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323D6A" w14:textId="77777777" w:rsidR="004D5494" w:rsidRPr="00AA3179" w:rsidRDefault="004D5494" w:rsidP="004D5494">
      <w:pPr>
        <w:jc w:val="center"/>
        <w:rPr>
          <w:rFonts w:ascii="標楷體" w:hAnsi="標楷體"/>
          <w:bCs/>
          <w:sz w:val="40"/>
        </w:rPr>
      </w:pPr>
      <w:r w:rsidRPr="00AA3179">
        <w:rPr>
          <w:rFonts w:ascii="標楷體" w:hAnsi="標楷體" w:hint="eastAsia"/>
          <w:bCs/>
          <w:sz w:val="40"/>
        </w:rPr>
        <w:t>國　立　成　功　大　學</w:t>
      </w:r>
    </w:p>
    <w:p w14:paraId="2C6AD251" w14:textId="3442FA7D" w:rsidR="004D5494" w:rsidRPr="00AA3179" w:rsidRDefault="00076662" w:rsidP="004D5494">
      <w:pPr>
        <w:jc w:val="center"/>
        <w:rPr>
          <w:rFonts w:ascii="標楷體" w:hAnsi="標楷體"/>
          <w:bCs/>
          <w:sz w:val="40"/>
        </w:rPr>
      </w:pPr>
      <w:proofErr w:type="gramStart"/>
      <w:r w:rsidRPr="00AA3179">
        <w:rPr>
          <w:rFonts w:ascii="標楷體" w:hAnsi="標楷體" w:hint="eastAsia"/>
          <w:bCs/>
          <w:sz w:val="40"/>
        </w:rPr>
        <w:t>醫</w:t>
      </w:r>
      <w:proofErr w:type="gramEnd"/>
      <w:r w:rsidRPr="00AA3179">
        <w:rPr>
          <w:rFonts w:ascii="標楷體" w:hAnsi="標楷體" w:hint="eastAsia"/>
          <w:bCs/>
          <w:sz w:val="40"/>
        </w:rPr>
        <w:t xml:space="preserve"> 學 資 訊</w:t>
      </w:r>
      <w:r w:rsidR="004D5494" w:rsidRPr="00AA3179">
        <w:rPr>
          <w:rFonts w:ascii="標楷體" w:hAnsi="標楷體" w:hint="eastAsia"/>
          <w:bCs/>
          <w:sz w:val="40"/>
        </w:rPr>
        <w:t xml:space="preserve"> </w:t>
      </w:r>
      <w:proofErr w:type="gramStart"/>
      <w:r w:rsidR="004D5494" w:rsidRPr="00AA3179">
        <w:rPr>
          <w:rFonts w:ascii="標楷體" w:hAnsi="標楷體" w:hint="eastAsia"/>
          <w:bCs/>
          <w:sz w:val="40"/>
        </w:rPr>
        <w:t>研</w:t>
      </w:r>
      <w:proofErr w:type="gramEnd"/>
      <w:r w:rsidR="004D5494" w:rsidRPr="00AA3179">
        <w:rPr>
          <w:rFonts w:ascii="標楷體" w:hAnsi="標楷體" w:hint="eastAsia"/>
          <w:bCs/>
          <w:sz w:val="40"/>
        </w:rPr>
        <w:t xml:space="preserve"> 究 所</w:t>
      </w:r>
    </w:p>
    <w:p w14:paraId="08904FE0" w14:textId="77777777" w:rsidR="00227C9F" w:rsidRPr="00843F44" w:rsidRDefault="00227C9F" w:rsidP="004D5494">
      <w:pPr>
        <w:jc w:val="center"/>
        <w:rPr>
          <w:rFonts w:ascii="標楷體" w:hAnsi="標楷體"/>
          <w:b/>
          <w:sz w:val="40"/>
        </w:rPr>
      </w:pPr>
    </w:p>
    <w:p w14:paraId="2614AAD6" w14:textId="0899F7A1" w:rsidR="004D5494" w:rsidRPr="00AA3179" w:rsidRDefault="004D5494" w:rsidP="00227C9F">
      <w:pPr>
        <w:jc w:val="center"/>
        <w:rPr>
          <w:rFonts w:ascii="標楷體" w:hAnsi="標楷體"/>
          <w:bCs/>
          <w:sz w:val="40"/>
        </w:rPr>
      </w:pPr>
      <w:r w:rsidRPr="00AA3179">
        <w:rPr>
          <w:rFonts w:ascii="標楷體" w:hAnsi="標楷體" w:hint="eastAsia"/>
          <w:bCs/>
          <w:sz w:val="40"/>
        </w:rPr>
        <w:t>碩 士 論 文</w:t>
      </w:r>
    </w:p>
    <w:p w14:paraId="4243EA90" w14:textId="77777777" w:rsidR="00855280" w:rsidRPr="00AA3179" w:rsidRDefault="00855280" w:rsidP="000A3FC8">
      <w:pPr>
        <w:jc w:val="center"/>
        <w:rPr>
          <w:rFonts w:ascii="標楷體" w:hAnsi="標楷體"/>
          <w:bCs/>
          <w:sz w:val="40"/>
        </w:rPr>
      </w:pPr>
    </w:p>
    <w:p w14:paraId="514216B5" w14:textId="7FFCFB2D" w:rsidR="003B5B54" w:rsidRPr="00AA3179" w:rsidRDefault="00175FE6" w:rsidP="00175FE6">
      <w:pPr>
        <w:jc w:val="center"/>
        <w:rPr>
          <w:rFonts w:ascii="標楷體" w:hAnsi="標楷體"/>
          <w:bCs/>
          <w:sz w:val="40"/>
        </w:rPr>
      </w:pPr>
      <w:r w:rsidRPr="00AA3179">
        <w:rPr>
          <w:rFonts w:ascii="標楷體" w:hAnsi="標楷體" w:hint="eastAsia"/>
          <w:bCs/>
          <w:sz w:val="40"/>
        </w:rPr>
        <w:t>探討</w:t>
      </w:r>
      <w:r w:rsidR="000641A6">
        <w:rPr>
          <w:rFonts w:ascii="標楷體" w:hAnsi="標楷體" w:hint="eastAsia"/>
          <w:bCs/>
          <w:sz w:val="40"/>
        </w:rPr>
        <w:t>定</w:t>
      </w:r>
      <w:r w:rsidRPr="00AA3179">
        <w:rPr>
          <w:rFonts w:ascii="標楷體" w:hAnsi="標楷體" w:hint="eastAsia"/>
          <w:bCs/>
          <w:sz w:val="40"/>
        </w:rPr>
        <w:t>序</w:t>
      </w:r>
      <w:r w:rsidR="000641A6">
        <w:rPr>
          <w:rFonts w:ascii="標楷體" w:hAnsi="標楷體" w:hint="eastAsia"/>
          <w:bCs/>
          <w:sz w:val="40"/>
        </w:rPr>
        <w:t>讀</w:t>
      </w:r>
      <w:r w:rsidR="00FC32F5">
        <w:rPr>
          <w:rFonts w:ascii="標楷體" w:hAnsi="標楷體" w:hint="eastAsia"/>
          <w:bCs/>
          <w:sz w:val="40"/>
        </w:rPr>
        <w:t>數</w:t>
      </w:r>
      <w:r w:rsidR="00914430">
        <w:rPr>
          <w:rFonts w:ascii="標楷體" w:hAnsi="標楷體" w:hint="eastAsia"/>
          <w:bCs/>
          <w:sz w:val="40"/>
        </w:rPr>
        <w:t>的</w:t>
      </w:r>
      <w:r w:rsidRPr="00AA3179">
        <w:rPr>
          <w:rFonts w:ascii="標楷體" w:hAnsi="標楷體" w:hint="eastAsia"/>
          <w:bCs/>
          <w:sz w:val="40"/>
        </w:rPr>
        <w:t>索引結構降低</w:t>
      </w:r>
      <w:r w:rsidR="00914430" w:rsidRPr="00AA3179">
        <w:rPr>
          <w:rFonts w:ascii="標楷體" w:hAnsi="標楷體" w:hint="eastAsia"/>
          <w:bCs/>
          <w:sz w:val="40"/>
        </w:rPr>
        <w:t>參考偏差</w:t>
      </w:r>
      <w:r w:rsidR="00914430">
        <w:rPr>
          <w:rFonts w:ascii="標楷體" w:hAnsi="標楷體" w:hint="eastAsia"/>
          <w:bCs/>
          <w:sz w:val="40"/>
        </w:rPr>
        <w:t>在</w:t>
      </w:r>
      <w:r w:rsidRPr="00AA3179">
        <w:rPr>
          <w:rFonts w:ascii="標楷體" w:hAnsi="標楷體" w:hint="eastAsia"/>
          <w:bCs/>
          <w:sz w:val="40"/>
        </w:rPr>
        <w:t>變異辨認</w:t>
      </w:r>
      <w:r w:rsidR="00914430">
        <w:rPr>
          <w:rFonts w:ascii="標楷體" w:hAnsi="標楷體" w:hint="eastAsia"/>
          <w:bCs/>
          <w:sz w:val="40"/>
        </w:rPr>
        <w:t>上</w:t>
      </w:r>
      <w:r w:rsidRPr="00AA3179">
        <w:rPr>
          <w:rFonts w:ascii="標楷體" w:hAnsi="標楷體" w:hint="eastAsia"/>
          <w:bCs/>
          <w:sz w:val="40"/>
        </w:rPr>
        <w:t>的可行性以及潛力</w:t>
      </w:r>
    </w:p>
    <w:p w14:paraId="6EF0BD68" w14:textId="612428A2" w:rsidR="00175FE6" w:rsidRPr="00AA3179" w:rsidRDefault="00175FE6" w:rsidP="00AA3179">
      <w:pPr>
        <w:jc w:val="center"/>
        <w:rPr>
          <w:bCs/>
          <w:sz w:val="40"/>
        </w:rPr>
      </w:pPr>
    </w:p>
    <w:p w14:paraId="3125111C" w14:textId="0D5F516F" w:rsidR="00855280" w:rsidRPr="008F574C" w:rsidRDefault="008F574C" w:rsidP="00ED7B4F">
      <w:pPr>
        <w:jc w:val="center"/>
        <w:rPr>
          <w:bCs/>
          <w:sz w:val="40"/>
          <w:szCs w:val="40"/>
        </w:rPr>
      </w:pPr>
      <w:r w:rsidRPr="008F574C">
        <w:rPr>
          <w:bCs/>
          <w:sz w:val="40"/>
          <w:szCs w:val="40"/>
        </w:rPr>
        <w:t>Investigating the Feasibility of Indexing Read Sequences and its Potential to Reduce Reference Bias in Variant Calling</w:t>
      </w:r>
    </w:p>
    <w:p w14:paraId="7B861853" w14:textId="77777777" w:rsidR="008F574C" w:rsidRPr="00855280" w:rsidRDefault="008F574C" w:rsidP="00ED7B4F">
      <w:pPr>
        <w:jc w:val="center"/>
        <w:rPr>
          <w:b/>
          <w:sz w:val="40"/>
          <w:szCs w:val="40"/>
        </w:rPr>
      </w:pPr>
    </w:p>
    <w:p w14:paraId="2F6C44D0" w14:textId="289E4EB4" w:rsidR="004D5494" w:rsidRPr="00AA3179" w:rsidRDefault="004D5494" w:rsidP="004D5494">
      <w:pPr>
        <w:jc w:val="center"/>
        <w:rPr>
          <w:rFonts w:ascii="標楷體" w:hAnsi="標楷體"/>
          <w:bCs/>
          <w:sz w:val="40"/>
        </w:rPr>
      </w:pPr>
      <w:proofErr w:type="gramStart"/>
      <w:r w:rsidRPr="00AA3179">
        <w:rPr>
          <w:rFonts w:ascii="標楷體" w:hAnsi="標楷體" w:hint="eastAsia"/>
          <w:bCs/>
          <w:sz w:val="40"/>
        </w:rPr>
        <w:t>研</w:t>
      </w:r>
      <w:proofErr w:type="gramEnd"/>
      <w:r w:rsidRPr="00AA3179">
        <w:rPr>
          <w:rFonts w:ascii="標楷體" w:hAnsi="標楷體" w:hint="eastAsia"/>
          <w:bCs/>
          <w:sz w:val="40"/>
        </w:rPr>
        <w:t xml:space="preserve"> 究 生：</w:t>
      </w:r>
      <w:r w:rsidR="0093525C" w:rsidRPr="00AA3179">
        <w:rPr>
          <w:rFonts w:ascii="標楷體" w:hAnsi="標楷體" w:hint="eastAsia"/>
          <w:bCs/>
          <w:sz w:val="40"/>
        </w:rPr>
        <w:t>周東誼</w:t>
      </w:r>
    </w:p>
    <w:p w14:paraId="5C3E11ED" w14:textId="77777777" w:rsidR="00855280" w:rsidRPr="00843F44" w:rsidRDefault="00855280" w:rsidP="004D5494">
      <w:pPr>
        <w:jc w:val="center"/>
        <w:rPr>
          <w:rFonts w:ascii="標楷體" w:hAnsi="標楷體"/>
          <w:b/>
          <w:sz w:val="40"/>
        </w:rPr>
      </w:pPr>
    </w:p>
    <w:p w14:paraId="688C1BE8" w14:textId="760E2CB8" w:rsidR="004D5494" w:rsidRPr="00AA3179" w:rsidRDefault="004D5494" w:rsidP="00855280">
      <w:pPr>
        <w:jc w:val="center"/>
        <w:rPr>
          <w:rFonts w:ascii="標楷體" w:hAnsi="標楷體"/>
          <w:bCs/>
          <w:sz w:val="40"/>
        </w:rPr>
      </w:pPr>
      <w:r w:rsidRPr="00AA3179">
        <w:rPr>
          <w:rFonts w:ascii="標楷體" w:hAnsi="標楷體" w:hint="eastAsia"/>
          <w:bCs/>
          <w:sz w:val="40"/>
        </w:rPr>
        <w:t>指 導 教 授：</w:t>
      </w:r>
      <w:r w:rsidR="0093525C" w:rsidRPr="00AA3179">
        <w:rPr>
          <w:rFonts w:ascii="標楷體" w:hAnsi="標楷體" w:hint="eastAsia"/>
          <w:bCs/>
          <w:sz w:val="40"/>
        </w:rPr>
        <w:t>賀保羅</w:t>
      </w:r>
      <w:r w:rsidRPr="00AA3179">
        <w:rPr>
          <w:rFonts w:ascii="標楷體" w:hAnsi="標楷體" w:hint="eastAsia"/>
          <w:bCs/>
          <w:sz w:val="40"/>
        </w:rPr>
        <w:t xml:space="preserve"> </w:t>
      </w:r>
      <w:r w:rsidR="00855280" w:rsidRPr="00AA3179">
        <w:rPr>
          <w:rFonts w:ascii="標楷體" w:hAnsi="標楷體" w:hint="eastAsia"/>
          <w:bCs/>
          <w:sz w:val="40"/>
        </w:rPr>
        <w:t>教授</w:t>
      </w:r>
    </w:p>
    <w:p w14:paraId="198DD734" w14:textId="77777777" w:rsidR="00855280" w:rsidRPr="00AA3179" w:rsidRDefault="00855280" w:rsidP="004D5494">
      <w:pPr>
        <w:jc w:val="center"/>
        <w:rPr>
          <w:rFonts w:ascii="標楷體" w:hAnsi="標楷體"/>
          <w:bCs/>
          <w:sz w:val="40"/>
        </w:rPr>
      </w:pPr>
    </w:p>
    <w:p w14:paraId="1D2E9CA8" w14:textId="6B6295AB" w:rsidR="00D14504" w:rsidRPr="00AA3179" w:rsidRDefault="004D5494" w:rsidP="00D14504">
      <w:pPr>
        <w:jc w:val="center"/>
        <w:rPr>
          <w:rFonts w:ascii="標楷體" w:hAnsi="標楷體"/>
          <w:bCs/>
          <w:sz w:val="40"/>
        </w:rPr>
      </w:pPr>
      <w:r w:rsidRPr="00AA3179">
        <w:rPr>
          <w:rFonts w:ascii="標楷體" w:hAnsi="標楷體" w:hint="eastAsia"/>
          <w:bCs/>
          <w:sz w:val="40"/>
        </w:rPr>
        <w:t xml:space="preserve">中 華 民 國 </w:t>
      </w:r>
      <w:proofErr w:type="gramStart"/>
      <w:r w:rsidRPr="00AA3179">
        <w:rPr>
          <w:rFonts w:ascii="標楷體" w:hAnsi="標楷體" w:hint="eastAsia"/>
          <w:bCs/>
          <w:sz w:val="40"/>
        </w:rPr>
        <w:t>一</w:t>
      </w:r>
      <w:proofErr w:type="gramEnd"/>
      <w:r w:rsidRPr="00AA3179">
        <w:rPr>
          <w:rFonts w:ascii="標楷體" w:hAnsi="標楷體" w:hint="eastAsia"/>
          <w:bCs/>
          <w:sz w:val="40"/>
        </w:rPr>
        <w:t xml:space="preserve"> 百 零 </w:t>
      </w:r>
      <w:r w:rsidR="00855280" w:rsidRPr="00AA3179">
        <w:rPr>
          <w:rFonts w:ascii="標楷體" w:hAnsi="標楷體" w:hint="eastAsia"/>
          <w:bCs/>
          <w:sz w:val="40"/>
        </w:rPr>
        <w:t>九</w:t>
      </w:r>
      <w:r w:rsidRPr="00AA3179">
        <w:rPr>
          <w:rFonts w:ascii="標楷體" w:hAnsi="標楷體" w:hint="eastAsia"/>
          <w:bCs/>
          <w:sz w:val="40"/>
        </w:rPr>
        <w:t xml:space="preserve"> 年 七 月</w:t>
      </w:r>
    </w:p>
    <w:p w14:paraId="50EF941B" w14:textId="4E86AB59" w:rsidR="00227C9F" w:rsidRPr="00227C9F" w:rsidRDefault="00227C9F" w:rsidP="00227C9F">
      <w:pPr>
        <w:tabs>
          <w:tab w:val="center" w:pos="4393"/>
        </w:tabs>
        <w:rPr>
          <w:rFonts w:ascii="標楷體" w:hAnsi="標楷體"/>
          <w:sz w:val="40"/>
        </w:rPr>
        <w:sectPr w:rsidR="00227C9F" w:rsidRPr="00227C9F" w:rsidSect="00754A22">
          <w:headerReference w:type="even" r:id="rId8"/>
          <w:headerReference w:type="default" r:id="rId9"/>
          <w:footerReference w:type="default" r:id="rId10"/>
          <w:headerReference w:type="first" r:id="rId11"/>
          <w:footnotePr>
            <w:numRestart w:val="eachPage"/>
          </w:footnotePr>
          <w:pgSz w:w="11906" w:h="16838"/>
          <w:pgMar w:top="1304" w:right="1418" w:bottom="1985" w:left="1701" w:header="851" w:footer="992" w:gutter="0"/>
          <w:pgNumType w:start="1"/>
          <w:cols w:space="425"/>
          <w:docGrid w:type="linesAndChars" w:linePitch="360"/>
        </w:sectPr>
      </w:pPr>
    </w:p>
    <w:p w14:paraId="27A2293F" w14:textId="1D61F89A" w:rsidR="00FC26CA" w:rsidRPr="00FC26CA" w:rsidRDefault="00FC26CA" w:rsidP="00FC26CA">
      <w:pPr>
        <w:jc w:val="center"/>
        <w:rPr>
          <w:rFonts w:ascii="標楷體" w:hAnsi="標楷體"/>
          <w:b/>
          <w:bCs/>
          <w:color w:val="000000" w:themeColor="text1"/>
          <w:sz w:val="32"/>
          <w:szCs w:val="32"/>
        </w:rPr>
      </w:pPr>
      <w:r w:rsidRPr="00FC26CA">
        <w:rPr>
          <w:rFonts w:ascii="標楷體" w:hAnsi="標楷體" w:hint="eastAsia"/>
          <w:b/>
          <w:bCs/>
          <w:color w:val="000000" w:themeColor="text1"/>
          <w:sz w:val="32"/>
          <w:szCs w:val="32"/>
        </w:rPr>
        <w:lastRenderedPageBreak/>
        <w:t>探討定序讀</w:t>
      </w:r>
      <w:r w:rsidR="00787D58">
        <w:rPr>
          <w:rFonts w:ascii="標楷體" w:hAnsi="標楷體" w:hint="eastAsia"/>
          <w:b/>
          <w:bCs/>
          <w:color w:val="000000" w:themeColor="text1"/>
          <w:sz w:val="32"/>
          <w:szCs w:val="32"/>
        </w:rPr>
        <w:t>數</w:t>
      </w:r>
      <w:r w:rsidRPr="00FC26CA">
        <w:rPr>
          <w:rFonts w:ascii="標楷體" w:hAnsi="標楷體" w:hint="eastAsia"/>
          <w:b/>
          <w:bCs/>
          <w:color w:val="000000" w:themeColor="text1"/>
          <w:sz w:val="32"/>
          <w:szCs w:val="32"/>
        </w:rPr>
        <w:t>的索引結構降低參考偏差在變異辨認上的可行性以及潛力</w:t>
      </w:r>
    </w:p>
    <w:p w14:paraId="246B358D" w14:textId="77777777" w:rsidR="004D5494" w:rsidRPr="00FC26CA" w:rsidRDefault="004D5494" w:rsidP="004D5494">
      <w:pPr>
        <w:jc w:val="center"/>
        <w:rPr>
          <w:rFonts w:ascii="標楷體" w:hAnsi="標楷體"/>
          <w:color w:val="000000" w:themeColor="text1"/>
        </w:rPr>
      </w:pPr>
    </w:p>
    <w:p w14:paraId="3FF21CBE" w14:textId="61A8C16D" w:rsidR="004D5494" w:rsidRPr="00EE2D0F" w:rsidRDefault="00EE2D0F" w:rsidP="004D5494">
      <w:pPr>
        <w:jc w:val="center"/>
        <w:rPr>
          <w:rFonts w:ascii="標楷體" w:hAnsi="標楷體"/>
          <w:b/>
          <w:bCs/>
          <w:color w:val="000000" w:themeColor="text1"/>
          <w:sz w:val="32"/>
          <w:szCs w:val="32"/>
        </w:rPr>
      </w:pPr>
      <w:proofErr w:type="gramStart"/>
      <w:r w:rsidRPr="00EE2D0F">
        <w:rPr>
          <w:rFonts w:ascii="標楷體" w:hAnsi="標楷體" w:hint="eastAsia"/>
          <w:b/>
          <w:bCs/>
          <w:color w:val="000000" w:themeColor="text1"/>
          <w:sz w:val="32"/>
          <w:szCs w:val="32"/>
        </w:rPr>
        <w:t>周東誼</w:t>
      </w:r>
      <w:proofErr w:type="gramEnd"/>
      <w:r w:rsidR="004D5494" w:rsidRPr="00EE2D0F">
        <w:rPr>
          <w:rFonts w:ascii="標楷體" w:hAnsi="標楷體" w:hint="eastAsia"/>
          <w:b/>
          <w:bCs/>
          <w:color w:val="000000" w:themeColor="text1"/>
          <w:sz w:val="32"/>
          <w:szCs w:val="32"/>
        </w:rPr>
        <w:t>*</w:t>
      </w:r>
      <w:r w:rsidRPr="00EE2D0F">
        <w:rPr>
          <w:rFonts w:ascii="標楷體" w:hAnsi="標楷體"/>
          <w:b/>
          <w:bCs/>
          <w:color w:val="000000" w:themeColor="text1"/>
          <w:sz w:val="32"/>
          <w:szCs w:val="32"/>
        </w:rPr>
        <w:t xml:space="preserve"> </w:t>
      </w:r>
      <w:r w:rsidRPr="00EE2D0F">
        <w:rPr>
          <w:rFonts w:ascii="標楷體" w:hAnsi="標楷體" w:hint="eastAsia"/>
          <w:b/>
          <w:bCs/>
          <w:color w:val="000000" w:themeColor="text1"/>
          <w:sz w:val="32"/>
          <w:szCs w:val="32"/>
        </w:rPr>
        <w:t>賀保羅</w:t>
      </w:r>
      <w:r w:rsidR="004D5494" w:rsidRPr="00EE2D0F">
        <w:rPr>
          <w:rFonts w:ascii="標楷體" w:hAnsi="標楷體" w:hint="eastAsia"/>
          <w:b/>
          <w:bCs/>
          <w:color w:val="000000" w:themeColor="text1"/>
          <w:sz w:val="32"/>
          <w:szCs w:val="32"/>
        </w:rPr>
        <w:t>**</w:t>
      </w:r>
    </w:p>
    <w:p w14:paraId="72549F23" w14:textId="669C99B0" w:rsidR="004D5494" w:rsidRPr="000071CA" w:rsidRDefault="004D5494" w:rsidP="000071CA">
      <w:pPr>
        <w:jc w:val="center"/>
        <w:rPr>
          <w:rFonts w:ascii="標楷體" w:hAnsi="標楷體"/>
          <w:b/>
          <w:bCs/>
          <w:color w:val="000000" w:themeColor="text1"/>
          <w:sz w:val="32"/>
          <w:szCs w:val="32"/>
        </w:rPr>
      </w:pPr>
      <w:r w:rsidRPr="00EE2D0F">
        <w:rPr>
          <w:rFonts w:ascii="標楷體" w:hAnsi="標楷體"/>
          <w:b/>
          <w:bCs/>
          <w:color w:val="000000" w:themeColor="text1"/>
          <w:sz w:val="32"/>
          <w:szCs w:val="32"/>
        </w:rPr>
        <w:t>國立成功</w:t>
      </w:r>
      <w:r w:rsidRPr="00FC26CA">
        <w:rPr>
          <w:rFonts w:ascii="標楷體" w:hAnsi="標楷體"/>
          <w:b/>
          <w:bCs/>
          <w:color w:val="000000" w:themeColor="text1"/>
          <w:sz w:val="32"/>
          <w:szCs w:val="32"/>
        </w:rPr>
        <w:t>大學</w:t>
      </w:r>
      <w:r w:rsidR="00EE2D0F" w:rsidRPr="00FC26CA">
        <w:rPr>
          <w:rFonts w:ascii="標楷體" w:hAnsi="標楷體" w:hint="eastAsia"/>
          <w:b/>
          <w:bCs/>
          <w:color w:val="000000" w:themeColor="text1"/>
          <w:sz w:val="32"/>
          <w:szCs w:val="32"/>
        </w:rPr>
        <w:t>醫學資</w:t>
      </w:r>
      <w:r w:rsidR="00EE2D0F" w:rsidRPr="00EE2D0F">
        <w:rPr>
          <w:rFonts w:ascii="標楷體" w:hAnsi="標楷體" w:hint="eastAsia"/>
          <w:b/>
          <w:bCs/>
          <w:color w:val="000000" w:themeColor="text1"/>
          <w:sz w:val="32"/>
          <w:szCs w:val="32"/>
        </w:rPr>
        <w:t>訊</w:t>
      </w:r>
      <w:r w:rsidRPr="00EE2D0F">
        <w:rPr>
          <w:rFonts w:ascii="標楷體" w:hAnsi="標楷體"/>
          <w:b/>
          <w:bCs/>
          <w:color w:val="000000" w:themeColor="text1"/>
          <w:sz w:val="32"/>
          <w:szCs w:val="32"/>
        </w:rPr>
        <w:t>研究所</w:t>
      </w:r>
    </w:p>
    <w:p w14:paraId="3369F328" w14:textId="0A064CB4" w:rsidR="004D5494" w:rsidRPr="00843F44" w:rsidRDefault="00EE2D0F" w:rsidP="000071CA">
      <w:pPr>
        <w:pStyle w:val="11"/>
        <w:numPr>
          <w:ilvl w:val="0"/>
          <w:numId w:val="0"/>
        </w:numPr>
        <w:jc w:val="center"/>
      </w:pPr>
      <w:bookmarkStart w:id="0" w:name="_Toc45555833"/>
      <w:r>
        <w:rPr>
          <w:rFonts w:hint="eastAsia"/>
        </w:rPr>
        <w:t>中文</w:t>
      </w:r>
      <w:r w:rsidR="004D5494" w:rsidRPr="00843F44">
        <w:t>摘要</w:t>
      </w:r>
      <w:bookmarkEnd w:id="0"/>
    </w:p>
    <w:p w14:paraId="029E3744" w14:textId="1CA47703" w:rsidR="003C4928" w:rsidRDefault="008D065F" w:rsidP="00DC5FEC">
      <w:pPr>
        <w:ind w:firstLine="480"/>
        <w:rPr>
          <w:rFonts w:cs="Times New Roman"/>
        </w:rPr>
      </w:pPr>
      <w:r>
        <w:rPr>
          <w:rFonts w:cs="Times New Roman" w:hint="eastAsia"/>
        </w:rPr>
        <w:t>近年來由於次世代定序技術的進步，取得人類參考基因序列的資料變得快速許多，</w:t>
      </w:r>
      <w:r w:rsidR="00301F0D">
        <w:rPr>
          <w:rFonts w:cs="Times New Roman" w:hint="eastAsia"/>
        </w:rPr>
        <w:t>有許多研究在</w:t>
      </w:r>
      <w:r>
        <w:rPr>
          <w:rFonts w:cs="Times New Roman" w:hint="eastAsia"/>
        </w:rPr>
        <w:t>分析基因體變異</w:t>
      </w:r>
      <w:r w:rsidR="00301F0D">
        <w:rPr>
          <w:rFonts w:cs="Times New Roman" w:hint="eastAsia"/>
        </w:rPr>
        <w:t>，基因體變異的辨認一直是一個重大的課題</w:t>
      </w:r>
      <w:r w:rsidR="00FD1404">
        <w:rPr>
          <w:rFonts w:cs="Times New Roman" w:hint="eastAsia"/>
        </w:rPr>
        <w:t>。在變異辨認的流程中，</w:t>
      </w:r>
      <w:r w:rsidR="00301F0D">
        <w:rPr>
          <w:rFonts w:cs="Times New Roman" w:hint="eastAsia"/>
        </w:rPr>
        <w:t>通過</w:t>
      </w:r>
      <w:r w:rsidR="002709A4">
        <w:rPr>
          <w:rFonts w:cs="Times New Roman" w:hint="eastAsia"/>
        </w:rPr>
        <w:t>映射定序讀數到參考基因序列上，分析映射結果</w:t>
      </w:r>
      <w:r w:rsidR="00301F0D">
        <w:rPr>
          <w:rFonts w:cs="Times New Roman" w:hint="eastAsia"/>
        </w:rPr>
        <w:t>，我們可以</w:t>
      </w:r>
      <w:r w:rsidR="002709A4">
        <w:rPr>
          <w:rFonts w:cs="Times New Roman" w:hint="eastAsia"/>
        </w:rPr>
        <w:t>得到變異發生的位置及形態。但是，參考基因序列通常不會含有個人的變異</w:t>
      </w:r>
      <w:r w:rsidR="00696B38">
        <w:rPr>
          <w:rFonts w:cs="Times New Roman" w:hint="eastAsia"/>
        </w:rPr>
        <w:t>，</w:t>
      </w:r>
      <w:r w:rsidR="008741BE">
        <w:rPr>
          <w:rFonts w:cs="Times New Roman" w:hint="eastAsia"/>
        </w:rPr>
        <w:t>如果定</w:t>
      </w:r>
      <w:proofErr w:type="gramStart"/>
      <w:r w:rsidR="008741BE">
        <w:rPr>
          <w:rFonts w:cs="Times New Roman" w:hint="eastAsia"/>
        </w:rPr>
        <w:t>序</w:t>
      </w:r>
      <w:r w:rsidR="002D397F">
        <w:rPr>
          <w:rFonts w:cs="Times New Roman" w:hint="eastAsia"/>
        </w:rPr>
        <w:t>儀</w:t>
      </w:r>
      <w:r w:rsidR="008741BE">
        <w:rPr>
          <w:rFonts w:cs="Times New Roman" w:hint="eastAsia"/>
        </w:rPr>
        <w:t>定</w:t>
      </w:r>
      <w:proofErr w:type="gramEnd"/>
      <w:r w:rsidR="008741BE">
        <w:rPr>
          <w:rFonts w:cs="Times New Roman" w:hint="eastAsia"/>
        </w:rPr>
        <w:t>出來的讀數有個體上的變異，會導致在映射的過程中因為與參考序列有差異而不會被映射到正確的位置上</w:t>
      </w:r>
      <w:r w:rsidR="000A308D">
        <w:rPr>
          <w:rFonts w:cs="Times New Roman" w:hint="eastAsia"/>
        </w:rPr>
        <w:t>，映射結果就有一定程度的誤差</w:t>
      </w:r>
      <w:r w:rsidR="00F74363">
        <w:rPr>
          <w:rFonts w:cs="Times New Roman" w:hint="eastAsia"/>
        </w:rPr>
        <w:t>，我們稱之為</w:t>
      </w:r>
      <w:proofErr w:type="gramStart"/>
      <w:r w:rsidR="00F74363">
        <w:rPr>
          <w:rFonts w:cs="Times New Roman"/>
        </w:rPr>
        <w:t>”</w:t>
      </w:r>
      <w:proofErr w:type="gramEnd"/>
      <w:r w:rsidR="00F74363">
        <w:rPr>
          <w:rFonts w:cs="Times New Roman" w:hint="eastAsia"/>
        </w:rPr>
        <w:t>參考偏差</w:t>
      </w:r>
      <w:proofErr w:type="gramStart"/>
      <w:r w:rsidR="00F74363">
        <w:rPr>
          <w:rFonts w:cs="Times New Roman"/>
        </w:rPr>
        <w:t>”</w:t>
      </w:r>
      <w:proofErr w:type="gramEnd"/>
      <w:r w:rsidR="000A308D">
        <w:rPr>
          <w:rFonts w:cs="Times New Roman" w:hint="eastAsia"/>
        </w:rPr>
        <w:t>，進而影響到基因體變異辨認的準確性。本研究</w:t>
      </w:r>
      <w:r w:rsidR="003C4928">
        <w:rPr>
          <w:rFonts w:cs="Times New Roman" w:hint="eastAsia"/>
        </w:rPr>
        <w:t>將探討我們</w:t>
      </w:r>
      <w:r w:rsidR="000A308D">
        <w:rPr>
          <w:rFonts w:cs="Times New Roman" w:hint="eastAsia"/>
        </w:rPr>
        <w:t>提出</w:t>
      </w:r>
      <w:r w:rsidR="003C4928">
        <w:rPr>
          <w:rFonts w:cs="Times New Roman" w:hint="eastAsia"/>
        </w:rPr>
        <w:t>的</w:t>
      </w:r>
      <w:r w:rsidR="000A308D">
        <w:rPr>
          <w:rFonts w:cs="Times New Roman" w:hint="eastAsia"/>
        </w:rPr>
        <w:t>一</w:t>
      </w:r>
      <w:r w:rsidR="003C4928">
        <w:rPr>
          <w:rFonts w:cs="Times New Roman" w:hint="eastAsia"/>
        </w:rPr>
        <w:t>個系統對於降低參考偏差是否可行及其潛力。</w:t>
      </w:r>
    </w:p>
    <w:p w14:paraId="03D05F5D" w14:textId="3157F5AD" w:rsidR="00F02781" w:rsidRDefault="003C4928" w:rsidP="00DC5FEC">
      <w:pPr>
        <w:ind w:firstLine="480"/>
        <w:rPr>
          <w:rFonts w:cs="Times New Roman"/>
        </w:rPr>
      </w:pPr>
      <w:r>
        <w:rPr>
          <w:rFonts w:cs="Times New Roman" w:hint="eastAsia"/>
        </w:rPr>
        <w:t>本系統分成三個部分，第一部分是</w:t>
      </w:r>
      <w:r w:rsidR="00E27179">
        <w:rPr>
          <w:rFonts w:cs="Times New Roman" w:hint="eastAsia"/>
        </w:rPr>
        <w:t>數據前處理，以一般做法將參考序列建立索引，透過</w:t>
      </w:r>
      <w:r w:rsidR="00E27179">
        <w:rPr>
          <w:rFonts w:cs="Times New Roman"/>
        </w:rPr>
        <w:t>BWA</w:t>
      </w:r>
      <w:r w:rsidR="00E27179">
        <w:rPr>
          <w:rFonts w:cs="Times New Roman" w:hint="eastAsia"/>
        </w:rPr>
        <w:t>將讀數映射到參考序列上產生映射結果檔案</w:t>
      </w:r>
      <w:r w:rsidR="00E27179">
        <w:rPr>
          <w:rFonts w:cs="Times New Roman"/>
        </w:rPr>
        <w:t>(BAM)</w:t>
      </w:r>
      <w:r w:rsidR="00E27179">
        <w:rPr>
          <w:rFonts w:cs="Times New Roman" w:hint="eastAsia"/>
        </w:rPr>
        <w:t>，然後我們</w:t>
      </w:r>
      <w:r w:rsidR="000A308D">
        <w:rPr>
          <w:rFonts w:cs="Times New Roman" w:hint="eastAsia"/>
        </w:rPr>
        <w:t>將讀數</w:t>
      </w:r>
      <w:r w:rsidR="00E27179">
        <w:rPr>
          <w:rFonts w:cs="Times New Roman" w:hint="eastAsia"/>
        </w:rPr>
        <w:t>也</w:t>
      </w:r>
      <w:r w:rsidR="000A308D">
        <w:rPr>
          <w:rFonts w:cs="Times New Roman" w:hint="eastAsia"/>
        </w:rPr>
        <w:t>建立一個索引結構</w:t>
      </w:r>
      <w:r w:rsidR="00E27179">
        <w:rPr>
          <w:rFonts w:cs="Times New Roman" w:hint="eastAsia"/>
        </w:rPr>
        <w:t>；第二部分從變異辨認格式</w:t>
      </w:r>
      <w:r w:rsidR="00E27179">
        <w:rPr>
          <w:rFonts w:cs="Times New Roman"/>
        </w:rPr>
        <w:t>(VCF)</w:t>
      </w:r>
      <w:r w:rsidR="00E27179">
        <w:rPr>
          <w:rFonts w:cs="Times New Roman" w:hint="eastAsia"/>
        </w:rPr>
        <w:t>檔案中對於每</w:t>
      </w:r>
      <w:proofErr w:type="gramStart"/>
      <w:r w:rsidR="00E27179">
        <w:rPr>
          <w:rFonts w:cs="Times New Roman" w:hint="eastAsia"/>
        </w:rPr>
        <w:t>個</w:t>
      </w:r>
      <w:proofErr w:type="gramEnd"/>
      <w:r w:rsidR="00E27179">
        <w:rPr>
          <w:rFonts w:cs="Times New Roman" w:hint="eastAsia"/>
        </w:rPr>
        <w:t>變異，在映射結果檔案裡找到有涵蓋到該變異的位置上的讀數，我們稱之為</w:t>
      </w:r>
      <w:proofErr w:type="gramStart"/>
      <w:r w:rsidR="00E27179">
        <w:rPr>
          <w:rFonts w:cs="Times New Roman"/>
        </w:rPr>
        <w:t>”</w:t>
      </w:r>
      <w:proofErr w:type="gramEnd"/>
      <w:r w:rsidR="00E27179">
        <w:rPr>
          <w:rFonts w:cs="Times New Roman" w:hint="eastAsia"/>
        </w:rPr>
        <w:t>堆</w:t>
      </w:r>
      <w:r w:rsidR="003E48A2">
        <w:rPr>
          <w:rFonts w:cs="Times New Roman" w:hint="eastAsia"/>
        </w:rPr>
        <w:t>積序列</w:t>
      </w:r>
      <w:proofErr w:type="gramStart"/>
      <w:r w:rsidR="00E27179">
        <w:rPr>
          <w:rFonts w:cs="Times New Roman"/>
        </w:rPr>
        <w:t>”</w:t>
      </w:r>
      <w:proofErr w:type="gramEnd"/>
      <w:r w:rsidR="003E48A2">
        <w:rPr>
          <w:rFonts w:cs="Times New Roman" w:hint="eastAsia"/>
        </w:rPr>
        <w:t>；第三部分是</w:t>
      </w:r>
      <w:r>
        <w:rPr>
          <w:rFonts w:cs="Times New Roman" w:hint="eastAsia"/>
        </w:rPr>
        <w:t>對</w:t>
      </w:r>
      <w:r w:rsidR="003E48A2">
        <w:rPr>
          <w:rFonts w:cs="Times New Roman" w:hint="eastAsia"/>
        </w:rPr>
        <w:lastRenderedPageBreak/>
        <w:t>於</w:t>
      </w:r>
      <w:r>
        <w:rPr>
          <w:rFonts w:cs="Times New Roman" w:hint="eastAsia"/>
        </w:rPr>
        <w:t>每</w:t>
      </w:r>
      <w:proofErr w:type="gramStart"/>
      <w:r>
        <w:rPr>
          <w:rFonts w:cs="Times New Roman" w:hint="eastAsia"/>
        </w:rPr>
        <w:t>個</w:t>
      </w:r>
      <w:proofErr w:type="gramEnd"/>
      <w:r>
        <w:rPr>
          <w:rFonts w:cs="Times New Roman" w:hint="eastAsia"/>
        </w:rPr>
        <w:t>變異，</w:t>
      </w:r>
      <w:r w:rsidR="000A308D">
        <w:rPr>
          <w:rFonts w:cs="Times New Roman" w:hint="eastAsia"/>
        </w:rPr>
        <w:t>截取參考序列</w:t>
      </w:r>
      <w:r>
        <w:rPr>
          <w:rFonts w:cs="Times New Roman" w:hint="eastAsia"/>
        </w:rPr>
        <w:t>上</w:t>
      </w:r>
      <w:r w:rsidR="000A308D">
        <w:rPr>
          <w:rFonts w:cs="Times New Roman" w:hint="eastAsia"/>
        </w:rPr>
        <w:t>的一段序列</w:t>
      </w:r>
      <w:r w:rsidR="003E48A2">
        <w:rPr>
          <w:rFonts w:cs="Times New Roman" w:hint="eastAsia"/>
        </w:rPr>
        <w:t>進行</w:t>
      </w:r>
      <w:r>
        <w:rPr>
          <w:rFonts w:cs="Times New Roman" w:hint="eastAsia"/>
        </w:rPr>
        <w:t>修改使其符合發生變異的狀態，我們稱之為假設序列。再用假設序列對讀數索引結構進行搜尋，找到的讀數與映射結果</w:t>
      </w:r>
      <w:r w:rsidR="003E48A2">
        <w:rPr>
          <w:rFonts w:cs="Times New Roman" w:hint="eastAsia"/>
        </w:rPr>
        <w:t>的堆積序列</w:t>
      </w:r>
      <w:r>
        <w:rPr>
          <w:rFonts w:cs="Times New Roman" w:hint="eastAsia"/>
        </w:rPr>
        <w:t>進行比對</w:t>
      </w:r>
      <w:r w:rsidR="003E48A2">
        <w:rPr>
          <w:rFonts w:cs="Times New Roman" w:hint="eastAsia"/>
        </w:rPr>
        <w:t>，如果找到的讀數不存在於堆積序列中，說明我們可以找到因為參考偏差而沒有映射到</w:t>
      </w:r>
      <w:r w:rsidR="00FC32F5">
        <w:rPr>
          <w:rFonts w:cs="Times New Roman" w:hint="eastAsia"/>
        </w:rPr>
        <w:t>該位置上</w:t>
      </w:r>
      <w:r w:rsidR="003E48A2">
        <w:rPr>
          <w:rFonts w:cs="Times New Roman" w:hint="eastAsia"/>
        </w:rPr>
        <w:t>的讀數</w:t>
      </w:r>
      <w:r w:rsidR="00FC32F5">
        <w:rPr>
          <w:rFonts w:cs="Times New Roman" w:hint="eastAsia"/>
        </w:rPr>
        <w:t>。</w:t>
      </w:r>
    </w:p>
    <w:p w14:paraId="7444AF7E" w14:textId="4A0A54F0" w:rsidR="007235C6" w:rsidRPr="00705BDD" w:rsidRDefault="00FC32F5" w:rsidP="007235C6">
      <w:pPr>
        <w:ind w:firstLine="480"/>
        <w:rPr>
          <w:rFonts w:cs="Times New Roman"/>
        </w:rPr>
      </w:pPr>
      <w:r>
        <w:rPr>
          <w:rFonts w:cs="Times New Roman" w:hint="eastAsia"/>
        </w:rPr>
        <w:t>在實驗中，本研究</w:t>
      </w:r>
      <w:r w:rsidR="007235C6">
        <w:rPr>
          <w:rFonts w:cs="Times New Roman" w:hint="eastAsia"/>
        </w:rPr>
        <w:t>使用了</w:t>
      </w:r>
      <w:r w:rsidR="007235C6">
        <w:rPr>
          <w:rFonts w:cs="Times New Roman"/>
        </w:rPr>
        <w:t xml:space="preserve">GIAB </w:t>
      </w:r>
      <w:r w:rsidR="007235C6">
        <w:rPr>
          <w:rFonts w:cs="Times New Roman" w:hint="eastAsia"/>
        </w:rPr>
        <w:t>的定序資料集以及</w:t>
      </w:r>
      <w:r w:rsidR="007235C6">
        <w:rPr>
          <w:rFonts w:cs="Times New Roman"/>
        </w:rPr>
        <w:t>ClinVar</w:t>
      </w:r>
      <w:r w:rsidR="007235C6">
        <w:rPr>
          <w:rFonts w:cs="Times New Roman" w:hint="eastAsia"/>
        </w:rPr>
        <w:t>的變異資料集，我們把變異分成單核苷酸多型變異和插入刪除變異分別進行實驗。結果顯示在插入刪除變異實驗上可以找到</w:t>
      </w:r>
      <w:r w:rsidR="002D397F">
        <w:rPr>
          <w:rFonts w:cs="Times New Roman" w:hint="eastAsia"/>
        </w:rPr>
        <w:t>包含變異的讀數但在標準映射檔案</w:t>
      </w:r>
      <w:r w:rsidR="002D397F">
        <w:rPr>
          <w:rFonts w:cs="Times New Roman" w:hint="eastAsia"/>
        </w:rPr>
        <w:t>(</w:t>
      </w:r>
      <w:r w:rsidR="002D397F">
        <w:rPr>
          <w:rFonts w:cs="Times New Roman"/>
        </w:rPr>
        <w:t>BAM)</w:t>
      </w:r>
      <w:r w:rsidR="002D397F">
        <w:rPr>
          <w:rFonts w:cs="Times New Roman" w:hint="eastAsia"/>
        </w:rPr>
        <w:t>上沒有映射到該變異的位置</w:t>
      </w:r>
      <w:r w:rsidR="00ED4AE3">
        <w:rPr>
          <w:rFonts w:cs="Times New Roman" w:hint="eastAsia"/>
        </w:rPr>
        <w:t>。</w:t>
      </w:r>
      <w:r w:rsidR="00ED4AE3" w:rsidRPr="00ED4AE3">
        <w:rPr>
          <w:rFonts w:cs="Times New Roman" w:hint="eastAsia"/>
        </w:rPr>
        <w:t>在大多數情況下，這些讀</w:t>
      </w:r>
      <w:r w:rsidR="00ED4AE3">
        <w:rPr>
          <w:rFonts w:cs="Times New Roman" w:hint="eastAsia"/>
        </w:rPr>
        <w:t>數</w:t>
      </w:r>
      <w:r w:rsidR="00ED4AE3" w:rsidRPr="00ED4AE3">
        <w:rPr>
          <w:rFonts w:cs="Times New Roman" w:hint="eastAsia"/>
        </w:rPr>
        <w:t>存在於</w:t>
      </w:r>
      <w:r w:rsidR="00ED4AE3">
        <w:rPr>
          <w:rFonts w:cs="Times New Roman" w:hint="eastAsia"/>
        </w:rPr>
        <w:t>標準映射檔案</w:t>
      </w:r>
      <w:r w:rsidR="00ED4AE3">
        <w:rPr>
          <w:rFonts w:cs="Times New Roman"/>
        </w:rPr>
        <w:t>(</w:t>
      </w:r>
      <w:r w:rsidR="00ED4AE3" w:rsidRPr="00ED4AE3">
        <w:rPr>
          <w:rFonts w:cs="Times New Roman" w:hint="eastAsia"/>
        </w:rPr>
        <w:t>BAM</w:t>
      </w:r>
      <w:r w:rsidR="00ED4AE3">
        <w:rPr>
          <w:rFonts w:cs="Times New Roman"/>
        </w:rPr>
        <w:t>)</w:t>
      </w:r>
      <w:r w:rsidR="00ED4AE3" w:rsidRPr="00ED4AE3">
        <w:rPr>
          <w:rFonts w:cs="Times New Roman" w:hint="eastAsia"/>
        </w:rPr>
        <w:t>中，但被映射到基因組的另一個（同源）區域。因此，我們在讀</w:t>
      </w:r>
      <w:r w:rsidR="00ED4AE3">
        <w:rPr>
          <w:rFonts w:cs="Times New Roman" w:hint="eastAsia"/>
        </w:rPr>
        <w:t>數</w:t>
      </w:r>
      <w:r w:rsidR="00ED4AE3" w:rsidRPr="00ED4AE3">
        <w:rPr>
          <w:rFonts w:cs="Times New Roman" w:hint="eastAsia"/>
        </w:rPr>
        <w:t>數據上建立索引的策略可以找到有用的證據（匹配讀</w:t>
      </w:r>
      <w:r w:rsidR="00ED4AE3">
        <w:rPr>
          <w:rFonts w:cs="Times New Roman" w:hint="eastAsia"/>
        </w:rPr>
        <w:t>數</w:t>
      </w:r>
      <w:r w:rsidR="00ED4AE3" w:rsidRPr="00ED4AE3">
        <w:rPr>
          <w:rFonts w:cs="Times New Roman" w:hint="eastAsia"/>
        </w:rPr>
        <w:t>）來潛在地支持標準讀</w:t>
      </w:r>
      <w:r w:rsidR="00ED4AE3">
        <w:rPr>
          <w:rFonts w:cs="Times New Roman" w:hint="eastAsia"/>
        </w:rPr>
        <w:t>數</w:t>
      </w:r>
      <w:r w:rsidR="00ED4AE3" w:rsidRPr="00ED4AE3">
        <w:rPr>
          <w:rFonts w:cs="Times New Roman" w:hint="eastAsia"/>
        </w:rPr>
        <w:t>映射過程</w:t>
      </w:r>
      <w:r w:rsidR="00ED4AE3">
        <w:rPr>
          <w:rFonts w:cs="Times New Roman" w:hint="eastAsia"/>
        </w:rPr>
        <w:t>中被</w:t>
      </w:r>
      <w:r w:rsidR="00ED4AE3" w:rsidRPr="00ED4AE3">
        <w:rPr>
          <w:rFonts w:cs="Times New Roman" w:hint="eastAsia"/>
        </w:rPr>
        <w:t>遺漏的</w:t>
      </w:r>
      <w:r w:rsidR="00ED4AE3">
        <w:rPr>
          <w:rFonts w:cs="Times New Roman" w:hint="eastAsia"/>
        </w:rPr>
        <w:t>讀數</w:t>
      </w:r>
      <w:r w:rsidR="00ED4AE3" w:rsidRPr="00ED4AE3">
        <w:rPr>
          <w:rFonts w:cs="Times New Roman" w:hint="eastAsia"/>
        </w:rPr>
        <w:t>。但是，這些變體通常在旁系同源物的區域內發現，因此必須謹慎解釋這一新證據。</w:t>
      </w:r>
    </w:p>
    <w:p w14:paraId="3628F1FA" w14:textId="77777777" w:rsidR="00393FBF" w:rsidRPr="00ED4AE3" w:rsidRDefault="00393FBF" w:rsidP="00A05580">
      <w:pPr>
        <w:rPr>
          <w:rFonts w:ascii="標楷體" w:hAnsi="標楷體"/>
        </w:rPr>
      </w:pPr>
    </w:p>
    <w:p w14:paraId="2A595052" w14:textId="70333D4B" w:rsidR="00A05580" w:rsidRPr="00EE2D0F" w:rsidRDefault="00EE2D0F" w:rsidP="00A05580">
      <w:pPr>
        <w:rPr>
          <w:rFonts w:ascii="標楷體" w:hAnsi="標楷體"/>
          <w:bCs/>
        </w:rPr>
      </w:pPr>
      <w:r w:rsidRPr="00EE2D0F">
        <w:rPr>
          <w:rFonts w:ascii="標楷體" w:hAnsi="標楷體"/>
          <w:bCs/>
        </w:rPr>
        <w:t>關鍵字:</w:t>
      </w:r>
      <w:r w:rsidRPr="00EE2D0F">
        <w:rPr>
          <w:rFonts w:ascii="標楷體" w:hAnsi="標楷體"/>
          <w:bCs/>
        </w:rPr>
        <w:tab/>
      </w:r>
      <w:r>
        <w:rPr>
          <w:rFonts w:ascii="標楷體" w:hAnsi="標楷體" w:hint="eastAsia"/>
          <w:bCs/>
        </w:rPr>
        <w:t>次世代定序、參考偏差</w:t>
      </w:r>
      <w:r w:rsidR="007235C6">
        <w:rPr>
          <w:rFonts w:ascii="標楷體" w:hAnsi="標楷體" w:hint="eastAsia"/>
          <w:bCs/>
        </w:rPr>
        <w:t>、變異辨認、</w:t>
      </w:r>
      <w:r w:rsidR="007235C6">
        <w:rPr>
          <w:rFonts w:cs="Times New Roman" w:hint="eastAsia"/>
        </w:rPr>
        <w:t>單核</w:t>
      </w:r>
      <w:r w:rsidR="007235C6">
        <w:rPr>
          <w:rFonts w:ascii="新細明體" w:eastAsia="新細明體" w:hAnsi="新細明體" w:cs="新細明體" w:hint="eastAsia"/>
        </w:rPr>
        <w:t>苷</w:t>
      </w:r>
      <w:r w:rsidR="007235C6">
        <w:rPr>
          <w:rFonts w:cs="Times New Roman" w:hint="eastAsia"/>
        </w:rPr>
        <w:t>酸多型變異、插入刪除變異</w:t>
      </w:r>
    </w:p>
    <w:p w14:paraId="424330F8" w14:textId="77777777" w:rsidR="004B6ECE" w:rsidRPr="004B6ECE" w:rsidRDefault="004B6ECE" w:rsidP="004B6ECE">
      <w:pPr>
        <w:rPr>
          <w:rFonts w:ascii="標楷體" w:hAnsi="標楷體"/>
        </w:rPr>
      </w:pPr>
      <w:r w:rsidRPr="004B6ECE">
        <w:rPr>
          <w:rFonts w:ascii="標楷體" w:hAnsi="標楷體"/>
        </w:rPr>
        <w:t>*</w:t>
      </w:r>
      <w:r w:rsidRPr="004B6ECE">
        <w:rPr>
          <w:rFonts w:ascii="標楷體" w:hAnsi="標楷體" w:hint="eastAsia"/>
        </w:rPr>
        <w:t>作者</w:t>
      </w:r>
      <w:r w:rsidRPr="004B6ECE">
        <w:rPr>
          <w:rFonts w:ascii="標楷體" w:hAnsi="標楷體" w:hint="eastAsia"/>
        </w:rPr>
        <w:tab/>
      </w:r>
      <w:r w:rsidRPr="004B6ECE">
        <w:rPr>
          <w:rFonts w:ascii="標楷體" w:hAnsi="標楷體"/>
        </w:rPr>
        <w:t>**</w:t>
      </w:r>
      <w:r w:rsidRPr="004B6ECE">
        <w:rPr>
          <w:rFonts w:ascii="標楷體" w:hAnsi="標楷體" w:hint="eastAsia"/>
        </w:rPr>
        <w:t>指導教授</w:t>
      </w:r>
    </w:p>
    <w:p w14:paraId="2E18CC04" w14:textId="150ABFE0" w:rsidR="004D5494" w:rsidRPr="00843F44" w:rsidRDefault="004D5494" w:rsidP="004B6ECE">
      <w:pPr>
        <w:rPr>
          <w:b/>
        </w:rPr>
      </w:pPr>
      <w:r w:rsidRPr="00843F44">
        <w:rPr>
          <w:b/>
        </w:rPr>
        <w:br w:type="page"/>
      </w:r>
    </w:p>
    <w:p w14:paraId="63ECC3A8" w14:textId="77777777" w:rsidR="00EE2D0F" w:rsidRPr="00EE2D0F" w:rsidRDefault="00EE2D0F" w:rsidP="00EE2D0F">
      <w:pPr>
        <w:jc w:val="center"/>
        <w:rPr>
          <w:rFonts w:eastAsia="新細明體" w:cs="Times New Roman"/>
          <w:b/>
          <w:bCs/>
          <w:color w:val="222222"/>
          <w:kern w:val="0"/>
          <w:sz w:val="40"/>
          <w:szCs w:val="40"/>
          <w:shd w:val="clear" w:color="auto" w:fill="FFFFFF"/>
        </w:rPr>
      </w:pPr>
      <w:r w:rsidRPr="00EE2D0F">
        <w:rPr>
          <w:rFonts w:eastAsia="新細明體" w:cs="Times New Roman"/>
          <w:b/>
          <w:bCs/>
          <w:color w:val="222222"/>
          <w:kern w:val="0"/>
          <w:sz w:val="40"/>
          <w:szCs w:val="40"/>
          <w:shd w:val="clear" w:color="auto" w:fill="FFFFFF"/>
        </w:rPr>
        <w:lastRenderedPageBreak/>
        <w:t xml:space="preserve">Investigating the </w:t>
      </w:r>
      <w:r w:rsidRPr="00EE2D0F">
        <w:rPr>
          <w:rFonts w:eastAsia="新細明體" w:cs="Times New Roman"/>
          <w:b/>
          <w:bCs/>
          <w:color w:val="222222"/>
          <w:kern w:val="0"/>
          <w:sz w:val="40"/>
          <w:szCs w:val="40"/>
          <w:shd w:val="clear" w:color="auto" w:fill="FFFFFF"/>
          <w:lang w:eastAsia="zh-CN"/>
        </w:rPr>
        <w:t>Fe</w:t>
      </w:r>
      <w:r w:rsidRPr="00EE2D0F">
        <w:rPr>
          <w:rFonts w:eastAsia="新細明體" w:cs="Times New Roman"/>
          <w:b/>
          <w:bCs/>
          <w:color w:val="222222"/>
          <w:kern w:val="0"/>
          <w:sz w:val="40"/>
          <w:szCs w:val="40"/>
          <w:shd w:val="clear" w:color="auto" w:fill="FFFFFF"/>
        </w:rPr>
        <w:t>asibility of Indexing Read Sequences and its Potential to Reduce Reference Bias in Variant Calling</w:t>
      </w:r>
    </w:p>
    <w:p w14:paraId="64BF41E7" w14:textId="51812510" w:rsidR="00475DF3" w:rsidRPr="00475DF3" w:rsidRDefault="00EE2D0F" w:rsidP="00475DF3">
      <w:pPr>
        <w:jc w:val="center"/>
      </w:pPr>
      <w:r>
        <w:rPr>
          <w:lang w:eastAsia="zh-CN"/>
        </w:rPr>
        <w:t>Tung-Yi Chou</w:t>
      </w:r>
      <w:r w:rsidR="00475DF3" w:rsidRPr="00475DF3">
        <w:rPr>
          <w:rFonts w:hint="eastAsia"/>
          <w:lang w:eastAsia="zh-CN"/>
        </w:rPr>
        <w:t>*</w:t>
      </w:r>
      <w:r w:rsidR="00475DF3" w:rsidRPr="00475DF3">
        <w:rPr>
          <w:rFonts w:hint="eastAsia"/>
        </w:rPr>
        <w:t xml:space="preserve"> </w:t>
      </w:r>
      <w:r>
        <w:t>Paul Horton</w:t>
      </w:r>
      <w:r w:rsidR="00475DF3" w:rsidRPr="00475DF3">
        <w:t>**</w:t>
      </w:r>
    </w:p>
    <w:p w14:paraId="185027A4" w14:textId="602B060C" w:rsidR="00475DF3" w:rsidRPr="00475DF3" w:rsidRDefault="00EE2D0F" w:rsidP="00475DF3">
      <w:pPr>
        <w:spacing w:line="240" w:lineRule="auto"/>
        <w:jc w:val="center"/>
        <w:rPr>
          <w:rFonts w:eastAsia="華康中楷體"/>
        </w:rPr>
      </w:pPr>
      <w:r w:rsidRPr="00EE2D0F">
        <w:rPr>
          <w:rFonts w:eastAsia="華康中楷體"/>
        </w:rPr>
        <w:t>Institute of Medical Informatics</w:t>
      </w:r>
      <w:r w:rsidR="00475DF3" w:rsidRPr="00475DF3">
        <w:rPr>
          <w:rFonts w:eastAsia="華康中楷體"/>
        </w:rPr>
        <w:t>,</w:t>
      </w:r>
    </w:p>
    <w:p w14:paraId="60164FA4" w14:textId="2E8CD161" w:rsidR="00475DF3" w:rsidRPr="00475DF3" w:rsidRDefault="00475DF3" w:rsidP="005D33A4">
      <w:pPr>
        <w:spacing w:line="240" w:lineRule="auto"/>
        <w:jc w:val="center"/>
        <w:rPr>
          <w:rFonts w:eastAsia="華康中楷體"/>
        </w:rPr>
      </w:pPr>
      <w:r w:rsidRPr="00475DF3">
        <w:rPr>
          <w:rFonts w:eastAsia="華康中楷體"/>
        </w:rPr>
        <w:t>National Cheng Kung University, Tainan, Taiwan, R.O.C.</w:t>
      </w:r>
    </w:p>
    <w:p w14:paraId="52FA267C" w14:textId="77777777" w:rsidR="00475DF3" w:rsidRPr="00EE2D0F" w:rsidRDefault="00475DF3" w:rsidP="000071CA">
      <w:pPr>
        <w:pStyle w:val="11"/>
        <w:numPr>
          <w:ilvl w:val="0"/>
          <w:numId w:val="0"/>
        </w:numPr>
        <w:jc w:val="center"/>
      </w:pPr>
      <w:bookmarkStart w:id="1" w:name="_Toc45555834"/>
      <w:r w:rsidRPr="00EE2D0F">
        <w:t>Abstract</w:t>
      </w:r>
      <w:bookmarkEnd w:id="1"/>
    </w:p>
    <w:p w14:paraId="16F0772A" w14:textId="0AFFDE45" w:rsidR="00D0264F" w:rsidRDefault="004B4E8D" w:rsidP="004B4E8D">
      <w:pPr>
        <w:ind w:firstLineChars="100" w:firstLine="240"/>
      </w:pPr>
      <w:r w:rsidRPr="004B4E8D">
        <w:t>In recent years, due to the advancement of the next generation sequencing technology</w:t>
      </w:r>
      <w:r>
        <w:t xml:space="preserve">, </w:t>
      </w:r>
      <w:r w:rsidRPr="004B4E8D">
        <w:t>obtaining data on human reference gene sequences has become much faster.</w:t>
      </w:r>
      <w:r>
        <w:t xml:space="preserve"> </w:t>
      </w:r>
      <w:r w:rsidRPr="004B4E8D">
        <w:t xml:space="preserve">There are many studies analyzing the </w:t>
      </w:r>
      <w:r>
        <w:t>human genome</w:t>
      </w:r>
      <w:r w:rsidRPr="004B4E8D">
        <w:t xml:space="preserve"> variation, and the </w:t>
      </w:r>
      <w:r>
        <w:t>variant calling</w:t>
      </w:r>
      <w:r w:rsidRPr="004B4E8D">
        <w:t xml:space="preserve"> has always been a</w:t>
      </w:r>
      <w:r w:rsidR="002D397F">
        <w:t>n</w:t>
      </w:r>
      <w:r w:rsidRPr="004B4E8D">
        <w:t xml:space="preserve"> </w:t>
      </w:r>
      <w:r>
        <w:t>important</w:t>
      </w:r>
      <w:r w:rsidRPr="004B4E8D">
        <w:t xml:space="preserve"> </w:t>
      </w:r>
      <w:r w:rsidR="002D397F">
        <w:t>topic</w:t>
      </w:r>
      <w:r w:rsidRPr="004B4E8D">
        <w:t>.</w:t>
      </w:r>
      <w:r>
        <w:t xml:space="preserve"> </w:t>
      </w:r>
      <w:r w:rsidR="00FD1404">
        <w:rPr>
          <w:lang w:eastAsia="zh-CN"/>
        </w:rPr>
        <w:t>In the process of variant calling, by</w:t>
      </w:r>
      <w:r w:rsidRPr="004B4E8D">
        <w:t xml:space="preserve"> mapping</w:t>
      </w:r>
      <w:r w:rsidR="00FD1404">
        <w:t xml:space="preserve"> the</w:t>
      </w:r>
      <w:r w:rsidRPr="004B4E8D">
        <w:t xml:space="preserve"> </w:t>
      </w:r>
      <w:r>
        <w:t>read sequences</w:t>
      </w:r>
      <w:r w:rsidRPr="004B4E8D">
        <w:t xml:space="preserve"> on the reference sequence</w:t>
      </w:r>
      <w:r w:rsidR="00FD1404">
        <w:t>s and analyzing the result</w:t>
      </w:r>
      <w:r w:rsidRPr="004B4E8D">
        <w:t xml:space="preserve">, we can get the </w:t>
      </w:r>
      <w:r w:rsidR="00FD1404">
        <w:t>position</w:t>
      </w:r>
      <w:r w:rsidRPr="004B4E8D">
        <w:t xml:space="preserve"> and </w:t>
      </w:r>
      <w:r w:rsidR="00FD1404">
        <w:t>type</w:t>
      </w:r>
      <w:r w:rsidRPr="004B4E8D">
        <w:t xml:space="preserve"> of the </w:t>
      </w:r>
      <w:r w:rsidR="00FD1404">
        <w:t>variant</w:t>
      </w:r>
      <w:r w:rsidRPr="004B4E8D">
        <w:t>.</w:t>
      </w:r>
      <w:r w:rsidR="00FD1404">
        <w:t xml:space="preserve"> </w:t>
      </w:r>
      <w:r w:rsidR="00FD1404" w:rsidRPr="00FD1404">
        <w:t>However, the reference sequence</w:t>
      </w:r>
      <w:r w:rsidR="00FD1404">
        <w:t>s</w:t>
      </w:r>
      <w:r w:rsidR="00FD1404" w:rsidRPr="00FD1404">
        <w:t xml:space="preserve"> usually </w:t>
      </w:r>
      <w:proofErr w:type="gramStart"/>
      <w:r w:rsidR="00FD1404" w:rsidRPr="00FD1404">
        <w:t>does</w:t>
      </w:r>
      <w:proofErr w:type="gramEnd"/>
      <w:r w:rsidR="00FD1404" w:rsidRPr="00FD1404">
        <w:t xml:space="preserve"> not contain </w:t>
      </w:r>
      <w:r w:rsidR="00FD1404">
        <w:t>individual</w:t>
      </w:r>
      <w:r w:rsidR="00FD1404" w:rsidRPr="00FD1404">
        <w:t xml:space="preserve"> </w:t>
      </w:r>
      <w:r w:rsidR="00BE728C">
        <w:t>variants</w:t>
      </w:r>
      <w:r w:rsidR="00FD1404" w:rsidRPr="00FD1404">
        <w:t xml:space="preserve">. If the </w:t>
      </w:r>
      <w:r w:rsidR="00FD1404">
        <w:t>reads</w:t>
      </w:r>
      <w:r w:rsidR="00FD1404" w:rsidRPr="00FD1404">
        <w:t xml:space="preserve"> </w:t>
      </w:r>
      <w:r w:rsidR="00FD1404">
        <w:t xml:space="preserve">sequencing </w:t>
      </w:r>
      <w:r w:rsidR="00FD1404" w:rsidRPr="00FD1404">
        <w:rPr>
          <w:rFonts w:hint="eastAsia"/>
          <w:lang w:eastAsia="zh-CN"/>
        </w:rPr>
        <w:t>b</w:t>
      </w:r>
      <w:r w:rsidR="00FD1404" w:rsidRPr="00FD1404">
        <w:t xml:space="preserve">y the sequencer have individual variations, it </w:t>
      </w:r>
      <w:r w:rsidR="00FD1404">
        <w:t>may</w:t>
      </w:r>
      <w:r w:rsidR="00FD1404" w:rsidRPr="00FD1404">
        <w:t xml:space="preserve"> cause that they not be mapped to the correct position due to differences with the reference sequence</w:t>
      </w:r>
      <w:r w:rsidR="00FD1404">
        <w:t>s</w:t>
      </w:r>
      <w:r w:rsidR="00FD1404" w:rsidRPr="00FD1404">
        <w:t xml:space="preserve"> during the mapping process.</w:t>
      </w:r>
      <w:r w:rsidR="00FD1404">
        <w:t xml:space="preserve"> </w:t>
      </w:r>
      <w:r w:rsidR="00FD1404" w:rsidRPr="00FD1404">
        <w:t>T</w:t>
      </w:r>
      <w:r w:rsidR="00BE728C">
        <w:t>hus, t</w:t>
      </w:r>
      <w:r w:rsidR="00FD1404" w:rsidRPr="00FD1404">
        <w:t xml:space="preserve">he mapping result has a certain degree of </w:t>
      </w:r>
      <w:r w:rsidR="00FD1404">
        <w:t>bias</w:t>
      </w:r>
      <w:r w:rsidR="00F74363">
        <w:t xml:space="preserve"> we call “reference bias”</w:t>
      </w:r>
      <w:r w:rsidR="00FD1404" w:rsidRPr="00FD1404">
        <w:rPr>
          <w:rFonts w:hint="eastAsia"/>
          <w:lang w:eastAsia="zh-CN"/>
        </w:rPr>
        <w:t>,</w:t>
      </w:r>
      <w:r w:rsidR="00FD1404" w:rsidRPr="00FD1404">
        <w:t xml:space="preserve"> which in turn affects the accuracy of </w:t>
      </w:r>
      <w:r w:rsidR="00FD1404">
        <w:t>variant</w:t>
      </w:r>
      <w:r w:rsidR="00F74363">
        <w:t xml:space="preserve"> calling</w:t>
      </w:r>
      <w:r w:rsidR="00FD1404" w:rsidRPr="00FD1404">
        <w:t xml:space="preserve">. This study will </w:t>
      </w:r>
      <w:r w:rsidR="00F74363">
        <w:t>discuss</w:t>
      </w:r>
      <w:r w:rsidR="00FD1404" w:rsidRPr="00FD1404">
        <w:t xml:space="preserve"> the feasibility and potential of a system we propose to reduce</w:t>
      </w:r>
      <w:r w:rsidR="00F74363">
        <w:t xml:space="preserve"> the</w:t>
      </w:r>
      <w:r w:rsidR="00FD1404" w:rsidRPr="00FD1404">
        <w:t xml:space="preserve"> reference bias.</w:t>
      </w:r>
    </w:p>
    <w:p w14:paraId="6D026F04" w14:textId="2A2D6937" w:rsidR="00F74363" w:rsidRDefault="00F74363" w:rsidP="004B4E8D">
      <w:pPr>
        <w:ind w:firstLineChars="100" w:firstLine="240"/>
        <w:rPr>
          <w:lang w:eastAsia="zh-CN"/>
        </w:rPr>
      </w:pPr>
      <w:r w:rsidRPr="00F74363">
        <w:rPr>
          <w:lang w:eastAsia="zh-CN"/>
        </w:rPr>
        <w:t>The system is divided into three parts.</w:t>
      </w:r>
      <w:r w:rsidRPr="00F74363">
        <w:t xml:space="preserve"> </w:t>
      </w:r>
      <w:r w:rsidRPr="00F74363">
        <w:rPr>
          <w:lang w:eastAsia="zh-CN"/>
        </w:rPr>
        <w:t xml:space="preserve">The first part is data pre-processing. The reference </w:t>
      </w:r>
      <w:r w:rsidRPr="00F74363">
        <w:rPr>
          <w:lang w:eastAsia="zh-CN"/>
        </w:rPr>
        <w:lastRenderedPageBreak/>
        <w:t>sequence</w:t>
      </w:r>
      <w:r>
        <w:rPr>
          <w:lang w:eastAsia="zh-CN"/>
        </w:rPr>
        <w:t>s</w:t>
      </w:r>
      <w:r w:rsidRPr="00F74363">
        <w:rPr>
          <w:lang w:eastAsia="zh-CN"/>
        </w:rPr>
        <w:t xml:space="preserve"> </w:t>
      </w:r>
      <w:proofErr w:type="gramStart"/>
      <w:r w:rsidRPr="00F74363">
        <w:rPr>
          <w:lang w:eastAsia="zh-CN"/>
        </w:rPr>
        <w:t>is</w:t>
      </w:r>
      <w:proofErr w:type="gramEnd"/>
      <w:r w:rsidRPr="00F74363">
        <w:rPr>
          <w:lang w:eastAsia="zh-CN"/>
        </w:rPr>
        <w:t xml:space="preserve"> indexed in the usual way. The </w:t>
      </w:r>
      <w:r>
        <w:rPr>
          <w:lang w:eastAsia="zh-CN"/>
        </w:rPr>
        <w:t>reads</w:t>
      </w:r>
      <w:r w:rsidRPr="00F74363">
        <w:rPr>
          <w:lang w:eastAsia="zh-CN"/>
        </w:rPr>
        <w:t xml:space="preserve"> </w:t>
      </w:r>
      <w:r>
        <w:rPr>
          <w:lang w:eastAsia="zh-CN"/>
        </w:rPr>
        <w:t>are</w:t>
      </w:r>
      <w:r w:rsidRPr="00F74363">
        <w:rPr>
          <w:lang w:eastAsia="zh-CN"/>
        </w:rPr>
        <w:t xml:space="preserve"> mapped to the reference sequence</w:t>
      </w:r>
      <w:r>
        <w:rPr>
          <w:lang w:eastAsia="zh-CN"/>
        </w:rPr>
        <w:t>s</w:t>
      </w:r>
      <w:r w:rsidRPr="00F74363">
        <w:rPr>
          <w:lang w:eastAsia="zh-CN"/>
        </w:rPr>
        <w:t xml:space="preserve"> </w:t>
      </w:r>
      <w:r>
        <w:rPr>
          <w:lang w:eastAsia="zh-CN"/>
        </w:rPr>
        <w:t>by using the</w:t>
      </w:r>
      <w:r w:rsidRPr="00F74363">
        <w:rPr>
          <w:lang w:eastAsia="zh-CN"/>
        </w:rPr>
        <w:t xml:space="preserve"> BWA to generate a mapping result file (</w:t>
      </w:r>
      <w:r w:rsidR="002D397F">
        <w:rPr>
          <w:lang w:eastAsia="zh-CN"/>
        </w:rPr>
        <w:t xml:space="preserve">standard mapping </w:t>
      </w:r>
      <w:r w:rsidRPr="00F74363">
        <w:rPr>
          <w:lang w:eastAsia="zh-CN"/>
        </w:rPr>
        <w:t>BAM).</w:t>
      </w:r>
      <w:r>
        <w:rPr>
          <w:lang w:eastAsia="zh-CN"/>
        </w:rPr>
        <w:t xml:space="preserve"> </w:t>
      </w:r>
      <w:r w:rsidRPr="00F74363">
        <w:rPr>
          <w:lang w:eastAsia="zh-CN"/>
        </w:rPr>
        <w:t xml:space="preserve">Then we also create an index structure </w:t>
      </w:r>
      <w:r>
        <w:rPr>
          <w:lang w:eastAsia="zh-CN"/>
        </w:rPr>
        <w:t xml:space="preserve">of </w:t>
      </w:r>
      <w:r w:rsidRPr="00F74363">
        <w:rPr>
          <w:lang w:eastAsia="zh-CN"/>
        </w:rPr>
        <w:t>the read</w:t>
      </w:r>
      <w:r>
        <w:rPr>
          <w:lang w:eastAsia="zh-CN"/>
        </w:rPr>
        <w:t>s.</w:t>
      </w:r>
      <w:r w:rsidRPr="00F74363">
        <w:t xml:space="preserve"> </w:t>
      </w:r>
      <w:r w:rsidRPr="00F74363">
        <w:rPr>
          <w:lang w:eastAsia="zh-CN"/>
        </w:rPr>
        <w:t>The second part is</w:t>
      </w:r>
      <w:r>
        <w:rPr>
          <w:lang w:eastAsia="zh-CN"/>
        </w:rPr>
        <w:t xml:space="preserve"> that using the variants</w:t>
      </w:r>
      <w:r w:rsidRPr="00F74363">
        <w:rPr>
          <w:lang w:eastAsia="zh-CN"/>
        </w:rPr>
        <w:t xml:space="preserve"> from </w:t>
      </w:r>
      <w:r w:rsidR="00BE728C">
        <w:rPr>
          <w:lang w:eastAsia="zh-CN"/>
        </w:rPr>
        <w:t>a predefined set of candidate variants stored in a</w:t>
      </w:r>
      <w:r w:rsidRPr="00F74363">
        <w:rPr>
          <w:lang w:eastAsia="zh-CN"/>
        </w:rPr>
        <w:t xml:space="preserve"> </w:t>
      </w:r>
      <w:r>
        <w:rPr>
          <w:lang w:eastAsia="zh-CN"/>
        </w:rPr>
        <w:t>Variant</w:t>
      </w:r>
      <w:r w:rsidRPr="00F74363">
        <w:rPr>
          <w:lang w:eastAsia="zh-CN"/>
        </w:rPr>
        <w:t xml:space="preserve"> </w:t>
      </w:r>
      <w:r>
        <w:rPr>
          <w:lang w:eastAsia="zh-CN"/>
        </w:rPr>
        <w:t>Calling</w:t>
      </w:r>
      <w:r w:rsidRPr="00F74363">
        <w:rPr>
          <w:lang w:eastAsia="zh-CN"/>
        </w:rPr>
        <w:t xml:space="preserve"> Format (VCF) file. For each </w:t>
      </w:r>
      <w:r w:rsidR="00BE728C">
        <w:rPr>
          <w:lang w:eastAsia="zh-CN"/>
        </w:rPr>
        <w:t>variant</w:t>
      </w:r>
      <w:r w:rsidRPr="00F74363">
        <w:rPr>
          <w:lang w:eastAsia="zh-CN"/>
        </w:rPr>
        <w:t xml:space="preserve">, </w:t>
      </w:r>
      <w:r w:rsidR="00BE728C">
        <w:rPr>
          <w:lang w:eastAsia="zh-CN"/>
        </w:rPr>
        <w:t xml:space="preserve">we first gather the reads covering that position as determined by standard read mapping (the so-called “pileup”) use the </w:t>
      </w:r>
      <w:r w:rsidRPr="00F74363">
        <w:rPr>
          <w:lang w:eastAsia="zh-CN"/>
        </w:rPr>
        <w:t xml:space="preserve">finds the </w:t>
      </w:r>
      <w:r>
        <w:rPr>
          <w:lang w:eastAsia="zh-CN"/>
        </w:rPr>
        <w:t>reads</w:t>
      </w:r>
      <w:r w:rsidRPr="00F74363">
        <w:rPr>
          <w:lang w:eastAsia="zh-CN"/>
        </w:rPr>
        <w:t xml:space="preserve"> covering the position of the variation</w:t>
      </w:r>
      <w:r>
        <w:rPr>
          <w:lang w:eastAsia="zh-CN"/>
        </w:rPr>
        <w:t xml:space="preserve"> in the mapping result file</w:t>
      </w:r>
      <w:r w:rsidRPr="00F74363">
        <w:rPr>
          <w:lang w:eastAsia="zh-CN"/>
        </w:rPr>
        <w:t>, which we call the "</w:t>
      </w:r>
      <w:r>
        <w:rPr>
          <w:lang w:eastAsia="zh-CN"/>
        </w:rPr>
        <w:t>pileup</w:t>
      </w:r>
      <w:r w:rsidRPr="00F74363">
        <w:rPr>
          <w:lang w:eastAsia="zh-CN"/>
        </w:rPr>
        <w:t>"</w:t>
      </w:r>
      <w:r>
        <w:rPr>
          <w:lang w:eastAsia="zh-CN"/>
        </w:rPr>
        <w:t>. T</w:t>
      </w:r>
      <w:r w:rsidRPr="00F74363">
        <w:rPr>
          <w:lang w:eastAsia="zh-CN"/>
        </w:rPr>
        <w:t xml:space="preserve">he third part is for each </w:t>
      </w:r>
      <w:r>
        <w:rPr>
          <w:lang w:eastAsia="zh-CN"/>
        </w:rPr>
        <w:t>variant</w:t>
      </w:r>
      <w:r w:rsidRPr="00F74363">
        <w:rPr>
          <w:lang w:eastAsia="zh-CN"/>
        </w:rPr>
        <w:t xml:space="preserve">, </w:t>
      </w:r>
      <w:r w:rsidR="00BE728C">
        <w:rPr>
          <w:lang w:eastAsia="zh-CN"/>
        </w:rPr>
        <w:t xml:space="preserve">extracting a local part of </w:t>
      </w:r>
      <w:r w:rsidRPr="00F74363">
        <w:rPr>
          <w:lang w:eastAsia="zh-CN"/>
        </w:rPr>
        <w:t xml:space="preserve">the reference sequence and </w:t>
      </w:r>
      <w:r w:rsidR="00BE728C">
        <w:rPr>
          <w:lang w:eastAsia="zh-CN"/>
        </w:rPr>
        <w:t>editing</w:t>
      </w:r>
      <w:r w:rsidRPr="00F74363">
        <w:rPr>
          <w:lang w:eastAsia="zh-CN"/>
        </w:rPr>
        <w:t xml:space="preserve"> it to </w:t>
      </w:r>
      <w:r w:rsidR="00BE728C">
        <w:rPr>
          <w:lang w:eastAsia="zh-CN"/>
        </w:rPr>
        <w:t>contain the</w:t>
      </w:r>
      <w:r w:rsidR="00184D11">
        <w:rPr>
          <w:lang w:eastAsia="zh-CN"/>
        </w:rPr>
        <w:t xml:space="preserve"> variant</w:t>
      </w:r>
      <w:r w:rsidR="00BE728C">
        <w:rPr>
          <w:lang w:eastAsia="zh-CN"/>
        </w:rPr>
        <w:t xml:space="preserve">; constructing a </w:t>
      </w:r>
      <w:r w:rsidRPr="00F74363">
        <w:rPr>
          <w:lang w:eastAsia="zh-CN"/>
        </w:rPr>
        <w:t xml:space="preserve">hypothetical sequence. </w:t>
      </w:r>
      <w:r w:rsidR="00184D11" w:rsidRPr="00184D11">
        <w:rPr>
          <w:lang w:eastAsia="zh-CN"/>
        </w:rPr>
        <w:t>Then</w:t>
      </w:r>
      <w:r w:rsidR="00BE728C">
        <w:rPr>
          <w:lang w:eastAsia="zh-CN"/>
        </w:rPr>
        <w:t xml:space="preserve"> we</w:t>
      </w:r>
      <w:r w:rsidR="00184D11" w:rsidRPr="00184D11">
        <w:rPr>
          <w:lang w:eastAsia="zh-CN"/>
        </w:rPr>
        <w:t xml:space="preserve"> use the hypothetical sequence to query the read index structure.</w:t>
      </w:r>
      <w:r w:rsidR="00184D11" w:rsidRPr="00184D11">
        <w:t xml:space="preserve"> </w:t>
      </w:r>
      <w:r w:rsidR="00184D11" w:rsidRPr="00184D11">
        <w:rPr>
          <w:lang w:eastAsia="zh-CN"/>
        </w:rPr>
        <w:t xml:space="preserve">The found </w:t>
      </w:r>
      <w:r w:rsidR="00184D11">
        <w:rPr>
          <w:lang w:eastAsia="zh-CN"/>
        </w:rPr>
        <w:t>reads</w:t>
      </w:r>
      <w:r w:rsidR="00184D11" w:rsidRPr="00184D11">
        <w:rPr>
          <w:lang w:eastAsia="zh-CN"/>
        </w:rPr>
        <w:t xml:space="preserve"> are compared with the </w:t>
      </w:r>
      <w:r w:rsidR="00184D11">
        <w:rPr>
          <w:lang w:eastAsia="zh-CN"/>
        </w:rPr>
        <w:t>pileup</w:t>
      </w:r>
      <w:r w:rsidR="00184D11" w:rsidRPr="00184D11">
        <w:rPr>
          <w:lang w:eastAsia="zh-CN"/>
        </w:rPr>
        <w:t xml:space="preserve"> of the mapping result. If the found </w:t>
      </w:r>
      <w:r w:rsidR="00184D11">
        <w:rPr>
          <w:lang w:eastAsia="zh-CN"/>
        </w:rPr>
        <w:t>reads</w:t>
      </w:r>
      <w:r w:rsidR="00184D11" w:rsidRPr="00184D11">
        <w:rPr>
          <w:lang w:eastAsia="zh-CN"/>
        </w:rPr>
        <w:t xml:space="preserve"> </w:t>
      </w:r>
      <w:r w:rsidR="00184D11">
        <w:rPr>
          <w:lang w:eastAsia="zh-CN"/>
        </w:rPr>
        <w:t>do</w:t>
      </w:r>
      <w:r w:rsidR="00184D11" w:rsidRPr="00184D11">
        <w:rPr>
          <w:lang w:eastAsia="zh-CN"/>
        </w:rPr>
        <w:t xml:space="preserve"> not exist in the </w:t>
      </w:r>
      <w:r w:rsidR="00184D11">
        <w:rPr>
          <w:lang w:eastAsia="zh-CN"/>
        </w:rPr>
        <w:t>pileup</w:t>
      </w:r>
      <w:r w:rsidR="00184D11" w:rsidRPr="00184D11">
        <w:rPr>
          <w:lang w:eastAsia="zh-CN"/>
        </w:rPr>
        <w:t xml:space="preserve">, it means that we can find the </w:t>
      </w:r>
      <w:r w:rsidR="00184D11">
        <w:rPr>
          <w:lang w:eastAsia="zh-CN"/>
        </w:rPr>
        <w:t>reads</w:t>
      </w:r>
      <w:r w:rsidR="00184D11" w:rsidRPr="00184D11">
        <w:rPr>
          <w:lang w:eastAsia="zh-CN"/>
        </w:rPr>
        <w:t xml:space="preserve"> that is not mapped to the position because of the reference </w:t>
      </w:r>
      <w:r w:rsidR="00184D11">
        <w:rPr>
          <w:lang w:eastAsia="zh-CN"/>
        </w:rPr>
        <w:t>bias</w:t>
      </w:r>
      <w:r w:rsidR="00184D11" w:rsidRPr="00184D11">
        <w:rPr>
          <w:lang w:eastAsia="zh-CN"/>
        </w:rPr>
        <w:t>.</w:t>
      </w:r>
    </w:p>
    <w:p w14:paraId="5ECBE3EF" w14:textId="23F0E49C" w:rsidR="00184D11" w:rsidRDefault="00184D11" w:rsidP="004B4E8D">
      <w:pPr>
        <w:ind w:firstLineChars="100" w:firstLine="240"/>
        <w:rPr>
          <w:lang w:eastAsia="zh-CN"/>
        </w:rPr>
      </w:pPr>
      <w:r w:rsidRPr="00184D11">
        <w:rPr>
          <w:lang w:eastAsia="zh-CN"/>
        </w:rPr>
        <w:t xml:space="preserve">In the experiment, </w:t>
      </w:r>
      <w:r>
        <w:rPr>
          <w:lang w:eastAsia="zh-CN"/>
        </w:rPr>
        <w:t xml:space="preserve">we </w:t>
      </w:r>
      <w:r w:rsidRPr="00184D11">
        <w:rPr>
          <w:lang w:eastAsia="zh-CN"/>
        </w:rPr>
        <w:t>used</w:t>
      </w:r>
      <w:r>
        <w:rPr>
          <w:lang w:eastAsia="zh-CN"/>
        </w:rPr>
        <w:t xml:space="preserve"> the </w:t>
      </w:r>
      <w:r w:rsidRPr="00184D11">
        <w:rPr>
          <w:lang w:eastAsia="zh-CN"/>
        </w:rPr>
        <w:t>sequencing data</w:t>
      </w:r>
      <w:r>
        <w:rPr>
          <w:lang w:eastAsia="zh-CN"/>
        </w:rPr>
        <w:t xml:space="preserve"> from</w:t>
      </w:r>
      <w:r w:rsidR="00BE728C">
        <w:rPr>
          <w:lang w:eastAsia="zh-CN"/>
        </w:rPr>
        <w:t xml:space="preserve"> the</w:t>
      </w:r>
      <w:r w:rsidRPr="00184D11">
        <w:rPr>
          <w:lang w:eastAsia="zh-CN"/>
        </w:rPr>
        <w:t xml:space="preserve"> GIAB </w:t>
      </w:r>
      <w:r>
        <w:rPr>
          <w:lang w:eastAsia="zh-CN"/>
        </w:rPr>
        <w:t>data</w:t>
      </w:r>
      <w:r w:rsidRPr="00184D11">
        <w:rPr>
          <w:lang w:eastAsia="zh-CN"/>
        </w:rPr>
        <w:t>set and</w:t>
      </w:r>
      <w:r>
        <w:rPr>
          <w:lang w:eastAsia="zh-CN"/>
        </w:rPr>
        <w:t xml:space="preserve"> the</w:t>
      </w:r>
      <w:r w:rsidR="00BE728C">
        <w:rPr>
          <w:lang w:eastAsia="zh-CN"/>
        </w:rPr>
        <w:t xml:space="preserve"> potential</w:t>
      </w:r>
      <w:r>
        <w:rPr>
          <w:lang w:eastAsia="zh-CN"/>
        </w:rPr>
        <w:t xml:space="preserve"> variants</w:t>
      </w:r>
      <w:r w:rsidRPr="00184D11">
        <w:rPr>
          <w:lang w:eastAsia="zh-CN"/>
        </w:rPr>
        <w:t xml:space="preserve"> </w:t>
      </w:r>
      <w:r>
        <w:rPr>
          <w:lang w:eastAsia="zh-CN"/>
        </w:rPr>
        <w:t>from</w:t>
      </w:r>
      <w:r w:rsidR="00BE728C">
        <w:rPr>
          <w:lang w:eastAsia="zh-CN"/>
        </w:rPr>
        <w:t xml:space="preserve"> the</w:t>
      </w:r>
      <w:r>
        <w:rPr>
          <w:lang w:eastAsia="zh-CN"/>
        </w:rPr>
        <w:t xml:space="preserve"> </w:t>
      </w:r>
      <w:r w:rsidRPr="00184D11">
        <w:rPr>
          <w:lang w:eastAsia="zh-CN"/>
        </w:rPr>
        <w:t>ClinVar</w:t>
      </w:r>
      <w:r>
        <w:rPr>
          <w:lang w:eastAsia="zh-CN"/>
        </w:rPr>
        <w:t xml:space="preserve"> dataset</w:t>
      </w:r>
      <w:r w:rsidRPr="00184D11">
        <w:rPr>
          <w:lang w:eastAsia="zh-CN"/>
        </w:rPr>
        <w:t xml:space="preserve">. We divided the </w:t>
      </w:r>
      <w:r>
        <w:rPr>
          <w:lang w:eastAsia="zh-CN"/>
        </w:rPr>
        <w:t>variants</w:t>
      </w:r>
      <w:r w:rsidRPr="00184D11">
        <w:rPr>
          <w:lang w:eastAsia="zh-CN"/>
        </w:rPr>
        <w:t xml:space="preserve"> into </w:t>
      </w:r>
      <w:r>
        <w:rPr>
          <w:lang w:eastAsia="zh-CN"/>
        </w:rPr>
        <w:t>SNP variants</w:t>
      </w:r>
      <w:r w:rsidRPr="00184D11">
        <w:rPr>
          <w:lang w:eastAsia="zh-CN"/>
        </w:rPr>
        <w:t xml:space="preserve"> and</w:t>
      </w:r>
      <w:r>
        <w:rPr>
          <w:lang w:eastAsia="zh-CN"/>
        </w:rPr>
        <w:t xml:space="preserve"> </w:t>
      </w:r>
      <w:r w:rsidR="0029405B">
        <w:rPr>
          <w:lang w:eastAsia="zh-CN"/>
        </w:rPr>
        <w:t>i</w:t>
      </w:r>
      <w:r>
        <w:rPr>
          <w:lang w:eastAsia="zh-CN"/>
        </w:rPr>
        <w:t>ndel</w:t>
      </w:r>
      <w:r w:rsidRPr="00184D11">
        <w:rPr>
          <w:lang w:eastAsia="zh-CN"/>
        </w:rPr>
        <w:t xml:space="preserve"> </w:t>
      </w:r>
      <w:r>
        <w:rPr>
          <w:lang w:eastAsia="zh-CN"/>
        </w:rPr>
        <w:t>variants</w:t>
      </w:r>
      <w:r w:rsidRPr="00184D11">
        <w:rPr>
          <w:lang w:eastAsia="zh-CN"/>
        </w:rPr>
        <w:t>.</w:t>
      </w:r>
      <w:r>
        <w:rPr>
          <w:lang w:eastAsia="zh-CN"/>
        </w:rPr>
        <w:t xml:space="preserve"> </w:t>
      </w:r>
      <w:r w:rsidR="00BE728C">
        <w:rPr>
          <w:lang w:eastAsia="zh-CN"/>
        </w:rPr>
        <w:t>Our</w:t>
      </w:r>
      <w:r w:rsidRPr="00184D11">
        <w:rPr>
          <w:lang w:eastAsia="zh-CN"/>
        </w:rPr>
        <w:t xml:space="preserve"> results show that </w:t>
      </w:r>
      <w:r w:rsidR="00BE728C">
        <w:rPr>
          <w:lang w:eastAsia="zh-CN"/>
        </w:rPr>
        <w:t>indel variants sometimes match</w:t>
      </w:r>
      <w:r w:rsidRPr="00184D11">
        <w:rPr>
          <w:lang w:eastAsia="zh-CN"/>
        </w:rPr>
        <w:t xml:space="preserve"> the </w:t>
      </w:r>
      <w:r>
        <w:rPr>
          <w:lang w:eastAsia="zh-CN"/>
        </w:rPr>
        <w:t>reads</w:t>
      </w:r>
      <w:r w:rsidR="002D397F" w:rsidRPr="002D397F">
        <w:rPr>
          <w:lang w:eastAsia="zh-CN"/>
        </w:rPr>
        <w:t xml:space="preserve"> </w:t>
      </w:r>
      <w:r w:rsidR="002D397F">
        <w:rPr>
          <w:lang w:eastAsia="zh-CN"/>
        </w:rPr>
        <w:t xml:space="preserve">which match a variant but which are not mapped to that genome position </w:t>
      </w:r>
      <w:r w:rsidR="002D397F" w:rsidRPr="00184D11">
        <w:rPr>
          <w:lang w:eastAsia="zh-CN"/>
        </w:rPr>
        <w:t xml:space="preserve">in </w:t>
      </w:r>
      <w:r w:rsidR="002D397F">
        <w:rPr>
          <w:lang w:eastAsia="zh-CN"/>
        </w:rPr>
        <w:t xml:space="preserve">the </w:t>
      </w:r>
      <w:r w:rsidR="002D397F">
        <w:rPr>
          <w:rFonts w:hint="eastAsia"/>
        </w:rPr>
        <w:t>s</w:t>
      </w:r>
      <w:r w:rsidR="002D397F">
        <w:t xml:space="preserve">tandard mapping </w:t>
      </w:r>
      <w:r w:rsidR="002D397F">
        <w:rPr>
          <w:lang w:eastAsia="zh-CN"/>
        </w:rPr>
        <w:t xml:space="preserve">BAM </w:t>
      </w:r>
      <w:r w:rsidR="002D397F" w:rsidRPr="00184D11">
        <w:rPr>
          <w:lang w:eastAsia="zh-CN"/>
        </w:rPr>
        <w:t>file</w:t>
      </w:r>
      <w:r w:rsidR="002D397F">
        <w:rPr>
          <w:lang w:eastAsia="zh-CN"/>
        </w:rPr>
        <w:t>. In most cases those reads are present in the standard mapping BAM file but mapped to another (paralogous</w:t>
      </w:r>
      <w:r w:rsidR="002D397F">
        <w:rPr>
          <w:rFonts w:hint="eastAsia"/>
        </w:rPr>
        <w:t>)</w:t>
      </w:r>
      <w:r w:rsidR="002D397F">
        <w:rPr>
          <w:lang w:eastAsia="zh-CN"/>
        </w:rPr>
        <w:t xml:space="preserve"> region of the genome. </w:t>
      </w:r>
      <w:proofErr w:type="gramStart"/>
      <w:r w:rsidR="002D397F">
        <w:rPr>
          <w:lang w:eastAsia="zh-CN"/>
        </w:rPr>
        <w:t>Thus</w:t>
      </w:r>
      <w:proofErr w:type="gramEnd"/>
      <w:r w:rsidR="002D397F">
        <w:rPr>
          <w:lang w:eastAsia="zh-CN"/>
        </w:rPr>
        <w:t xml:space="preserve"> our strategy of building an index on the read data can find useful evidence </w:t>
      </w:r>
      <w:r w:rsidR="002D397F">
        <w:t xml:space="preserve">(matching reads) to potentially support variants which the </w:t>
      </w:r>
      <w:r w:rsidR="002D397F">
        <w:lastRenderedPageBreak/>
        <w:t xml:space="preserve">standard read mapping procedure misses. </w:t>
      </w:r>
      <w:proofErr w:type="gramStart"/>
      <w:r w:rsidR="002D397F">
        <w:t>However</w:t>
      </w:r>
      <w:proofErr w:type="gramEnd"/>
      <w:r w:rsidR="002D397F">
        <w:t xml:space="preserve"> those variants usually are found in regions within paralogs, so this new evidence must be interpreted with caution.</w:t>
      </w:r>
      <w:r w:rsidR="002D397F">
        <w:rPr>
          <w:lang w:eastAsia="zh-CN"/>
        </w:rPr>
        <w:t xml:space="preserve"> </w:t>
      </w:r>
    </w:p>
    <w:p w14:paraId="41F2B80C" w14:textId="7BF3364D" w:rsidR="005C67D1" w:rsidRDefault="005C67D1" w:rsidP="004152FD"/>
    <w:p w14:paraId="3C77325E" w14:textId="77777777" w:rsidR="00874A11" w:rsidRDefault="00874A11" w:rsidP="004152FD"/>
    <w:p w14:paraId="24BEEC32" w14:textId="7F51FA54" w:rsidR="00EE2D0F" w:rsidRPr="00EE2D0F" w:rsidRDefault="00EE2D0F" w:rsidP="004152FD">
      <w:pPr>
        <w:rPr>
          <w:bCs/>
        </w:rPr>
      </w:pPr>
      <w:r w:rsidRPr="00EE2D0F">
        <w:rPr>
          <w:rFonts w:hint="eastAsia"/>
          <w:bCs/>
        </w:rPr>
        <w:t>Keywords:</w:t>
      </w:r>
      <w:r>
        <w:rPr>
          <w:bCs/>
        </w:rPr>
        <w:t xml:space="preserve"> NGS, reference bias, </w:t>
      </w:r>
      <w:r w:rsidR="00874A11">
        <w:rPr>
          <w:bCs/>
        </w:rPr>
        <w:t xml:space="preserve">variant calling, SNP, </w:t>
      </w:r>
      <w:r w:rsidR="0029405B">
        <w:rPr>
          <w:bCs/>
        </w:rPr>
        <w:t>i</w:t>
      </w:r>
      <w:r w:rsidR="00874A11">
        <w:rPr>
          <w:bCs/>
        </w:rPr>
        <w:t>ndel</w:t>
      </w:r>
    </w:p>
    <w:p w14:paraId="2BCB55C8" w14:textId="77777777" w:rsidR="004152FD" w:rsidRPr="004152FD" w:rsidRDefault="004152FD" w:rsidP="004152FD">
      <w:r w:rsidRPr="004152FD">
        <w:t>*</w:t>
      </w:r>
      <w:r w:rsidRPr="004152FD">
        <w:rPr>
          <w:rFonts w:hint="eastAsia"/>
        </w:rPr>
        <w:t xml:space="preserve"> A</w:t>
      </w:r>
      <w:r w:rsidRPr="004152FD">
        <w:t>uthor</w:t>
      </w:r>
      <w:r w:rsidRPr="004152FD">
        <w:rPr>
          <w:rFonts w:hint="eastAsia"/>
        </w:rPr>
        <w:tab/>
      </w:r>
      <w:r w:rsidRPr="004152FD">
        <w:t>** Advisor</w:t>
      </w:r>
    </w:p>
    <w:p w14:paraId="2EB56DA4" w14:textId="54D630BB" w:rsidR="00227C9F" w:rsidRDefault="00A05580" w:rsidP="00A05580">
      <w:pPr>
        <w:widowControl/>
        <w:spacing w:line="240" w:lineRule="auto"/>
        <w:jc w:val="left"/>
        <w:rPr>
          <w:b/>
        </w:rPr>
      </w:pPr>
      <w:r>
        <w:rPr>
          <w:b/>
        </w:rPr>
        <w:br w:type="page"/>
      </w:r>
    </w:p>
    <w:p w14:paraId="561B72C1" w14:textId="29E60C8A" w:rsidR="00755098" w:rsidRPr="00F813C0" w:rsidRDefault="00755098" w:rsidP="00EE2D0F">
      <w:pPr>
        <w:pStyle w:val="11"/>
        <w:numPr>
          <w:ilvl w:val="0"/>
          <w:numId w:val="0"/>
        </w:numPr>
        <w:ind w:left="425"/>
        <w:jc w:val="center"/>
        <w:rPr>
          <w:rFonts w:ascii="標楷體" w:hAnsi="標楷體"/>
          <w:bCs w:val="0"/>
          <w:sz w:val="52"/>
        </w:rPr>
      </w:pPr>
      <w:bookmarkStart w:id="2" w:name="_Toc45555835"/>
      <w:proofErr w:type="gramStart"/>
      <w:r w:rsidRPr="00F813C0">
        <w:rPr>
          <w:rFonts w:ascii="標楷體" w:hAnsi="標楷體" w:hint="eastAsia"/>
          <w:bCs w:val="0"/>
          <w:sz w:val="52"/>
        </w:rPr>
        <w:lastRenderedPageBreak/>
        <w:t>誌</w:t>
      </w:r>
      <w:proofErr w:type="gramEnd"/>
      <w:r w:rsidRPr="00F813C0">
        <w:rPr>
          <w:rFonts w:ascii="標楷體" w:hAnsi="標楷體" w:hint="eastAsia"/>
          <w:bCs w:val="0"/>
          <w:sz w:val="52"/>
        </w:rPr>
        <w:t>謝</w:t>
      </w:r>
      <w:bookmarkEnd w:id="2"/>
    </w:p>
    <w:p w14:paraId="1B1889A9" w14:textId="67563804" w:rsidR="003165FD" w:rsidRDefault="00FD5C0B" w:rsidP="003165FD">
      <w:pPr>
        <w:spacing w:line="360" w:lineRule="auto"/>
        <w:ind w:firstLine="480"/>
        <w:rPr>
          <w:rFonts w:ascii="標楷體" w:hAnsi="標楷體"/>
        </w:rPr>
      </w:pPr>
      <w:r>
        <w:rPr>
          <w:rFonts w:ascii="標楷體" w:hAnsi="標楷體" w:hint="eastAsia"/>
        </w:rPr>
        <w:t>首先感謝</w:t>
      </w:r>
    </w:p>
    <w:p w14:paraId="3679EDD6" w14:textId="1E02C8EC" w:rsidR="00755098" w:rsidRDefault="00755098" w:rsidP="00755098">
      <w:pPr>
        <w:spacing w:line="360" w:lineRule="auto"/>
        <w:rPr>
          <w:rFonts w:ascii="標楷體" w:hAnsi="標楷體"/>
        </w:rPr>
      </w:pPr>
    </w:p>
    <w:p w14:paraId="7EA60DDE" w14:textId="77777777" w:rsidR="00755098" w:rsidRPr="009639BF" w:rsidRDefault="00755098" w:rsidP="00755098">
      <w:pPr>
        <w:spacing w:line="360" w:lineRule="auto"/>
        <w:rPr>
          <w:rFonts w:ascii="標楷體" w:hAnsi="標楷體"/>
        </w:rPr>
      </w:pPr>
    </w:p>
    <w:p w14:paraId="436F09C4" w14:textId="77777777" w:rsidR="00755098" w:rsidRPr="009639BF" w:rsidRDefault="00755098" w:rsidP="00755098">
      <w:pPr>
        <w:spacing w:line="360" w:lineRule="auto"/>
        <w:rPr>
          <w:rFonts w:ascii="標楷體" w:hAnsi="標楷體"/>
        </w:rPr>
      </w:pPr>
    </w:p>
    <w:p w14:paraId="15D67175" w14:textId="62BAD2E5" w:rsidR="00755098" w:rsidRPr="009639BF" w:rsidRDefault="00755098" w:rsidP="00755098">
      <w:pPr>
        <w:ind w:firstLine="480"/>
        <w:jc w:val="right"/>
        <w:rPr>
          <w:rFonts w:ascii="標楷體" w:hAnsi="標楷體"/>
          <w:color w:val="000000" w:themeColor="text1"/>
        </w:rPr>
      </w:pPr>
      <w:r w:rsidRPr="009639BF">
        <w:rPr>
          <w:rFonts w:ascii="標楷體" w:hAnsi="標楷體"/>
          <w:color w:val="000000" w:themeColor="text1"/>
        </w:rPr>
        <w:t>西元20</w:t>
      </w:r>
      <w:r w:rsidR="007B6A45">
        <w:rPr>
          <w:rFonts w:ascii="標楷體" w:hAnsi="標楷體"/>
          <w:color w:val="000000" w:themeColor="text1"/>
        </w:rPr>
        <w:t>20</w:t>
      </w:r>
      <w:r w:rsidRPr="009639BF">
        <w:rPr>
          <w:rFonts w:ascii="標楷體" w:hAnsi="標楷體"/>
          <w:color w:val="000000" w:themeColor="text1"/>
        </w:rPr>
        <w:t xml:space="preserve">年 </w:t>
      </w:r>
      <w:proofErr w:type="gramStart"/>
      <w:r w:rsidR="007B6A45">
        <w:rPr>
          <w:rFonts w:ascii="標楷體" w:hAnsi="標楷體" w:hint="eastAsia"/>
          <w:color w:val="000000" w:themeColor="text1"/>
        </w:rPr>
        <w:t>周東誼</w:t>
      </w:r>
      <w:proofErr w:type="gramEnd"/>
      <w:r w:rsidRPr="009639BF">
        <w:rPr>
          <w:rFonts w:ascii="標楷體" w:hAnsi="標楷體"/>
          <w:color w:val="000000" w:themeColor="text1"/>
        </w:rPr>
        <w:t xml:space="preserve"> 謹致於</w:t>
      </w:r>
    </w:p>
    <w:p w14:paraId="47BE4A07" w14:textId="68339159" w:rsidR="00755098" w:rsidRPr="00687356" w:rsidRDefault="00755098" w:rsidP="00687356">
      <w:pPr>
        <w:ind w:firstLine="480"/>
        <w:jc w:val="right"/>
        <w:rPr>
          <w:rFonts w:ascii="標楷體" w:hAnsi="標楷體"/>
        </w:rPr>
      </w:pPr>
      <w:r w:rsidRPr="009639BF">
        <w:rPr>
          <w:rFonts w:ascii="標楷體" w:hAnsi="標楷體"/>
          <w:color w:val="000000" w:themeColor="text1"/>
        </w:rPr>
        <w:t xml:space="preserve">國立成功大學 </w:t>
      </w:r>
      <w:r w:rsidR="007B6A45">
        <w:rPr>
          <w:rFonts w:ascii="標楷體" w:hAnsi="標楷體" w:hint="eastAsia"/>
          <w:color w:val="000000" w:themeColor="text1"/>
        </w:rPr>
        <w:t>醫學資訊研究所</w:t>
      </w:r>
      <w:r w:rsidRPr="009639BF">
        <w:rPr>
          <w:rFonts w:ascii="標楷體" w:hAnsi="標楷體" w:hint="eastAsia"/>
          <w:color w:val="000000" w:themeColor="text1"/>
        </w:rPr>
        <w:t>所</w:t>
      </w:r>
      <w:r w:rsidRPr="009639BF">
        <w:rPr>
          <w:rFonts w:ascii="標楷體" w:hAnsi="標楷體"/>
          <w:color w:val="000000" w:themeColor="text1"/>
        </w:rPr>
        <w:t>實驗室</w:t>
      </w:r>
    </w:p>
    <w:p w14:paraId="7F751164" w14:textId="0997765C" w:rsidR="00755098" w:rsidRPr="00843F44" w:rsidRDefault="00755098" w:rsidP="00755098">
      <w:pPr>
        <w:widowControl/>
        <w:spacing w:line="240" w:lineRule="auto"/>
        <w:jc w:val="left"/>
        <w:rPr>
          <w:b/>
        </w:rPr>
      </w:pPr>
      <w:r>
        <w:rPr>
          <w:b/>
        </w:rPr>
        <w:br w:type="page"/>
      </w:r>
    </w:p>
    <w:bookmarkStart w:id="3" w:name="_Toc45555836" w:displacedByCustomXml="next"/>
    <w:sdt>
      <w:sdtPr>
        <w:rPr>
          <w:rFonts w:eastAsiaTheme="minorEastAsia" w:cs="Times New Roman"/>
          <w:b w:val="0"/>
          <w:bCs w:val="0"/>
          <w:color w:val="auto"/>
          <w:kern w:val="2"/>
          <w:sz w:val="24"/>
          <w:szCs w:val="24"/>
          <w:lang w:val="zh-TW"/>
        </w:rPr>
        <w:id w:val="-789048019"/>
        <w:docPartObj>
          <w:docPartGallery w:val="Table of Contents"/>
          <w:docPartUnique/>
        </w:docPartObj>
      </w:sdtPr>
      <w:sdtEndPr>
        <w:rPr>
          <w:rFonts w:eastAsia="標楷體" w:cstheme="majorHAnsi"/>
          <w:noProof/>
          <w:szCs w:val="22"/>
          <w:lang w:val="en-US"/>
        </w:rPr>
      </w:sdtEndPr>
      <w:sdtContent>
        <w:p w14:paraId="4ED74907" w14:textId="6F763CB1" w:rsidR="004D5494" w:rsidRDefault="004D5494" w:rsidP="005D33A4">
          <w:pPr>
            <w:pStyle w:val="af2"/>
            <w:numPr>
              <w:ilvl w:val="0"/>
              <w:numId w:val="0"/>
            </w:numPr>
            <w:ind w:left="566" w:hangingChars="236" w:hanging="566"/>
            <w:jc w:val="center"/>
            <w:outlineLvl w:val="0"/>
            <w:rPr>
              <w:color w:val="000000" w:themeColor="text1"/>
              <w:sz w:val="52"/>
              <w:szCs w:val="52"/>
            </w:rPr>
          </w:pPr>
          <w:r w:rsidRPr="00843F44">
            <w:rPr>
              <w:color w:val="000000" w:themeColor="text1"/>
              <w:sz w:val="52"/>
              <w:szCs w:val="52"/>
            </w:rPr>
            <w:t>Contents</w:t>
          </w:r>
          <w:bookmarkEnd w:id="3"/>
        </w:p>
        <w:p w14:paraId="0B2327DA" w14:textId="465EAD73" w:rsidR="005D33A4" w:rsidRDefault="0016541E">
          <w:pPr>
            <w:pStyle w:val="13"/>
            <w:rPr>
              <w:rFonts w:eastAsiaTheme="minorEastAsia" w:cstheme="minorBidi"/>
              <w:b w:val="0"/>
              <w:bCs w:val="0"/>
              <w:noProof/>
              <w:szCs w:val="24"/>
            </w:rPr>
          </w:pPr>
          <w:r>
            <w:rPr>
              <w:b w:val="0"/>
              <w:bCs w:val="0"/>
              <w:caps/>
              <w:sz w:val="20"/>
            </w:rPr>
            <w:fldChar w:fldCharType="begin"/>
          </w:r>
          <w:r>
            <w:rPr>
              <w:b w:val="0"/>
              <w:bCs w:val="0"/>
              <w:caps/>
              <w:sz w:val="20"/>
            </w:rPr>
            <w:instrText xml:space="preserve"> TOC \o "1-4" \h \z \u </w:instrText>
          </w:r>
          <w:r>
            <w:rPr>
              <w:b w:val="0"/>
              <w:bCs w:val="0"/>
              <w:caps/>
              <w:sz w:val="20"/>
            </w:rPr>
            <w:fldChar w:fldCharType="separate"/>
          </w:r>
          <w:hyperlink w:anchor="_Toc45555833" w:history="1">
            <w:r w:rsidR="005D33A4" w:rsidRPr="00924AC4">
              <w:rPr>
                <w:rStyle w:val="ac"/>
                <w:rFonts w:hint="eastAsia"/>
                <w:noProof/>
              </w:rPr>
              <w:t>中文摘要</w:t>
            </w:r>
            <w:r w:rsidR="005D33A4">
              <w:rPr>
                <w:noProof/>
                <w:webHidden/>
              </w:rPr>
              <w:tab/>
            </w:r>
            <w:r w:rsidR="005D33A4">
              <w:rPr>
                <w:noProof/>
                <w:webHidden/>
              </w:rPr>
              <w:fldChar w:fldCharType="begin"/>
            </w:r>
            <w:r w:rsidR="005D33A4">
              <w:rPr>
                <w:noProof/>
                <w:webHidden/>
              </w:rPr>
              <w:instrText xml:space="preserve"> PAGEREF _Toc45555833 \h </w:instrText>
            </w:r>
            <w:r w:rsidR="005D33A4">
              <w:rPr>
                <w:noProof/>
                <w:webHidden/>
              </w:rPr>
            </w:r>
            <w:r w:rsidR="005D33A4">
              <w:rPr>
                <w:noProof/>
                <w:webHidden/>
              </w:rPr>
              <w:fldChar w:fldCharType="separate"/>
            </w:r>
            <w:r w:rsidR="000A0A93">
              <w:rPr>
                <w:noProof/>
                <w:webHidden/>
              </w:rPr>
              <w:t>I</w:t>
            </w:r>
            <w:r w:rsidR="005D33A4">
              <w:rPr>
                <w:noProof/>
                <w:webHidden/>
              </w:rPr>
              <w:fldChar w:fldCharType="end"/>
            </w:r>
          </w:hyperlink>
        </w:p>
        <w:p w14:paraId="5EBC8566" w14:textId="24A0DC2F" w:rsidR="005D33A4" w:rsidRDefault="00550AE1">
          <w:pPr>
            <w:pStyle w:val="13"/>
            <w:rPr>
              <w:rFonts w:eastAsiaTheme="minorEastAsia" w:cstheme="minorBidi"/>
              <w:b w:val="0"/>
              <w:bCs w:val="0"/>
              <w:noProof/>
              <w:szCs w:val="24"/>
            </w:rPr>
          </w:pPr>
          <w:hyperlink w:anchor="_Toc45555834" w:history="1">
            <w:r w:rsidR="005D33A4" w:rsidRPr="00924AC4">
              <w:rPr>
                <w:rStyle w:val="ac"/>
                <w:noProof/>
              </w:rPr>
              <w:t>Abstract</w:t>
            </w:r>
            <w:r w:rsidR="005D33A4">
              <w:rPr>
                <w:noProof/>
                <w:webHidden/>
              </w:rPr>
              <w:tab/>
            </w:r>
            <w:r w:rsidR="005D33A4">
              <w:rPr>
                <w:noProof/>
                <w:webHidden/>
              </w:rPr>
              <w:fldChar w:fldCharType="begin"/>
            </w:r>
            <w:r w:rsidR="005D33A4">
              <w:rPr>
                <w:noProof/>
                <w:webHidden/>
              </w:rPr>
              <w:instrText xml:space="preserve"> PAGEREF _Toc45555834 \h </w:instrText>
            </w:r>
            <w:r w:rsidR="005D33A4">
              <w:rPr>
                <w:noProof/>
                <w:webHidden/>
              </w:rPr>
            </w:r>
            <w:r w:rsidR="005D33A4">
              <w:rPr>
                <w:noProof/>
                <w:webHidden/>
              </w:rPr>
              <w:fldChar w:fldCharType="separate"/>
            </w:r>
            <w:r w:rsidR="000A0A93">
              <w:rPr>
                <w:noProof/>
                <w:webHidden/>
              </w:rPr>
              <w:t>III</w:t>
            </w:r>
            <w:r w:rsidR="005D33A4">
              <w:rPr>
                <w:noProof/>
                <w:webHidden/>
              </w:rPr>
              <w:fldChar w:fldCharType="end"/>
            </w:r>
          </w:hyperlink>
        </w:p>
        <w:p w14:paraId="01568488" w14:textId="0D62198A" w:rsidR="005D33A4" w:rsidRDefault="00550AE1">
          <w:pPr>
            <w:pStyle w:val="13"/>
            <w:rPr>
              <w:rFonts w:eastAsiaTheme="minorEastAsia" w:cstheme="minorBidi"/>
              <w:b w:val="0"/>
              <w:bCs w:val="0"/>
              <w:noProof/>
              <w:szCs w:val="24"/>
            </w:rPr>
          </w:pPr>
          <w:hyperlink w:anchor="_Toc45555835" w:history="1">
            <w:r w:rsidR="005D33A4" w:rsidRPr="00924AC4">
              <w:rPr>
                <w:rStyle w:val="ac"/>
                <w:rFonts w:ascii="標楷體" w:hAnsi="標楷體" w:hint="eastAsia"/>
                <w:noProof/>
              </w:rPr>
              <w:t>誌謝</w:t>
            </w:r>
            <w:r w:rsidR="005D33A4">
              <w:rPr>
                <w:noProof/>
                <w:webHidden/>
              </w:rPr>
              <w:tab/>
            </w:r>
            <w:r w:rsidR="005D33A4">
              <w:rPr>
                <w:noProof/>
                <w:webHidden/>
              </w:rPr>
              <w:fldChar w:fldCharType="begin"/>
            </w:r>
            <w:r w:rsidR="005D33A4">
              <w:rPr>
                <w:noProof/>
                <w:webHidden/>
              </w:rPr>
              <w:instrText xml:space="preserve"> PAGEREF _Toc45555835 \h </w:instrText>
            </w:r>
            <w:r w:rsidR="005D33A4">
              <w:rPr>
                <w:noProof/>
                <w:webHidden/>
              </w:rPr>
            </w:r>
            <w:r w:rsidR="005D33A4">
              <w:rPr>
                <w:noProof/>
                <w:webHidden/>
              </w:rPr>
              <w:fldChar w:fldCharType="separate"/>
            </w:r>
            <w:r w:rsidR="000A0A93">
              <w:rPr>
                <w:noProof/>
                <w:webHidden/>
              </w:rPr>
              <w:t>VI</w:t>
            </w:r>
            <w:r w:rsidR="005D33A4">
              <w:rPr>
                <w:noProof/>
                <w:webHidden/>
              </w:rPr>
              <w:fldChar w:fldCharType="end"/>
            </w:r>
          </w:hyperlink>
        </w:p>
        <w:p w14:paraId="6F270D26" w14:textId="7E50856C" w:rsidR="005D33A4" w:rsidRDefault="00550AE1">
          <w:pPr>
            <w:pStyle w:val="13"/>
            <w:rPr>
              <w:rFonts w:eastAsiaTheme="minorEastAsia" w:cstheme="minorBidi"/>
              <w:b w:val="0"/>
              <w:bCs w:val="0"/>
              <w:noProof/>
              <w:szCs w:val="24"/>
            </w:rPr>
          </w:pPr>
          <w:hyperlink w:anchor="_Toc45555836" w:history="1">
            <w:r w:rsidR="005D33A4" w:rsidRPr="00924AC4">
              <w:rPr>
                <w:rStyle w:val="ac"/>
                <w:noProof/>
              </w:rPr>
              <w:t>Contents</w:t>
            </w:r>
            <w:r w:rsidR="005D33A4">
              <w:rPr>
                <w:noProof/>
                <w:webHidden/>
              </w:rPr>
              <w:tab/>
            </w:r>
            <w:r w:rsidR="005D33A4">
              <w:rPr>
                <w:noProof/>
                <w:webHidden/>
              </w:rPr>
              <w:fldChar w:fldCharType="begin"/>
            </w:r>
            <w:r w:rsidR="005D33A4">
              <w:rPr>
                <w:noProof/>
                <w:webHidden/>
              </w:rPr>
              <w:instrText xml:space="preserve"> PAGEREF _Toc45555836 \h </w:instrText>
            </w:r>
            <w:r w:rsidR="005D33A4">
              <w:rPr>
                <w:noProof/>
                <w:webHidden/>
              </w:rPr>
            </w:r>
            <w:r w:rsidR="005D33A4">
              <w:rPr>
                <w:noProof/>
                <w:webHidden/>
              </w:rPr>
              <w:fldChar w:fldCharType="separate"/>
            </w:r>
            <w:r w:rsidR="000A0A93">
              <w:rPr>
                <w:noProof/>
                <w:webHidden/>
              </w:rPr>
              <w:t>VII</w:t>
            </w:r>
            <w:r w:rsidR="005D33A4">
              <w:rPr>
                <w:noProof/>
                <w:webHidden/>
              </w:rPr>
              <w:fldChar w:fldCharType="end"/>
            </w:r>
          </w:hyperlink>
        </w:p>
        <w:p w14:paraId="48307067" w14:textId="21385BC0" w:rsidR="005D33A4" w:rsidRDefault="00550AE1" w:rsidP="00467EEC">
          <w:pPr>
            <w:pStyle w:val="13"/>
            <w:jc w:val="left"/>
            <w:rPr>
              <w:rFonts w:eastAsiaTheme="minorEastAsia" w:cstheme="minorBidi"/>
              <w:b w:val="0"/>
              <w:bCs w:val="0"/>
              <w:noProof/>
              <w:szCs w:val="24"/>
            </w:rPr>
          </w:pPr>
          <w:hyperlink w:anchor="_Toc45555837" w:history="1">
            <w:r w:rsidR="005D33A4" w:rsidRPr="00924AC4">
              <w:rPr>
                <w:rStyle w:val="ac"/>
                <w:noProof/>
              </w:rPr>
              <w:t>List of Figures</w:t>
            </w:r>
            <w:r w:rsidR="005D33A4">
              <w:rPr>
                <w:noProof/>
                <w:webHidden/>
              </w:rPr>
              <w:tab/>
            </w:r>
            <w:r w:rsidR="005D33A4">
              <w:rPr>
                <w:noProof/>
                <w:webHidden/>
              </w:rPr>
              <w:fldChar w:fldCharType="begin"/>
            </w:r>
            <w:r w:rsidR="005D33A4">
              <w:rPr>
                <w:noProof/>
                <w:webHidden/>
              </w:rPr>
              <w:instrText xml:space="preserve"> PAGEREF _Toc45555837 \h </w:instrText>
            </w:r>
            <w:r w:rsidR="005D33A4">
              <w:rPr>
                <w:noProof/>
                <w:webHidden/>
              </w:rPr>
            </w:r>
            <w:r w:rsidR="005D33A4">
              <w:rPr>
                <w:noProof/>
                <w:webHidden/>
              </w:rPr>
              <w:fldChar w:fldCharType="separate"/>
            </w:r>
            <w:r w:rsidR="000A0A93">
              <w:rPr>
                <w:noProof/>
                <w:webHidden/>
              </w:rPr>
              <w:t>IX</w:t>
            </w:r>
            <w:r w:rsidR="005D33A4">
              <w:rPr>
                <w:noProof/>
                <w:webHidden/>
              </w:rPr>
              <w:fldChar w:fldCharType="end"/>
            </w:r>
          </w:hyperlink>
        </w:p>
        <w:p w14:paraId="0554FFB4" w14:textId="36516D54" w:rsidR="005D33A4" w:rsidRDefault="00550AE1">
          <w:pPr>
            <w:pStyle w:val="13"/>
            <w:rPr>
              <w:rFonts w:eastAsiaTheme="minorEastAsia" w:cstheme="minorBidi"/>
              <w:b w:val="0"/>
              <w:bCs w:val="0"/>
              <w:noProof/>
              <w:szCs w:val="24"/>
            </w:rPr>
          </w:pPr>
          <w:hyperlink w:anchor="_Toc45555838" w:history="1">
            <w:r w:rsidR="005D33A4" w:rsidRPr="00924AC4">
              <w:rPr>
                <w:rStyle w:val="ac"/>
                <w:noProof/>
              </w:rPr>
              <w:t>List of Tables</w:t>
            </w:r>
            <w:r w:rsidR="005D33A4">
              <w:rPr>
                <w:noProof/>
                <w:webHidden/>
              </w:rPr>
              <w:tab/>
            </w:r>
            <w:r w:rsidR="005D33A4">
              <w:rPr>
                <w:noProof/>
                <w:webHidden/>
              </w:rPr>
              <w:fldChar w:fldCharType="begin"/>
            </w:r>
            <w:r w:rsidR="005D33A4">
              <w:rPr>
                <w:noProof/>
                <w:webHidden/>
              </w:rPr>
              <w:instrText xml:space="preserve"> PAGEREF _Toc45555838 \h </w:instrText>
            </w:r>
            <w:r w:rsidR="005D33A4">
              <w:rPr>
                <w:noProof/>
                <w:webHidden/>
              </w:rPr>
            </w:r>
            <w:r w:rsidR="005D33A4">
              <w:rPr>
                <w:noProof/>
                <w:webHidden/>
              </w:rPr>
              <w:fldChar w:fldCharType="separate"/>
            </w:r>
            <w:r w:rsidR="000A0A93">
              <w:rPr>
                <w:noProof/>
                <w:webHidden/>
              </w:rPr>
              <w:t>X</w:t>
            </w:r>
            <w:r w:rsidR="005D33A4">
              <w:rPr>
                <w:noProof/>
                <w:webHidden/>
              </w:rPr>
              <w:fldChar w:fldCharType="end"/>
            </w:r>
          </w:hyperlink>
        </w:p>
        <w:p w14:paraId="28E25F87" w14:textId="5128F0AD" w:rsidR="005D33A4" w:rsidRDefault="00550AE1" w:rsidP="00467EEC">
          <w:pPr>
            <w:pStyle w:val="13"/>
            <w:tabs>
              <w:tab w:val="left" w:pos="1440"/>
            </w:tabs>
            <w:rPr>
              <w:rFonts w:eastAsiaTheme="minorEastAsia" w:cstheme="minorBidi"/>
              <w:b w:val="0"/>
              <w:bCs w:val="0"/>
              <w:noProof/>
              <w:szCs w:val="24"/>
            </w:rPr>
          </w:pPr>
          <w:hyperlink w:anchor="_Toc45555839" w:history="1">
            <w:r w:rsidR="005D33A4" w:rsidRPr="00924AC4">
              <w:rPr>
                <w:rStyle w:val="ac"/>
                <w:noProof/>
              </w:rPr>
              <w:t>Chapter 1</w:t>
            </w:r>
            <w:r w:rsidR="005D33A4">
              <w:rPr>
                <w:rFonts w:eastAsiaTheme="minorEastAsia" w:cstheme="minorBidi"/>
                <w:b w:val="0"/>
                <w:bCs w:val="0"/>
                <w:noProof/>
                <w:szCs w:val="24"/>
              </w:rPr>
              <w:tab/>
            </w:r>
            <w:r w:rsidR="005D33A4" w:rsidRPr="00924AC4">
              <w:rPr>
                <w:rStyle w:val="ac"/>
                <w:rFonts w:cs="Times New Roman"/>
                <w:noProof/>
              </w:rPr>
              <w:t>Introduction</w:t>
            </w:r>
            <w:r w:rsidR="005D33A4">
              <w:rPr>
                <w:noProof/>
                <w:webHidden/>
              </w:rPr>
              <w:tab/>
            </w:r>
            <w:r w:rsidR="005D33A4">
              <w:rPr>
                <w:noProof/>
                <w:webHidden/>
              </w:rPr>
              <w:fldChar w:fldCharType="begin"/>
            </w:r>
            <w:r w:rsidR="005D33A4">
              <w:rPr>
                <w:noProof/>
                <w:webHidden/>
              </w:rPr>
              <w:instrText xml:space="preserve"> PAGEREF _Toc45555839 \h </w:instrText>
            </w:r>
            <w:r w:rsidR="005D33A4">
              <w:rPr>
                <w:noProof/>
                <w:webHidden/>
              </w:rPr>
            </w:r>
            <w:r w:rsidR="005D33A4">
              <w:rPr>
                <w:noProof/>
                <w:webHidden/>
              </w:rPr>
              <w:fldChar w:fldCharType="separate"/>
            </w:r>
            <w:r w:rsidR="000A0A93">
              <w:rPr>
                <w:noProof/>
                <w:webHidden/>
              </w:rPr>
              <w:t>1</w:t>
            </w:r>
            <w:r w:rsidR="005D33A4">
              <w:rPr>
                <w:noProof/>
                <w:webHidden/>
              </w:rPr>
              <w:fldChar w:fldCharType="end"/>
            </w:r>
          </w:hyperlink>
        </w:p>
        <w:p w14:paraId="0F778E4B" w14:textId="3EA77092" w:rsidR="005D33A4" w:rsidRDefault="00550AE1">
          <w:pPr>
            <w:pStyle w:val="22"/>
            <w:rPr>
              <w:rFonts w:asciiTheme="minorHAnsi" w:eastAsiaTheme="minorEastAsia" w:hAnsiTheme="minorHAnsi" w:cstheme="minorBidi"/>
              <w:noProof/>
              <w:szCs w:val="24"/>
            </w:rPr>
          </w:pPr>
          <w:hyperlink w:anchor="_Toc45555840" w:history="1">
            <w:r w:rsidR="005D33A4" w:rsidRPr="00924AC4">
              <w:rPr>
                <w:rStyle w:val="ac"/>
                <w:rFonts w:cs="Times New Roman"/>
                <w:noProof/>
              </w:rPr>
              <w:t>1.1</w:t>
            </w:r>
            <w:r w:rsidR="005D33A4">
              <w:rPr>
                <w:rFonts w:asciiTheme="minorHAnsi" w:eastAsiaTheme="minorEastAsia" w:hAnsiTheme="minorHAnsi" w:cstheme="minorBidi"/>
                <w:noProof/>
                <w:szCs w:val="24"/>
              </w:rPr>
              <w:tab/>
            </w:r>
            <w:r w:rsidR="005D33A4" w:rsidRPr="00924AC4">
              <w:rPr>
                <w:rStyle w:val="ac"/>
                <w:rFonts w:cs="Times New Roman"/>
                <w:noProof/>
              </w:rPr>
              <w:t>Background</w:t>
            </w:r>
            <w:r w:rsidR="005D33A4">
              <w:rPr>
                <w:noProof/>
                <w:webHidden/>
              </w:rPr>
              <w:tab/>
            </w:r>
            <w:r w:rsidR="005D33A4">
              <w:rPr>
                <w:noProof/>
                <w:webHidden/>
              </w:rPr>
              <w:fldChar w:fldCharType="begin"/>
            </w:r>
            <w:r w:rsidR="005D33A4">
              <w:rPr>
                <w:noProof/>
                <w:webHidden/>
              </w:rPr>
              <w:instrText xml:space="preserve"> PAGEREF _Toc45555840 \h </w:instrText>
            </w:r>
            <w:r w:rsidR="005D33A4">
              <w:rPr>
                <w:noProof/>
                <w:webHidden/>
              </w:rPr>
            </w:r>
            <w:r w:rsidR="005D33A4">
              <w:rPr>
                <w:noProof/>
                <w:webHidden/>
              </w:rPr>
              <w:fldChar w:fldCharType="separate"/>
            </w:r>
            <w:r w:rsidR="000A0A93">
              <w:rPr>
                <w:noProof/>
                <w:webHidden/>
              </w:rPr>
              <w:t>1</w:t>
            </w:r>
            <w:r w:rsidR="005D33A4">
              <w:rPr>
                <w:noProof/>
                <w:webHidden/>
              </w:rPr>
              <w:fldChar w:fldCharType="end"/>
            </w:r>
          </w:hyperlink>
        </w:p>
        <w:p w14:paraId="789A9B53" w14:textId="7EBFBDB3" w:rsidR="005D33A4" w:rsidRDefault="00550AE1" w:rsidP="00467EEC">
          <w:pPr>
            <w:pStyle w:val="31"/>
            <w:rPr>
              <w:rFonts w:asciiTheme="minorHAnsi" w:eastAsiaTheme="minorEastAsia" w:hAnsiTheme="minorHAnsi" w:cstheme="minorBidi"/>
              <w:noProof/>
              <w:szCs w:val="24"/>
            </w:rPr>
          </w:pPr>
          <w:hyperlink w:anchor="_Toc45555841" w:history="1">
            <w:r w:rsidR="005D33A4" w:rsidRPr="00924AC4">
              <w:rPr>
                <w:rStyle w:val="ac"/>
                <w:rFonts w:cs="Times New Roman"/>
                <w:noProof/>
                <w:lang w:eastAsia="zh-CN"/>
              </w:rPr>
              <w:t>1.1.1</w:t>
            </w:r>
            <w:r w:rsidR="005D33A4">
              <w:rPr>
                <w:rFonts w:asciiTheme="minorHAnsi" w:eastAsiaTheme="minorEastAsia" w:hAnsiTheme="minorHAnsi" w:cstheme="minorBidi"/>
                <w:noProof/>
                <w:szCs w:val="24"/>
              </w:rPr>
              <w:tab/>
            </w:r>
            <w:r w:rsidR="005D33A4" w:rsidRPr="00924AC4">
              <w:rPr>
                <w:rStyle w:val="ac"/>
                <w:rFonts w:cs="Times New Roman"/>
                <w:noProof/>
                <w:lang w:eastAsia="zh-CN"/>
              </w:rPr>
              <w:t>File Formats</w:t>
            </w:r>
            <w:r w:rsidR="005D33A4">
              <w:rPr>
                <w:noProof/>
                <w:webHidden/>
              </w:rPr>
              <w:tab/>
            </w:r>
            <w:r w:rsidR="005D33A4">
              <w:rPr>
                <w:noProof/>
                <w:webHidden/>
              </w:rPr>
              <w:fldChar w:fldCharType="begin"/>
            </w:r>
            <w:r w:rsidR="005D33A4">
              <w:rPr>
                <w:noProof/>
                <w:webHidden/>
              </w:rPr>
              <w:instrText xml:space="preserve"> PAGEREF _Toc45555841 \h </w:instrText>
            </w:r>
            <w:r w:rsidR="005D33A4">
              <w:rPr>
                <w:noProof/>
                <w:webHidden/>
              </w:rPr>
            </w:r>
            <w:r w:rsidR="005D33A4">
              <w:rPr>
                <w:noProof/>
                <w:webHidden/>
              </w:rPr>
              <w:fldChar w:fldCharType="separate"/>
            </w:r>
            <w:r w:rsidR="000A0A93">
              <w:rPr>
                <w:noProof/>
                <w:webHidden/>
              </w:rPr>
              <w:t>3</w:t>
            </w:r>
            <w:r w:rsidR="005D33A4">
              <w:rPr>
                <w:noProof/>
                <w:webHidden/>
              </w:rPr>
              <w:fldChar w:fldCharType="end"/>
            </w:r>
          </w:hyperlink>
        </w:p>
        <w:p w14:paraId="5E45B550" w14:textId="75A94F8F" w:rsidR="005D33A4" w:rsidRDefault="00550AE1" w:rsidP="00467EEC">
          <w:pPr>
            <w:pStyle w:val="31"/>
            <w:rPr>
              <w:rFonts w:asciiTheme="minorHAnsi" w:eastAsiaTheme="minorEastAsia" w:hAnsiTheme="minorHAnsi" w:cstheme="minorBidi"/>
              <w:noProof/>
              <w:szCs w:val="24"/>
            </w:rPr>
          </w:pPr>
          <w:hyperlink w:anchor="_Toc45555842" w:history="1">
            <w:r w:rsidR="005D33A4" w:rsidRPr="00924AC4">
              <w:rPr>
                <w:rStyle w:val="ac"/>
                <w:rFonts w:cs="Times New Roman"/>
                <w:noProof/>
                <w:lang w:eastAsia="zh-CN"/>
              </w:rPr>
              <w:t>1.1.2</w:t>
            </w:r>
            <w:r w:rsidR="005D33A4">
              <w:rPr>
                <w:rFonts w:asciiTheme="minorHAnsi" w:eastAsiaTheme="minorEastAsia" w:hAnsiTheme="minorHAnsi" w:cstheme="minorBidi"/>
                <w:noProof/>
                <w:szCs w:val="24"/>
              </w:rPr>
              <w:tab/>
            </w:r>
            <w:r w:rsidR="005D33A4" w:rsidRPr="00924AC4">
              <w:rPr>
                <w:rStyle w:val="ac"/>
                <w:rFonts w:cs="Times New Roman"/>
                <w:noProof/>
                <w:lang w:eastAsia="zh-CN"/>
              </w:rPr>
              <w:t>Read Mapping</w:t>
            </w:r>
            <w:r w:rsidR="005D33A4">
              <w:rPr>
                <w:noProof/>
                <w:webHidden/>
              </w:rPr>
              <w:tab/>
            </w:r>
            <w:r w:rsidR="005D33A4">
              <w:rPr>
                <w:noProof/>
                <w:webHidden/>
              </w:rPr>
              <w:fldChar w:fldCharType="begin"/>
            </w:r>
            <w:r w:rsidR="005D33A4">
              <w:rPr>
                <w:noProof/>
                <w:webHidden/>
              </w:rPr>
              <w:instrText xml:space="preserve"> PAGEREF _Toc45555842 \h </w:instrText>
            </w:r>
            <w:r w:rsidR="005D33A4">
              <w:rPr>
                <w:noProof/>
                <w:webHidden/>
              </w:rPr>
            </w:r>
            <w:r w:rsidR="005D33A4">
              <w:rPr>
                <w:noProof/>
                <w:webHidden/>
              </w:rPr>
              <w:fldChar w:fldCharType="separate"/>
            </w:r>
            <w:r w:rsidR="000A0A93">
              <w:rPr>
                <w:noProof/>
                <w:webHidden/>
              </w:rPr>
              <w:t>3</w:t>
            </w:r>
            <w:r w:rsidR="005D33A4">
              <w:rPr>
                <w:noProof/>
                <w:webHidden/>
              </w:rPr>
              <w:fldChar w:fldCharType="end"/>
            </w:r>
          </w:hyperlink>
        </w:p>
        <w:p w14:paraId="3349A923" w14:textId="65A6416D" w:rsidR="005D33A4" w:rsidRDefault="00550AE1" w:rsidP="00467EEC">
          <w:pPr>
            <w:pStyle w:val="31"/>
            <w:rPr>
              <w:rFonts w:asciiTheme="minorHAnsi" w:eastAsiaTheme="minorEastAsia" w:hAnsiTheme="minorHAnsi" w:cstheme="minorBidi"/>
              <w:noProof/>
              <w:szCs w:val="24"/>
            </w:rPr>
          </w:pPr>
          <w:hyperlink w:anchor="_Toc45555843" w:history="1">
            <w:r w:rsidR="005D33A4" w:rsidRPr="00924AC4">
              <w:rPr>
                <w:rStyle w:val="ac"/>
                <w:rFonts w:cs="Times New Roman"/>
                <w:noProof/>
              </w:rPr>
              <w:t>1.1.3</w:t>
            </w:r>
            <w:r w:rsidR="005D33A4">
              <w:rPr>
                <w:rFonts w:asciiTheme="minorHAnsi" w:eastAsiaTheme="minorEastAsia" w:hAnsiTheme="minorHAnsi" w:cstheme="minorBidi"/>
                <w:noProof/>
                <w:szCs w:val="24"/>
              </w:rPr>
              <w:tab/>
            </w:r>
            <w:r w:rsidR="005D33A4" w:rsidRPr="00924AC4">
              <w:rPr>
                <w:rStyle w:val="ac"/>
                <w:rFonts w:cs="Times New Roman"/>
                <w:noProof/>
              </w:rPr>
              <w:t>“Pile-up” based variant calling</w:t>
            </w:r>
            <w:r w:rsidR="005D33A4">
              <w:rPr>
                <w:noProof/>
                <w:webHidden/>
              </w:rPr>
              <w:tab/>
            </w:r>
            <w:r w:rsidR="005D33A4">
              <w:rPr>
                <w:noProof/>
                <w:webHidden/>
              </w:rPr>
              <w:fldChar w:fldCharType="begin"/>
            </w:r>
            <w:r w:rsidR="005D33A4">
              <w:rPr>
                <w:noProof/>
                <w:webHidden/>
              </w:rPr>
              <w:instrText xml:space="preserve"> PAGEREF _Toc45555843 \h </w:instrText>
            </w:r>
            <w:r w:rsidR="005D33A4">
              <w:rPr>
                <w:noProof/>
                <w:webHidden/>
              </w:rPr>
            </w:r>
            <w:r w:rsidR="005D33A4">
              <w:rPr>
                <w:noProof/>
                <w:webHidden/>
              </w:rPr>
              <w:fldChar w:fldCharType="separate"/>
            </w:r>
            <w:r w:rsidR="000A0A93">
              <w:rPr>
                <w:noProof/>
                <w:webHidden/>
              </w:rPr>
              <w:t>4</w:t>
            </w:r>
            <w:r w:rsidR="005D33A4">
              <w:rPr>
                <w:noProof/>
                <w:webHidden/>
              </w:rPr>
              <w:fldChar w:fldCharType="end"/>
            </w:r>
          </w:hyperlink>
        </w:p>
        <w:p w14:paraId="2BEA6CD9" w14:textId="5A7085BB" w:rsidR="005D33A4" w:rsidRDefault="00550AE1">
          <w:pPr>
            <w:pStyle w:val="22"/>
            <w:rPr>
              <w:rFonts w:asciiTheme="minorHAnsi" w:eastAsiaTheme="minorEastAsia" w:hAnsiTheme="minorHAnsi" w:cstheme="minorBidi"/>
              <w:noProof/>
              <w:szCs w:val="24"/>
            </w:rPr>
          </w:pPr>
          <w:hyperlink w:anchor="_Toc45555844" w:history="1">
            <w:r w:rsidR="005D33A4" w:rsidRPr="00924AC4">
              <w:rPr>
                <w:rStyle w:val="ac"/>
                <w:noProof/>
              </w:rPr>
              <w:t>1.2</w:t>
            </w:r>
            <w:r w:rsidR="005D33A4">
              <w:rPr>
                <w:rFonts w:asciiTheme="minorHAnsi" w:eastAsiaTheme="minorEastAsia" w:hAnsiTheme="minorHAnsi" w:cstheme="minorBidi"/>
                <w:noProof/>
                <w:szCs w:val="24"/>
              </w:rPr>
              <w:tab/>
            </w:r>
            <w:r w:rsidR="005D33A4" w:rsidRPr="00924AC4">
              <w:rPr>
                <w:rStyle w:val="ac"/>
                <w:noProof/>
              </w:rPr>
              <w:t>Motivation</w:t>
            </w:r>
            <w:r w:rsidR="005D33A4">
              <w:rPr>
                <w:noProof/>
                <w:webHidden/>
              </w:rPr>
              <w:tab/>
            </w:r>
            <w:r w:rsidR="005D33A4">
              <w:rPr>
                <w:noProof/>
                <w:webHidden/>
              </w:rPr>
              <w:fldChar w:fldCharType="begin"/>
            </w:r>
            <w:r w:rsidR="005D33A4">
              <w:rPr>
                <w:noProof/>
                <w:webHidden/>
              </w:rPr>
              <w:instrText xml:space="preserve"> PAGEREF _Toc45555844 \h </w:instrText>
            </w:r>
            <w:r w:rsidR="005D33A4">
              <w:rPr>
                <w:noProof/>
                <w:webHidden/>
              </w:rPr>
            </w:r>
            <w:r w:rsidR="005D33A4">
              <w:rPr>
                <w:noProof/>
                <w:webHidden/>
              </w:rPr>
              <w:fldChar w:fldCharType="separate"/>
            </w:r>
            <w:r w:rsidR="000A0A93">
              <w:rPr>
                <w:noProof/>
                <w:webHidden/>
              </w:rPr>
              <w:t>5</w:t>
            </w:r>
            <w:r w:rsidR="005D33A4">
              <w:rPr>
                <w:noProof/>
                <w:webHidden/>
              </w:rPr>
              <w:fldChar w:fldCharType="end"/>
            </w:r>
          </w:hyperlink>
        </w:p>
        <w:p w14:paraId="5B5E7F19" w14:textId="5D168607" w:rsidR="005D33A4" w:rsidRDefault="00550AE1">
          <w:pPr>
            <w:pStyle w:val="22"/>
            <w:rPr>
              <w:rFonts w:asciiTheme="minorHAnsi" w:eastAsiaTheme="minorEastAsia" w:hAnsiTheme="minorHAnsi" w:cstheme="minorBidi"/>
              <w:noProof/>
              <w:szCs w:val="24"/>
            </w:rPr>
          </w:pPr>
          <w:hyperlink w:anchor="_Toc45555845" w:history="1">
            <w:r w:rsidR="005D33A4" w:rsidRPr="00924AC4">
              <w:rPr>
                <w:rStyle w:val="ac"/>
                <w:noProof/>
              </w:rPr>
              <w:t>1.3</w:t>
            </w:r>
            <w:r w:rsidR="005D33A4">
              <w:rPr>
                <w:rFonts w:asciiTheme="minorHAnsi" w:eastAsiaTheme="minorEastAsia" w:hAnsiTheme="minorHAnsi" w:cstheme="minorBidi"/>
                <w:noProof/>
                <w:szCs w:val="24"/>
              </w:rPr>
              <w:tab/>
            </w:r>
            <w:r w:rsidR="005D33A4" w:rsidRPr="00924AC4">
              <w:rPr>
                <w:rStyle w:val="ac"/>
                <w:noProof/>
              </w:rPr>
              <w:t>Research Objectives</w:t>
            </w:r>
            <w:r w:rsidR="005D33A4">
              <w:rPr>
                <w:noProof/>
                <w:webHidden/>
              </w:rPr>
              <w:tab/>
            </w:r>
            <w:r w:rsidR="005D33A4">
              <w:rPr>
                <w:noProof/>
                <w:webHidden/>
              </w:rPr>
              <w:fldChar w:fldCharType="begin"/>
            </w:r>
            <w:r w:rsidR="005D33A4">
              <w:rPr>
                <w:noProof/>
                <w:webHidden/>
              </w:rPr>
              <w:instrText xml:space="preserve"> PAGEREF _Toc45555845 \h </w:instrText>
            </w:r>
            <w:r w:rsidR="005D33A4">
              <w:rPr>
                <w:noProof/>
                <w:webHidden/>
              </w:rPr>
            </w:r>
            <w:r w:rsidR="005D33A4">
              <w:rPr>
                <w:noProof/>
                <w:webHidden/>
              </w:rPr>
              <w:fldChar w:fldCharType="separate"/>
            </w:r>
            <w:r w:rsidR="000A0A93">
              <w:rPr>
                <w:noProof/>
                <w:webHidden/>
              </w:rPr>
              <w:t>7</w:t>
            </w:r>
            <w:r w:rsidR="005D33A4">
              <w:rPr>
                <w:noProof/>
                <w:webHidden/>
              </w:rPr>
              <w:fldChar w:fldCharType="end"/>
            </w:r>
          </w:hyperlink>
        </w:p>
        <w:p w14:paraId="533EB9BF" w14:textId="3195BD84" w:rsidR="005D33A4" w:rsidRDefault="00550AE1">
          <w:pPr>
            <w:pStyle w:val="22"/>
            <w:rPr>
              <w:rFonts w:asciiTheme="minorHAnsi" w:eastAsiaTheme="minorEastAsia" w:hAnsiTheme="minorHAnsi" w:cstheme="minorBidi"/>
              <w:noProof/>
              <w:szCs w:val="24"/>
            </w:rPr>
          </w:pPr>
          <w:hyperlink w:anchor="_Toc45555849" w:history="1">
            <w:r w:rsidR="005D33A4" w:rsidRPr="00924AC4">
              <w:rPr>
                <w:rStyle w:val="ac"/>
                <w:noProof/>
              </w:rPr>
              <w:t>1.5</w:t>
            </w:r>
            <w:r w:rsidR="005D33A4">
              <w:rPr>
                <w:rFonts w:asciiTheme="minorHAnsi" w:eastAsiaTheme="minorEastAsia" w:hAnsiTheme="minorHAnsi" w:cstheme="minorBidi"/>
                <w:noProof/>
                <w:szCs w:val="24"/>
              </w:rPr>
              <w:tab/>
            </w:r>
            <w:r w:rsidR="005D33A4" w:rsidRPr="00924AC4">
              <w:rPr>
                <w:rStyle w:val="ac"/>
                <w:rFonts w:cs="Times New Roman"/>
                <w:noProof/>
              </w:rPr>
              <w:t>Organization of this Thesis</w:t>
            </w:r>
            <w:r w:rsidR="005D33A4">
              <w:rPr>
                <w:noProof/>
                <w:webHidden/>
              </w:rPr>
              <w:tab/>
            </w:r>
            <w:r w:rsidR="005D33A4">
              <w:rPr>
                <w:noProof/>
                <w:webHidden/>
              </w:rPr>
              <w:fldChar w:fldCharType="begin"/>
            </w:r>
            <w:r w:rsidR="005D33A4">
              <w:rPr>
                <w:noProof/>
                <w:webHidden/>
              </w:rPr>
              <w:instrText xml:space="preserve"> PAGEREF _Toc45555849 \h </w:instrText>
            </w:r>
            <w:r w:rsidR="005D33A4">
              <w:rPr>
                <w:noProof/>
                <w:webHidden/>
              </w:rPr>
            </w:r>
            <w:r w:rsidR="005D33A4">
              <w:rPr>
                <w:noProof/>
                <w:webHidden/>
              </w:rPr>
              <w:fldChar w:fldCharType="separate"/>
            </w:r>
            <w:r w:rsidR="000A0A93">
              <w:rPr>
                <w:noProof/>
                <w:webHidden/>
              </w:rPr>
              <w:t>7</w:t>
            </w:r>
            <w:r w:rsidR="005D33A4">
              <w:rPr>
                <w:noProof/>
                <w:webHidden/>
              </w:rPr>
              <w:fldChar w:fldCharType="end"/>
            </w:r>
          </w:hyperlink>
        </w:p>
        <w:p w14:paraId="2868C229" w14:textId="49657DAE" w:rsidR="005D33A4" w:rsidRDefault="00550AE1">
          <w:pPr>
            <w:pStyle w:val="13"/>
            <w:tabs>
              <w:tab w:val="left" w:pos="1440"/>
            </w:tabs>
            <w:rPr>
              <w:rFonts w:eastAsiaTheme="minorEastAsia" w:cstheme="minorBidi"/>
              <w:b w:val="0"/>
              <w:bCs w:val="0"/>
              <w:noProof/>
              <w:szCs w:val="24"/>
            </w:rPr>
          </w:pPr>
          <w:hyperlink w:anchor="_Toc45555850" w:history="1">
            <w:r w:rsidR="005D33A4" w:rsidRPr="00924AC4">
              <w:rPr>
                <w:rStyle w:val="ac"/>
                <w:noProof/>
              </w:rPr>
              <w:t>Chapter 2</w:t>
            </w:r>
            <w:r w:rsidR="005D33A4">
              <w:rPr>
                <w:rFonts w:eastAsiaTheme="minorEastAsia" w:cstheme="minorBidi"/>
                <w:b w:val="0"/>
                <w:bCs w:val="0"/>
                <w:noProof/>
                <w:szCs w:val="24"/>
              </w:rPr>
              <w:tab/>
            </w:r>
            <w:r w:rsidR="005D33A4" w:rsidRPr="00924AC4">
              <w:rPr>
                <w:rStyle w:val="ac"/>
                <w:noProof/>
              </w:rPr>
              <w:t>Related Work</w:t>
            </w:r>
            <w:r w:rsidR="005D33A4">
              <w:rPr>
                <w:noProof/>
                <w:webHidden/>
              </w:rPr>
              <w:tab/>
            </w:r>
            <w:r w:rsidR="005D33A4">
              <w:rPr>
                <w:noProof/>
                <w:webHidden/>
              </w:rPr>
              <w:fldChar w:fldCharType="begin"/>
            </w:r>
            <w:r w:rsidR="005D33A4">
              <w:rPr>
                <w:noProof/>
                <w:webHidden/>
              </w:rPr>
              <w:instrText xml:space="preserve"> PAGEREF _Toc45555850 \h </w:instrText>
            </w:r>
            <w:r w:rsidR="005D33A4">
              <w:rPr>
                <w:noProof/>
                <w:webHidden/>
              </w:rPr>
            </w:r>
            <w:r w:rsidR="005D33A4">
              <w:rPr>
                <w:noProof/>
                <w:webHidden/>
              </w:rPr>
              <w:fldChar w:fldCharType="separate"/>
            </w:r>
            <w:r w:rsidR="000A0A93">
              <w:rPr>
                <w:noProof/>
                <w:webHidden/>
              </w:rPr>
              <w:t>8</w:t>
            </w:r>
            <w:r w:rsidR="005D33A4">
              <w:rPr>
                <w:noProof/>
                <w:webHidden/>
              </w:rPr>
              <w:fldChar w:fldCharType="end"/>
            </w:r>
          </w:hyperlink>
        </w:p>
        <w:p w14:paraId="55ED5657" w14:textId="1110FA1F" w:rsidR="005D33A4" w:rsidRDefault="00550AE1">
          <w:pPr>
            <w:pStyle w:val="22"/>
            <w:rPr>
              <w:rFonts w:asciiTheme="minorHAnsi" w:eastAsiaTheme="minorEastAsia" w:hAnsiTheme="minorHAnsi" w:cstheme="minorBidi"/>
              <w:noProof/>
              <w:szCs w:val="24"/>
            </w:rPr>
          </w:pPr>
          <w:hyperlink w:anchor="_Toc45555851" w:history="1">
            <w:r w:rsidR="005D33A4" w:rsidRPr="00924AC4">
              <w:rPr>
                <w:rStyle w:val="ac"/>
                <w:noProof/>
                <w:lang w:eastAsia="zh-CN"/>
              </w:rPr>
              <w:t>2.1</w:t>
            </w:r>
            <w:r w:rsidR="005D33A4">
              <w:rPr>
                <w:rFonts w:asciiTheme="minorHAnsi" w:eastAsiaTheme="minorEastAsia" w:hAnsiTheme="minorHAnsi" w:cstheme="minorBidi"/>
                <w:noProof/>
                <w:szCs w:val="24"/>
              </w:rPr>
              <w:tab/>
            </w:r>
            <w:r w:rsidR="005D33A4" w:rsidRPr="00924AC4">
              <w:rPr>
                <w:rStyle w:val="ac"/>
                <w:noProof/>
              </w:rPr>
              <w:t>BWA</w:t>
            </w:r>
            <w:r w:rsidR="005D33A4">
              <w:rPr>
                <w:noProof/>
                <w:webHidden/>
              </w:rPr>
              <w:tab/>
            </w:r>
            <w:r w:rsidR="005D33A4">
              <w:rPr>
                <w:noProof/>
                <w:webHidden/>
              </w:rPr>
              <w:fldChar w:fldCharType="begin"/>
            </w:r>
            <w:r w:rsidR="005D33A4">
              <w:rPr>
                <w:noProof/>
                <w:webHidden/>
              </w:rPr>
              <w:instrText xml:space="preserve"> PAGEREF _Toc45555851 \h </w:instrText>
            </w:r>
            <w:r w:rsidR="005D33A4">
              <w:rPr>
                <w:noProof/>
                <w:webHidden/>
              </w:rPr>
            </w:r>
            <w:r w:rsidR="005D33A4">
              <w:rPr>
                <w:noProof/>
                <w:webHidden/>
              </w:rPr>
              <w:fldChar w:fldCharType="separate"/>
            </w:r>
            <w:r w:rsidR="000A0A93">
              <w:rPr>
                <w:noProof/>
                <w:webHidden/>
              </w:rPr>
              <w:t>8</w:t>
            </w:r>
            <w:r w:rsidR="005D33A4">
              <w:rPr>
                <w:noProof/>
                <w:webHidden/>
              </w:rPr>
              <w:fldChar w:fldCharType="end"/>
            </w:r>
          </w:hyperlink>
        </w:p>
        <w:p w14:paraId="0D163155" w14:textId="79131ED4" w:rsidR="005D33A4" w:rsidRDefault="00550AE1">
          <w:pPr>
            <w:pStyle w:val="22"/>
            <w:rPr>
              <w:rFonts w:asciiTheme="minorHAnsi" w:eastAsiaTheme="minorEastAsia" w:hAnsiTheme="minorHAnsi" w:cstheme="minorBidi"/>
              <w:noProof/>
              <w:szCs w:val="24"/>
            </w:rPr>
          </w:pPr>
          <w:hyperlink w:anchor="_Toc45555852" w:history="1">
            <w:r w:rsidR="005D33A4" w:rsidRPr="00924AC4">
              <w:rPr>
                <w:rStyle w:val="ac"/>
                <w:noProof/>
              </w:rPr>
              <w:t>2.2</w:t>
            </w:r>
            <w:r w:rsidR="005D33A4">
              <w:rPr>
                <w:rFonts w:asciiTheme="minorHAnsi" w:eastAsiaTheme="minorEastAsia" w:hAnsiTheme="minorHAnsi" w:cstheme="minorBidi"/>
                <w:noProof/>
                <w:szCs w:val="24"/>
              </w:rPr>
              <w:tab/>
            </w:r>
            <w:r w:rsidR="005D33A4" w:rsidRPr="00924AC4">
              <w:rPr>
                <w:rStyle w:val="ac"/>
                <w:noProof/>
              </w:rPr>
              <w:t>Reference Bias</w:t>
            </w:r>
            <w:r w:rsidR="005D33A4">
              <w:rPr>
                <w:noProof/>
                <w:webHidden/>
              </w:rPr>
              <w:tab/>
            </w:r>
            <w:r w:rsidR="005D33A4">
              <w:rPr>
                <w:noProof/>
                <w:webHidden/>
              </w:rPr>
              <w:fldChar w:fldCharType="begin"/>
            </w:r>
            <w:r w:rsidR="005D33A4">
              <w:rPr>
                <w:noProof/>
                <w:webHidden/>
              </w:rPr>
              <w:instrText xml:space="preserve"> PAGEREF _Toc45555852 \h </w:instrText>
            </w:r>
            <w:r w:rsidR="005D33A4">
              <w:rPr>
                <w:noProof/>
                <w:webHidden/>
              </w:rPr>
            </w:r>
            <w:r w:rsidR="005D33A4">
              <w:rPr>
                <w:noProof/>
                <w:webHidden/>
              </w:rPr>
              <w:fldChar w:fldCharType="separate"/>
            </w:r>
            <w:r w:rsidR="000A0A93">
              <w:rPr>
                <w:noProof/>
                <w:webHidden/>
              </w:rPr>
              <w:t>8</w:t>
            </w:r>
            <w:r w:rsidR="005D33A4">
              <w:rPr>
                <w:noProof/>
                <w:webHidden/>
              </w:rPr>
              <w:fldChar w:fldCharType="end"/>
            </w:r>
          </w:hyperlink>
        </w:p>
        <w:p w14:paraId="276F48AC" w14:textId="2D5AE521" w:rsidR="005D33A4" w:rsidRDefault="00550AE1">
          <w:pPr>
            <w:pStyle w:val="13"/>
            <w:tabs>
              <w:tab w:val="left" w:pos="1440"/>
            </w:tabs>
            <w:rPr>
              <w:rFonts w:eastAsiaTheme="minorEastAsia" w:cstheme="minorBidi"/>
              <w:b w:val="0"/>
              <w:bCs w:val="0"/>
              <w:noProof/>
              <w:szCs w:val="24"/>
            </w:rPr>
          </w:pPr>
          <w:hyperlink w:anchor="_Toc45555853" w:history="1">
            <w:r w:rsidR="005D33A4" w:rsidRPr="00924AC4">
              <w:rPr>
                <w:rStyle w:val="ac"/>
                <w:noProof/>
              </w:rPr>
              <w:t>Chapter 3</w:t>
            </w:r>
            <w:r w:rsidR="005D33A4">
              <w:rPr>
                <w:rFonts w:eastAsiaTheme="minorEastAsia" w:cstheme="minorBidi"/>
                <w:b w:val="0"/>
                <w:bCs w:val="0"/>
                <w:noProof/>
                <w:szCs w:val="24"/>
              </w:rPr>
              <w:tab/>
            </w:r>
            <w:r w:rsidR="005D33A4" w:rsidRPr="00924AC4">
              <w:rPr>
                <w:rStyle w:val="ac"/>
                <w:noProof/>
                <w:lang w:eastAsia="zh-CN"/>
              </w:rPr>
              <w:t>Method</w:t>
            </w:r>
            <w:r w:rsidR="005D33A4">
              <w:rPr>
                <w:noProof/>
                <w:webHidden/>
              </w:rPr>
              <w:tab/>
            </w:r>
            <w:r w:rsidR="005D33A4">
              <w:rPr>
                <w:noProof/>
                <w:webHidden/>
              </w:rPr>
              <w:fldChar w:fldCharType="begin"/>
            </w:r>
            <w:r w:rsidR="005D33A4">
              <w:rPr>
                <w:noProof/>
                <w:webHidden/>
              </w:rPr>
              <w:instrText xml:space="preserve"> PAGEREF _Toc45555853 \h </w:instrText>
            </w:r>
            <w:r w:rsidR="005D33A4">
              <w:rPr>
                <w:noProof/>
                <w:webHidden/>
              </w:rPr>
            </w:r>
            <w:r w:rsidR="005D33A4">
              <w:rPr>
                <w:noProof/>
                <w:webHidden/>
              </w:rPr>
              <w:fldChar w:fldCharType="separate"/>
            </w:r>
            <w:r w:rsidR="000A0A93">
              <w:rPr>
                <w:noProof/>
                <w:webHidden/>
              </w:rPr>
              <w:t>9</w:t>
            </w:r>
            <w:r w:rsidR="005D33A4">
              <w:rPr>
                <w:noProof/>
                <w:webHidden/>
              </w:rPr>
              <w:fldChar w:fldCharType="end"/>
            </w:r>
          </w:hyperlink>
        </w:p>
        <w:p w14:paraId="7343AA33" w14:textId="2448C450" w:rsidR="005D33A4" w:rsidRDefault="00550AE1">
          <w:pPr>
            <w:pStyle w:val="22"/>
            <w:rPr>
              <w:rFonts w:asciiTheme="minorHAnsi" w:eastAsiaTheme="minorEastAsia" w:hAnsiTheme="minorHAnsi" w:cstheme="minorBidi"/>
              <w:noProof/>
              <w:szCs w:val="24"/>
            </w:rPr>
          </w:pPr>
          <w:hyperlink w:anchor="_Toc45555854" w:history="1">
            <w:r w:rsidR="005D33A4" w:rsidRPr="00924AC4">
              <w:rPr>
                <w:rStyle w:val="ac"/>
                <w:noProof/>
              </w:rPr>
              <w:t>3.1</w:t>
            </w:r>
            <w:r w:rsidR="005D33A4">
              <w:rPr>
                <w:rFonts w:asciiTheme="minorHAnsi" w:eastAsiaTheme="minorEastAsia" w:hAnsiTheme="minorHAnsi" w:cstheme="minorBidi"/>
                <w:noProof/>
                <w:szCs w:val="24"/>
              </w:rPr>
              <w:tab/>
            </w:r>
            <w:r w:rsidR="005D33A4" w:rsidRPr="00924AC4">
              <w:rPr>
                <w:rStyle w:val="ac"/>
                <w:noProof/>
              </w:rPr>
              <w:t>Overview</w:t>
            </w:r>
            <w:r w:rsidR="005D33A4">
              <w:rPr>
                <w:noProof/>
                <w:webHidden/>
              </w:rPr>
              <w:tab/>
            </w:r>
            <w:r w:rsidR="005D33A4">
              <w:rPr>
                <w:noProof/>
                <w:webHidden/>
              </w:rPr>
              <w:fldChar w:fldCharType="begin"/>
            </w:r>
            <w:r w:rsidR="005D33A4">
              <w:rPr>
                <w:noProof/>
                <w:webHidden/>
              </w:rPr>
              <w:instrText xml:space="preserve"> PAGEREF _Toc45555854 \h </w:instrText>
            </w:r>
            <w:r w:rsidR="005D33A4">
              <w:rPr>
                <w:noProof/>
                <w:webHidden/>
              </w:rPr>
            </w:r>
            <w:r w:rsidR="005D33A4">
              <w:rPr>
                <w:noProof/>
                <w:webHidden/>
              </w:rPr>
              <w:fldChar w:fldCharType="separate"/>
            </w:r>
            <w:r w:rsidR="000A0A93">
              <w:rPr>
                <w:noProof/>
                <w:webHidden/>
              </w:rPr>
              <w:t>10</w:t>
            </w:r>
            <w:r w:rsidR="005D33A4">
              <w:rPr>
                <w:noProof/>
                <w:webHidden/>
              </w:rPr>
              <w:fldChar w:fldCharType="end"/>
            </w:r>
          </w:hyperlink>
        </w:p>
        <w:p w14:paraId="05E55DD1" w14:textId="14565706" w:rsidR="005D33A4" w:rsidRDefault="00550AE1">
          <w:pPr>
            <w:pStyle w:val="22"/>
            <w:rPr>
              <w:rFonts w:asciiTheme="minorHAnsi" w:eastAsiaTheme="minorEastAsia" w:hAnsiTheme="minorHAnsi" w:cstheme="minorBidi"/>
              <w:noProof/>
              <w:szCs w:val="24"/>
            </w:rPr>
          </w:pPr>
          <w:hyperlink w:anchor="_Toc45555855" w:history="1">
            <w:r w:rsidR="005D33A4" w:rsidRPr="00924AC4">
              <w:rPr>
                <w:rStyle w:val="ac"/>
                <w:noProof/>
              </w:rPr>
              <w:t>3.2</w:t>
            </w:r>
            <w:r w:rsidR="005D33A4">
              <w:rPr>
                <w:rFonts w:asciiTheme="minorHAnsi" w:eastAsiaTheme="minorEastAsia" w:hAnsiTheme="minorHAnsi" w:cstheme="minorBidi"/>
                <w:noProof/>
                <w:szCs w:val="24"/>
              </w:rPr>
              <w:tab/>
            </w:r>
            <w:r w:rsidR="005D33A4" w:rsidRPr="00924AC4">
              <w:rPr>
                <w:rStyle w:val="ac"/>
                <w:noProof/>
              </w:rPr>
              <w:t>Read Index Structure</w:t>
            </w:r>
            <w:r w:rsidR="005D33A4">
              <w:rPr>
                <w:noProof/>
                <w:webHidden/>
              </w:rPr>
              <w:tab/>
            </w:r>
            <w:r w:rsidR="005D33A4">
              <w:rPr>
                <w:noProof/>
                <w:webHidden/>
              </w:rPr>
              <w:fldChar w:fldCharType="begin"/>
            </w:r>
            <w:r w:rsidR="005D33A4">
              <w:rPr>
                <w:noProof/>
                <w:webHidden/>
              </w:rPr>
              <w:instrText xml:space="preserve"> PAGEREF _Toc45555855 \h </w:instrText>
            </w:r>
            <w:r w:rsidR="005D33A4">
              <w:rPr>
                <w:noProof/>
                <w:webHidden/>
              </w:rPr>
            </w:r>
            <w:r w:rsidR="005D33A4">
              <w:rPr>
                <w:noProof/>
                <w:webHidden/>
              </w:rPr>
              <w:fldChar w:fldCharType="separate"/>
            </w:r>
            <w:r w:rsidR="000A0A93">
              <w:rPr>
                <w:noProof/>
                <w:webHidden/>
              </w:rPr>
              <w:t>11</w:t>
            </w:r>
            <w:r w:rsidR="005D33A4">
              <w:rPr>
                <w:noProof/>
                <w:webHidden/>
              </w:rPr>
              <w:fldChar w:fldCharType="end"/>
            </w:r>
          </w:hyperlink>
        </w:p>
        <w:p w14:paraId="4B4CD4FF" w14:textId="15B1C199" w:rsidR="005D33A4" w:rsidRDefault="00550AE1" w:rsidP="00467EEC">
          <w:pPr>
            <w:pStyle w:val="31"/>
            <w:rPr>
              <w:rFonts w:asciiTheme="minorHAnsi" w:eastAsiaTheme="minorEastAsia" w:hAnsiTheme="minorHAnsi" w:cstheme="minorBidi"/>
              <w:noProof/>
              <w:szCs w:val="24"/>
            </w:rPr>
          </w:pPr>
          <w:hyperlink w:anchor="_Toc45555856" w:history="1">
            <w:r w:rsidR="005D33A4" w:rsidRPr="00924AC4">
              <w:rPr>
                <w:rStyle w:val="ac"/>
                <w:noProof/>
                <w:lang w:eastAsia="zh-CN"/>
              </w:rPr>
              <w:t>3.2.1</w:t>
            </w:r>
            <w:r w:rsidR="005D33A4">
              <w:rPr>
                <w:rFonts w:asciiTheme="minorHAnsi" w:eastAsiaTheme="minorEastAsia" w:hAnsiTheme="minorHAnsi" w:cstheme="minorBidi"/>
                <w:noProof/>
                <w:szCs w:val="24"/>
              </w:rPr>
              <w:tab/>
            </w:r>
            <w:r w:rsidR="005D33A4" w:rsidRPr="00924AC4">
              <w:rPr>
                <w:rStyle w:val="ac"/>
                <w:noProof/>
              </w:rPr>
              <w:t>BWA index</w:t>
            </w:r>
            <w:r w:rsidR="005D33A4">
              <w:rPr>
                <w:noProof/>
                <w:webHidden/>
              </w:rPr>
              <w:tab/>
            </w:r>
            <w:r w:rsidR="005D33A4">
              <w:rPr>
                <w:noProof/>
                <w:webHidden/>
              </w:rPr>
              <w:fldChar w:fldCharType="begin"/>
            </w:r>
            <w:r w:rsidR="005D33A4">
              <w:rPr>
                <w:noProof/>
                <w:webHidden/>
              </w:rPr>
              <w:instrText xml:space="preserve"> PAGEREF _Toc45555856 \h </w:instrText>
            </w:r>
            <w:r w:rsidR="005D33A4">
              <w:rPr>
                <w:noProof/>
                <w:webHidden/>
              </w:rPr>
            </w:r>
            <w:r w:rsidR="005D33A4">
              <w:rPr>
                <w:noProof/>
                <w:webHidden/>
              </w:rPr>
              <w:fldChar w:fldCharType="separate"/>
            </w:r>
            <w:r w:rsidR="000A0A93">
              <w:rPr>
                <w:noProof/>
                <w:webHidden/>
              </w:rPr>
              <w:t>12</w:t>
            </w:r>
            <w:r w:rsidR="005D33A4">
              <w:rPr>
                <w:noProof/>
                <w:webHidden/>
              </w:rPr>
              <w:fldChar w:fldCharType="end"/>
            </w:r>
          </w:hyperlink>
        </w:p>
        <w:p w14:paraId="5D940BB5" w14:textId="06C2B6CB" w:rsidR="005D33A4" w:rsidRDefault="00550AE1" w:rsidP="00467EEC">
          <w:pPr>
            <w:pStyle w:val="31"/>
            <w:rPr>
              <w:rFonts w:asciiTheme="minorHAnsi" w:eastAsiaTheme="minorEastAsia" w:hAnsiTheme="minorHAnsi" w:cstheme="minorBidi"/>
              <w:noProof/>
              <w:szCs w:val="24"/>
            </w:rPr>
          </w:pPr>
          <w:hyperlink w:anchor="_Toc45555857" w:history="1">
            <w:r w:rsidR="005D33A4" w:rsidRPr="00924AC4">
              <w:rPr>
                <w:rStyle w:val="ac"/>
                <w:noProof/>
              </w:rPr>
              <w:t>3.2.2</w:t>
            </w:r>
            <w:r w:rsidR="005D33A4">
              <w:rPr>
                <w:rFonts w:asciiTheme="minorHAnsi" w:eastAsiaTheme="minorEastAsia" w:hAnsiTheme="minorHAnsi" w:cstheme="minorBidi"/>
                <w:noProof/>
                <w:szCs w:val="24"/>
              </w:rPr>
              <w:tab/>
            </w:r>
            <w:r w:rsidR="005D33A4" w:rsidRPr="00924AC4">
              <w:rPr>
                <w:rStyle w:val="ac"/>
                <w:noProof/>
              </w:rPr>
              <w:t xml:space="preserve">Creating </w:t>
            </w:r>
            <w:r w:rsidR="005D33A4" w:rsidRPr="00924AC4">
              <w:rPr>
                <w:rStyle w:val="ac"/>
                <w:noProof/>
                <w:lang w:eastAsia="zh-CN"/>
              </w:rPr>
              <w:t>Read Index</w:t>
            </w:r>
            <w:r w:rsidR="005D33A4">
              <w:rPr>
                <w:noProof/>
                <w:webHidden/>
              </w:rPr>
              <w:tab/>
            </w:r>
            <w:r w:rsidR="005D33A4">
              <w:rPr>
                <w:noProof/>
                <w:webHidden/>
              </w:rPr>
              <w:fldChar w:fldCharType="begin"/>
            </w:r>
            <w:r w:rsidR="005D33A4">
              <w:rPr>
                <w:noProof/>
                <w:webHidden/>
              </w:rPr>
              <w:instrText xml:space="preserve"> PAGEREF _Toc45555857 \h </w:instrText>
            </w:r>
            <w:r w:rsidR="005D33A4">
              <w:rPr>
                <w:noProof/>
                <w:webHidden/>
              </w:rPr>
            </w:r>
            <w:r w:rsidR="005D33A4">
              <w:rPr>
                <w:noProof/>
                <w:webHidden/>
              </w:rPr>
              <w:fldChar w:fldCharType="separate"/>
            </w:r>
            <w:r w:rsidR="000A0A93">
              <w:rPr>
                <w:noProof/>
                <w:webHidden/>
              </w:rPr>
              <w:t>13</w:t>
            </w:r>
            <w:r w:rsidR="005D33A4">
              <w:rPr>
                <w:noProof/>
                <w:webHidden/>
              </w:rPr>
              <w:fldChar w:fldCharType="end"/>
            </w:r>
          </w:hyperlink>
        </w:p>
        <w:p w14:paraId="13920D20" w14:textId="3A5BFC96" w:rsidR="005D33A4" w:rsidRDefault="00550AE1">
          <w:pPr>
            <w:pStyle w:val="22"/>
            <w:rPr>
              <w:rFonts w:asciiTheme="minorHAnsi" w:eastAsiaTheme="minorEastAsia" w:hAnsiTheme="minorHAnsi" w:cstheme="minorBidi"/>
              <w:noProof/>
              <w:szCs w:val="24"/>
            </w:rPr>
          </w:pPr>
          <w:hyperlink w:anchor="_Toc45555858" w:history="1">
            <w:r w:rsidR="005D33A4" w:rsidRPr="00924AC4">
              <w:rPr>
                <w:rStyle w:val="ac"/>
                <w:noProof/>
              </w:rPr>
              <w:t>3.3</w:t>
            </w:r>
            <w:r w:rsidR="005D33A4">
              <w:rPr>
                <w:rFonts w:asciiTheme="minorHAnsi" w:eastAsiaTheme="minorEastAsia" w:hAnsiTheme="minorHAnsi" w:cstheme="minorBidi"/>
                <w:noProof/>
                <w:szCs w:val="24"/>
              </w:rPr>
              <w:tab/>
            </w:r>
            <w:r w:rsidR="005D33A4" w:rsidRPr="00924AC4">
              <w:rPr>
                <w:rStyle w:val="ac"/>
                <w:noProof/>
              </w:rPr>
              <w:t>Accessing the BAM “Pileup”</w:t>
            </w:r>
            <w:r w:rsidR="005D33A4">
              <w:rPr>
                <w:noProof/>
                <w:webHidden/>
              </w:rPr>
              <w:tab/>
            </w:r>
            <w:r w:rsidR="005D33A4">
              <w:rPr>
                <w:noProof/>
                <w:webHidden/>
              </w:rPr>
              <w:fldChar w:fldCharType="begin"/>
            </w:r>
            <w:r w:rsidR="005D33A4">
              <w:rPr>
                <w:noProof/>
                <w:webHidden/>
              </w:rPr>
              <w:instrText xml:space="preserve"> PAGEREF _Toc45555858 \h </w:instrText>
            </w:r>
            <w:r w:rsidR="005D33A4">
              <w:rPr>
                <w:noProof/>
                <w:webHidden/>
              </w:rPr>
            </w:r>
            <w:r w:rsidR="005D33A4">
              <w:rPr>
                <w:noProof/>
                <w:webHidden/>
              </w:rPr>
              <w:fldChar w:fldCharType="separate"/>
            </w:r>
            <w:r w:rsidR="000A0A93">
              <w:rPr>
                <w:noProof/>
                <w:webHidden/>
              </w:rPr>
              <w:t>13</w:t>
            </w:r>
            <w:r w:rsidR="005D33A4">
              <w:rPr>
                <w:noProof/>
                <w:webHidden/>
              </w:rPr>
              <w:fldChar w:fldCharType="end"/>
            </w:r>
          </w:hyperlink>
        </w:p>
        <w:p w14:paraId="650E4D74" w14:textId="72E0033D" w:rsidR="005D33A4" w:rsidRDefault="00550AE1">
          <w:pPr>
            <w:pStyle w:val="22"/>
            <w:rPr>
              <w:rFonts w:asciiTheme="minorHAnsi" w:eastAsiaTheme="minorEastAsia" w:hAnsiTheme="minorHAnsi" w:cstheme="minorBidi"/>
              <w:noProof/>
              <w:szCs w:val="24"/>
            </w:rPr>
          </w:pPr>
          <w:hyperlink w:anchor="_Toc45555859" w:history="1">
            <w:r w:rsidR="005D33A4" w:rsidRPr="00924AC4">
              <w:rPr>
                <w:rStyle w:val="ac"/>
                <w:noProof/>
              </w:rPr>
              <w:t>3.4</w:t>
            </w:r>
            <w:r w:rsidR="005D33A4">
              <w:rPr>
                <w:rFonts w:asciiTheme="minorHAnsi" w:eastAsiaTheme="minorEastAsia" w:hAnsiTheme="minorHAnsi" w:cstheme="minorBidi"/>
                <w:noProof/>
                <w:szCs w:val="24"/>
              </w:rPr>
              <w:tab/>
            </w:r>
            <w:r w:rsidR="005D33A4" w:rsidRPr="00924AC4">
              <w:rPr>
                <w:rStyle w:val="ac"/>
                <w:noProof/>
              </w:rPr>
              <w:t>Query Hypothesis</w:t>
            </w:r>
            <w:r w:rsidR="005D33A4">
              <w:rPr>
                <w:noProof/>
                <w:webHidden/>
              </w:rPr>
              <w:tab/>
            </w:r>
            <w:r w:rsidR="005D33A4">
              <w:rPr>
                <w:noProof/>
                <w:webHidden/>
              </w:rPr>
              <w:fldChar w:fldCharType="begin"/>
            </w:r>
            <w:r w:rsidR="005D33A4">
              <w:rPr>
                <w:noProof/>
                <w:webHidden/>
              </w:rPr>
              <w:instrText xml:space="preserve"> PAGEREF _Toc45555859 \h </w:instrText>
            </w:r>
            <w:r w:rsidR="005D33A4">
              <w:rPr>
                <w:noProof/>
                <w:webHidden/>
              </w:rPr>
            </w:r>
            <w:r w:rsidR="005D33A4">
              <w:rPr>
                <w:noProof/>
                <w:webHidden/>
              </w:rPr>
              <w:fldChar w:fldCharType="separate"/>
            </w:r>
            <w:r w:rsidR="000A0A93">
              <w:rPr>
                <w:noProof/>
                <w:webHidden/>
              </w:rPr>
              <w:t>14</w:t>
            </w:r>
            <w:r w:rsidR="005D33A4">
              <w:rPr>
                <w:noProof/>
                <w:webHidden/>
              </w:rPr>
              <w:fldChar w:fldCharType="end"/>
            </w:r>
          </w:hyperlink>
        </w:p>
        <w:p w14:paraId="70BE4A42" w14:textId="0D9FA4A3" w:rsidR="005D33A4" w:rsidRDefault="00550AE1" w:rsidP="00467EEC">
          <w:pPr>
            <w:pStyle w:val="31"/>
            <w:rPr>
              <w:rFonts w:asciiTheme="minorHAnsi" w:eastAsiaTheme="minorEastAsia" w:hAnsiTheme="minorHAnsi" w:cstheme="minorBidi"/>
              <w:noProof/>
              <w:szCs w:val="24"/>
            </w:rPr>
          </w:pPr>
          <w:hyperlink w:anchor="_Toc45555860" w:history="1">
            <w:r w:rsidR="005D33A4" w:rsidRPr="00924AC4">
              <w:rPr>
                <w:rStyle w:val="ac"/>
                <w:noProof/>
                <w:lang w:eastAsia="zh-CN"/>
              </w:rPr>
              <w:t>3.4.1</w:t>
            </w:r>
            <w:r w:rsidR="005D33A4">
              <w:rPr>
                <w:rFonts w:asciiTheme="minorHAnsi" w:eastAsiaTheme="minorEastAsia" w:hAnsiTheme="minorHAnsi" w:cstheme="minorBidi"/>
                <w:noProof/>
                <w:szCs w:val="24"/>
              </w:rPr>
              <w:tab/>
            </w:r>
            <w:r w:rsidR="005D33A4" w:rsidRPr="00924AC4">
              <w:rPr>
                <w:rStyle w:val="ac"/>
                <w:noProof/>
                <w:lang w:eastAsia="zh-CN"/>
              </w:rPr>
              <w:t>Hypothetical Sequence</w:t>
            </w:r>
            <w:r w:rsidR="005D33A4">
              <w:rPr>
                <w:noProof/>
                <w:webHidden/>
              </w:rPr>
              <w:tab/>
            </w:r>
            <w:r w:rsidR="005D33A4">
              <w:rPr>
                <w:noProof/>
                <w:webHidden/>
              </w:rPr>
              <w:fldChar w:fldCharType="begin"/>
            </w:r>
            <w:r w:rsidR="005D33A4">
              <w:rPr>
                <w:noProof/>
                <w:webHidden/>
              </w:rPr>
              <w:instrText xml:space="preserve"> PAGEREF _Toc45555860 \h </w:instrText>
            </w:r>
            <w:r w:rsidR="005D33A4">
              <w:rPr>
                <w:noProof/>
                <w:webHidden/>
              </w:rPr>
            </w:r>
            <w:r w:rsidR="005D33A4">
              <w:rPr>
                <w:noProof/>
                <w:webHidden/>
              </w:rPr>
              <w:fldChar w:fldCharType="separate"/>
            </w:r>
            <w:r w:rsidR="000A0A93">
              <w:rPr>
                <w:noProof/>
                <w:webHidden/>
              </w:rPr>
              <w:t>15</w:t>
            </w:r>
            <w:r w:rsidR="005D33A4">
              <w:rPr>
                <w:noProof/>
                <w:webHidden/>
              </w:rPr>
              <w:fldChar w:fldCharType="end"/>
            </w:r>
          </w:hyperlink>
        </w:p>
        <w:p w14:paraId="4F33AE20" w14:textId="667648F6" w:rsidR="005D33A4" w:rsidRDefault="00550AE1" w:rsidP="00467EEC">
          <w:pPr>
            <w:pStyle w:val="31"/>
            <w:rPr>
              <w:rFonts w:asciiTheme="minorHAnsi" w:eastAsiaTheme="minorEastAsia" w:hAnsiTheme="minorHAnsi" w:cstheme="minorBidi"/>
              <w:noProof/>
              <w:szCs w:val="24"/>
            </w:rPr>
          </w:pPr>
          <w:hyperlink w:anchor="_Toc45555861" w:history="1">
            <w:r w:rsidR="005D33A4" w:rsidRPr="00924AC4">
              <w:rPr>
                <w:rStyle w:val="ac"/>
                <w:noProof/>
                <w:lang w:eastAsia="zh-CN"/>
              </w:rPr>
              <w:t>3.4.2</w:t>
            </w:r>
            <w:r w:rsidR="005D33A4">
              <w:rPr>
                <w:rFonts w:asciiTheme="minorHAnsi" w:eastAsiaTheme="minorEastAsia" w:hAnsiTheme="minorHAnsi" w:cstheme="minorBidi"/>
                <w:noProof/>
                <w:szCs w:val="24"/>
              </w:rPr>
              <w:tab/>
            </w:r>
            <w:r w:rsidR="005D33A4" w:rsidRPr="00924AC4">
              <w:rPr>
                <w:rStyle w:val="ac"/>
                <w:noProof/>
                <w:lang w:eastAsia="zh-CN"/>
              </w:rPr>
              <w:t>Find SEMS and Filtering Reads</w:t>
            </w:r>
            <w:r w:rsidR="005D33A4">
              <w:rPr>
                <w:noProof/>
                <w:webHidden/>
              </w:rPr>
              <w:tab/>
            </w:r>
            <w:r w:rsidR="005D33A4">
              <w:rPr>
                <w:noProof/>
                <w:webHidden/>
              </w:rPr>
              <w:fldChar w:fldCharType="begin"/>
            </w:r>
            <w:r w:rsidR="005D33A4">
              <w:rPr>
                <w:noProof/>
                <w:webHidden/>
              </w:rPr>
              <w:instrText xml:space="preserve"> PAGEREF _Toc45555861 \h </w:instrText>
            </w:r>
            <w:r w:rsidR="005D33A4">
              <w:rPr>
                <w:noProof/>
                <w:webHidden/>
              </w:rPr>
            </w:r>
            <w:r w:rsidR="005D33A4">
              <w:rPr>
                <w:noProof/>
                <w:webHidden/>
              </w:rPr>
              <w:fldChar w:fldCharType="separate"/>
            </w:r>
            <w:r w:rsidR="000A0A93">
              <w:rPr>
                <w:noProof/>
                <w:webHidden/>
              </w:rPr>
              <w:t>16</w:t>
            </w:r>
            <w:r w:rsidR="005D33A4">
              <w:rPr>
                <w:noProof/>
                <w:webHidden/>
              </w:rPr>
              <w:fldChar w:fldCharType="end"/>
            </w:r>
          </w:hyperlink>
        </w:p>
        <w:p w14:paraId="0CABEE0D" w14:textId="5C7718DD" w:rsidR="005D33A4" w:rsidRDefault="00550AE1">
          <w:pPr>
            <w:pStyle w:val="13"/>
            <w:tabs>
              <w:tab w:val="left" w:pos="1440"/>
            </w:tabs>
            <w:rPr>
              <w:rFonts w:eastAsiaTheme="minorEastAsia" w:cstheme="minorBidi"/>
              <w:b w:val="0"/>
              <w:bCs w:val="0"/>
              <w:noProof/>
              <w:szCs w:val="24"/>
            </w:rPr>
          </w:pPr>
          <w:hyperlink w:anchor="_Toc45555862" w:history="1">
            <w:r w:rsidR="005D33A4" w:rsidRPr="00924AC4">
              <w:rPr>
                <w:rStyle w:val="ac"/>
                <w:noProof/>
              </w:rPr>
              <w:t>Chapter 4</w:t>
            </w:r>
            <w:r w:rsidR="005D33A4">
              <w:rPr>
                <w:rFonts w:eastAsiaTheme="minorEastAsia" w:cstheme="minorBidi"/>
                <w:b w:val="0"/>
                <w:bCs w:val="0"/>
                <w:noProof/>
                <w:szCs w:val="24"/>
              </w:rPr>
              <w:tab/>
            </w:r>
            <w:r w:rsidR="005D33A4" w:rsidRPr="00924AC4">
              <w:rPr>
                <w:rStyle w:val="ac"/>
                <w:noProof/>
              </w:rPr>
              <w:t>Experiment</w:t>
            </w:r>
            <w:r w:rsidR="005D33A4">
              <w:rPr>
                <w:noProof/>
                <w:webHidden/>
              </w:rPr>
              <w:tab/>
            </w:r>
            <w:r w:rsidR="005D33A4">
              <w:rPr>
                <w:noProof/>
                <w:webHidden/>
              </w:rPr>
              <w:fldChar w:fldCharType="begin"/>
            </w:r>
            <w:r w:rsidR="005D33A4">
              <w:rPr>
                <w:noProof/>
                <w:webHidden/>
              </w:rPr>
              <w:instrText xml:space="preserve"> PAGEREF _Toc45555862 \h </w:instrText>
            </w:r>
            <w:r w:rsidR="005D33A4">
              <w:rPr>
                <w:noProof/>
                <w:webHidden/>
              </w:rPr>
            </w:r>
            <w:r w:rsidR="005D33A4">
              <w:rPr>
                <w:noProof/>
                <w:webHidden/>
              </w:rPr>
              <w:fldChar w:fldCharType="separate"/>
            </w:r>
            <w:r w:rsidR="000A0A93">
              <w:rPr>
                <w:noProof/>
                <w:webHidden/>
              </w:rPr>
              <w:t>18</w:t>
            </w:r>
            <w:r w:rsidR="005D33A4">
              <w:rPr>
                <w:noProof/>
                <w:webHidden/>
              </w:rPr>
              <w:fldChar w:fldCharType="end"/>
            </w:r>
          </w:hyperlink>
        </w:p>
        <w:p w14:paraId="3AD815D5" w14:textId="3C9AA41E" w:rsidR="005D33A4" w:rsidRDefault="00550AE1">
          <w:pPr>
            <w:pStyle w:val="22"/>
            <w:rPr>
              <w:rFonts w:asciiTheme="minorHAnsi" w:eastAsiaTheme="minorEastAsia" w:hAnsiTheme="minorHAnsi" w:cstheme="minorBidi"/>
              <w:noProof/>
              <w:szCs w:val="24"/>
            </w:rPr>
          </w:pPr>
          <w:hyperlink w:anchor="_Toc45555863" w:history="1">
            <w:r w:rsidR="005D33A4" w:rsidRPr="00924AC4">
              <w:rPr>
                <w:rStyle w:val="ac"/>
                <w:noProof/>
              </w:rPr>
              <w:t>4.1</w:t>
            </w:r>
            <w:r w:rsidR="005D33A4">
              <w:rPr>
                <w:rFonts w:asciiTheme="minorHAnsi" w:eastAsiaTheme="minorEastAsia" w:hAnsiTheme="minorHAnsi" w:cstheme="minorBidi"/>
                <w:noProof/>
                <w:szCs w:val="24"/>
              </w:rPr>
              <w:tab/>
            </w:r>
            <w:r w:rsidR="005D33A4" w:rsidRPr="00924AC4">
              <w:rPr>
                <w:rStyle w:val="ac"/>
                <w:noProof/>
                <w:lang w:eastAsia="zh-CN"/>
              </w:rPr>
              <w:t>E</w:t>
            </w:r>
            <w:r w:rsidR="005D33A4" w:rsidRPr="00924AC4">
              <w:rPr>
                <w:rStyle w:val="ac"/>
                <w:noProof/>
              </w:rPr>
              <w:t xml:space="preserve">xperimental </w:t>
            </w:r>
            <w:r w:rsidR="005D33A4" w:rsidRPr="00924AC4">
              <w:rPr>
                <w:rStyle w:val="ac"/>
                <w:noProof/>
                <w:lang w:eastAsia="zh-CN"/>
              </w:rPr>
              <w:t>D</w:t>
            </w:r>
            <w:r w:rsidR="005D33A4" w:rsidRPr="00924AC4">
              <w:rPr>
                <w:rStyle w:val="ac"/>
                <w:noProof/>
              </w:rPr>
              <w:t>esign</w:t>
            </w:r>
            <w:r w:rsidR="005D33A4">
              <w:rPr>
                <w:noProof/>
                <w:webHidden/>
              </w:rPr>
              <w:tab/>
            </w:r>
            <w:r w:rsidR="005D33A4">
              <w:rPr>
                <w:noProof/>
                <w:webHidden/>
              </w:rPr>
              <w:fldChar w:fldCharType="begin"/>
            </w:r>
            <w:r w:rsidR="005D33A4">
              <w:rPr>
                <w:noProof/>
                <w:webHidden/>
              </w:rPr>
              <w:instrText xml:space="preserve"> PAGEREF _Toc45555863 \h </w:instrText>
            </w:r>
            <w:r w:rsidR="005D33A4">
              <w:rPr>
                <w:noProof/>
                <w:webHidden/>
              </w:rPr>
            </w:r>
            <w:r w:rsidR="005D33A4">
              <w:rPr>
                <w:noProof/>
                <w:webHidden/>
              </w:rPr>
              <w:fldChar w:fldCharType="separate"/>
            </w:r>
            <w:r w:rsidR="000A0A93">
              <w:rPr>
                <w:noProof/>
                <w:webHidden/>
              </w:rPr>
              <w:t>18</w:t>
            </w:r>
            <w:r w:rsidR="005D33A4">
              <w:rPr>
                <w:noProof/>
                <w:webHidden/>
              </w:rPr>
              <w:fldChar w:fldCharType="end"/>
            </w:r>
          </w:hyperlink>
        </w:p>
        <w:p w14:paraId="0ECA4D32" w14:textId="1C58EAA0" w:rsidR="005D33A4" w:rsidRDefault="00550AE1">
          <w:pPr>
            <w:pStyle w:val="22"/>
            <w:rPr>
              <w:rFonts w:asciiTheme="minorHAnsi" w:eastAsiaTheme="minorEastAsia" w:hAnsiTheme="minorHAnsi" w:cstheme="minorBidi"/>
              <w:noProof/>
              <w:szCs w:val="24"/>
            </w:rPr>
          </w:pPr>
          <w:hyperlink w:anchor="_Toc45555864" w:history="1">
            <w:r w:rsidR="005D33A4" w:rsidRPr="00924AC4">
              <w:rPr>
                <w:rStyle w:val="ac"/>
                <w:noProof/>
              </w:rPr>
              <w:t>4.2</w:t>
            </w:r>
            <w:r w:rsidR="005D33A4">
              <w:rPr>
                <w:rFonts w:asciiTheme="minorHAnsi" w:eastAsiaTheme="minorEastAsia" w:hAnsiTheme="minorHAnsi" w:cstheme="minorBidi"/>
                <w:noProof/>
                <w:szCs w:val="24"/>
              </w:rPr>
              <w:tab/>
            </w:r>
            <w:r w:rsidR="005D33A4" w:rsidRPr="00924AC4">
              <w:rPr>
                <w:rStyle w:val="ac"/>
                <w:noProof/>
              </w:rPr>
              <w:t>Data Description and Selection</w:t>
            </w:r>
            <w:r w:rsidR="005D33A4">
              <w:rPr>
                <w:noProof/>
                <w:webHidden/>
              </w:rPr>
              <w:tab/>
            </w:r>
            <w:r w:rsidR="005D33A4">
              <w:rPr>
                <w:noProof/>
                <w:webHidden/>
              </w:rPr>
              <w:fldChar w:fldCharType="begin"/>
            </w:r>
            <w:r w:rsidR="005D33A4">
              <w:rPr>
                <w:noProof/>
                <w:webHidden/>
              </w:rPr>
              <w:instrText xml:space="preserve"> PAGEREF _Toc45555864 \h </w:instrText>
            </w:r>
            <w:r w:rsidR="005D33A4">
              <w:rPr>
                <w:noProof/>
                <w:webHidden/>
              </w:rPr>
            </w:r>
            <w:r w:rsidR="005D33A4">
              <w:rPr>
                <w:noProof/>
                <w:webHidden/>
              </w:rPr>
              <w:fldChar w:fldCharType="separate"/>
            </w:r>
            <w:r w:rsidR="000A0A93">
              <w:rPr>
                <w:noProof/>
                <w:webHidden/>
              </w:rPr>
              <w:t>19</w:t>
            </w:r>
            <w:r w:rsidR="005D33A4">
              <w:rPr>
                <w:noProof/>
                <w:webHidden/>
              </w:rPr>
              <w:fldChar w:fldCharType="end"/>
            </w:r>
          </w:hyperlink>
        </w:p>
        <w:p w14:paraId="02002F37" w14:textId="666010FC" w:rsidR="005D33A4" w:rsidRDefault="00550AE1" w:rsidP="00467EEC">
          <w:pPr>
            <w:pStyle w:val="31"/>
            <w:rPr>
              <w:rFonts w:asciiTheme="minorHAnsi" w:eastAsiaTheme="minorEastAsia" w:hAnsiTheme="minorHAnsi" w:cstheme="minorBidi"/>
              <w:noProof/>
              <w:szCs w:val="24"/>
            </w:rPr>
          </w:pPr>
          <w:hyperlink w:anchor="_Toc45555865" w:history="1">
            <w:r w:rsidR="005D33A4" w:rsidRPr="00924AC4">
              <w:rPr>
                <w:rStyle w:val="ac"/>
                <w:noProof/>
              </w:rPr>
              <w:t>4.2.1</w:t>
            </w:r>
            <w:r w:rsidR="005D33A4">
              <w:rPr>
                <w:rFonts w:asciiTheme="minorHAnsi" w:eastAsiaTheme="minorEastAsia" w:hAnsiTheme="minorHAnsi" w:cstheme="minorBidi"/>
                <w:noProof/>
                <w:szCs w:val="24"/>
              </w:rPr>
              <w:tab/>
            </w:r>
            <w:r w:rsidR="005D33A4" w:rsidRPr="00924AC4">
              <w:rPr>
                <w:rStyle w:val="ac"/>
                <w:noProof/>
              </w:rPr>
              <w:t>Data Description</w:t>
            </w:r>
            <w:r w:rsidR="005D33A4">
              <w:rPr>
                <w:noProof/>
                <w:webHidden/>
              </w:rPr>
              <w:tab/>
            </w:r>
            <w:r w:rsidR="005D33A4">
              <w:rPr>
                <w:noProof/>
                <w:webHidden/>
              </w:rPr>
              <w:fldChar w:fldCharType="begin"/>
            </w:r>
            <w:r w:rsidR="005D33A4">
              <w:rPr>
                <w:noProof/>
                <w:webHidden/>
              </w:rPr>
              <w:instrText xml:space="preserve"> PAGEREF _Toc45555865 \h </w:instrText>
            </w:r>
            <w:r w:rsidR="005D33A4">
              <w:rPr>
                <w:noProof/>
                <w:webHidden/>
              </w:rPr>
            </w:r>
            <w:r w:rsidR="005D33A4">
              <w:rPr>
                <w:noProof/>
                <w:webHidden/>
              </w:rPr>
              <w:fldChar w:fldCharType="separate"/>
            </w:r>
            <w:r w:rsidR="000A0A93">
              <w:rPr>
                <w:noProof/>
                <w:webHidden/>
              </w:rPr>
              <w:t>19</w:t>
            </w:r>
            <w:r w:rsidR="005D33A4">
              <w:rPr>
                <w:noProof/>
                <w:webHidden/>
              </w:rPr>
              <w:fldChar w:fldCharType="end"/>
            </w:r>
          </w:hyperlink>
        </w:p>
        <w:p w14:paraId="5C1FFF5C" w14:textId="40C67592" w:rsidR="005D33A4" w:rsidRDefault="00550AE1" w:rsidP="00467EEC">
          <w:pPr>
            <w:pStyle w:val="31"/>
            <w:rPr>
              <w:rFonts w:asciiTheme="minorHAnsi" w:eastAsiaTheme="minorEastAsia" w:hAnsiTheme="minorHAnsi" w:cstheme="minorBidi"/>
              <w:noProof/>
              <w:szCs w:val="24"/>
            </w:rPr>
          </w:pPr>
          <w:hyperlink w:anchor="_Toc45555866" w:history="1">
            <w:r w:rsidR="005D33A4" w:rsidRPr="00924AC4">
              <w:rPr>
                <w:rStyle w:val="ac"/>
                <w:noProof/>
              </w:rPr>
              <w:t>4.2.2</w:t>
            </w:r>
            <w:r w:rsidR="005D33A4">
              <w:rPr>
                <w:rFonts w:asciiTheme="minorHAnsi" w:eastAsiaTheme="minorEastAsia" w:hAnsiTheme="minorHAnsi" w:cstheme="minorBidi"/>
                <w:noProof/>
                <w:szCs w:val="24"/>
              </w:rPr>
              <w:tab/>
            </w:r>
            <w:r w:rsidR="005D33A4" w:rsidRPr="00924AC4">
              <w:rPr>
                <w:rStyle w:val="ac"/>
                <w:noProof/>
              </w:rPr>
              <w:t>Data Selection</w:t>
            </w:r>
            <w:r w:rsidR="005D33A4">
              <w:rPr>
                <w:noProof/>
                <w:webHidden/>
              </w:rPr>
              <w:tab/>
            </w:r>
            <w:r w:rsidR="005D33A4">
              <w:rPr>
                <w:noProof/>
                <w:webHidden/>
              </w:rPr>
              <w:fldChar w:fldCharType="begin"/>
            </w:r>
            <w:r w:rsidR="005D33A4">
              <w:rPr>
                <w:noProof/>
                <w:webHidden/>
              </w:rPr>
              <w:instrText xml:space="preserve"> PAGEREF _Toc45555866 \h </w:instrText>
            </w:r>
            <w:r w:rsidR="005D33A4">
              <w:rPr>
                <w:noProof/>
                <w:webHidden/>
              </w:rPr>
            </w:r>
            <w:r w:rsidR="005D33A4">
              <w:rPr>
                <w:noProof/>
                <w:webHidden/>
              </w:rPr>
              <w:fldChar w:fldCharType="separate"/>
            </w:r>
            <w:r w:rsidR="000A0A93">
              <w:rPr>
                <w:noProof/>
                <w:webHidden/>
              </w:rPr>
              <w:t>20</w:t>
            </w:r>
            <w:r w:rsidR="005D33A4">
              <w:rPr>
                <w:noProof/>
                <w:webHidden/>
              </w:rPr>
              <w:fldChar w:fldCharType="end"/>
            </w:r>
          </w:hyperlink>
        </w:p>
        <w:p w14:paraId="529456F9" w14:textId="4ADA0A0E" w:rsidR="005D33A4" w:rsidRDefault="00550AE1">
          <w:pPr>
            <w:pStyle w:val="22"/>
            <w:rPr>
              <w:rFonts w:asciiTheme="minorHAnsi" w:eastAsiaTheme="minorEastAsia" w:hAnsiTheme="minorHAnsi" w:cstheme="minorBidi"/>
              <w:noProof/>
              <w:szCs w:val="24"/>
            </w:rPr>
          </w:pPr>
          <w:hyperlink w:anchor="_Toc45555867" w:history="1">
            <w:r w:rsidR="005D33A4" w:rsidRPr="00924AC4">
              <w:rPr>
                <w:rStyle w:val="ac"/>
                <w:noProof/>
                <w:lang w:eastAsia="zh-CN"/>
              </w:rPr>
              <w:t>4.3</w:t>
            </w:r>
            <w:r w:rsidR="005D33A4">
              <w:rPr>
                <w:rFonts w:asciiTheme="minorHAnsi" w:eastAsiaTheme="minorEastAsia" w:hAnsiTheme="minorHAnsi" w:cstheme="minorBidi"/>
                <w:noProof/>
                <w:szCs w:val="24"/>
              </w:rPr>
              <w:tab/>
            </w:r>
            <w:r w:rsidR="005D33A4" w:rsidRPr="00924AC4">
              <w:rPr>
                <w:rStyle w:val="ac"/>
                <w:noProof/>
                <w:lang w:eastAsia="zh-CN"/>
              </w:rPr>
              <w:t>Query Hypothesis</w:t>
            </w:r>
            <w:r w:rsidR="005D33A4">
              <w:rPr>
                <w:noProof/>
                <w:webHidden/>
              </w:rPr>
              <w:tab/>
            </w:r>
            <w:r w:rsidR="005D33A4">
              <w:rPr>
                <w:noProof/>
                <w:webHidden/>
              </w:rPr>
              <w:fldChar w:fldCharType="begin"/>
            </w:r>
            <w:r w:rsidR="005D33A4">
              <w:rPr>
                <w:noProof/>
                <w:webHidden/>
              </w:rPr>
              <w:instrText xml:space="preserve"> PAGEREF _Toc45555867 \h </w:instrText>
            </w:r>
            <w:r w:rsidR="005D33A4">
              <w:rPr>
                <w:noProof/>
                <w:webHidden/>
              </w:rPr>
            </w:r>
            <w:r w:rsidR="005D33A4">
              <w:rPr>
                <w:noProof/>
                <w:webHidden/>
              </w:rPr>
              <w:fldChar w:fldCharType="separate"/>
            </w:r>
            <w:r w:rsidR="000A0A93">
              <w:rPr>
                <w:noProof/>
                <w:webHidden/>
              </w:rPr>
              <w:t>20</w:t>
            </w:r>
            <w:r w:rsidR="005D33A4">
              <w:rPr>
                <w:noProof/>
                <w:webHidden/>
              </w:rPr>
              <w:fldChar w:fldCharType="end"/>
            </w:r>
          </w:hyperlink>
        </w:p>
        <w:p w14:paraId="1FD9642D" w14:textId="5C7CF580" w:rsidR="005D33A4" w:rsidRDefault="00550AE1" w:rsidP="00467EEC">
          <w:pPr>
            <w:pStyle w:val="31"/>
            <w:rPr>
              <w:rFonts w:asciiTheme="minorHAnsi" w:eastAsiaTheme="minorEastAsia" w:hAnsiTheme="minorHAnsi" w:cstheme="minorBidi"/>
              <w:noProof/>
              <w:szCs w:val="24"/>
            </w:rPr>
          </w:pPr>
          <w:hyperlink w:anchor="_Toc45555868" w:history="1">
            <w:r w:rsidR="005D33A4" w:rsidRPr="00924AC4">
              <w:rPr>
                <w:rStyle w:val="ac"/>
                <w:noProof/>
                <w:lang w:eastAsia="zh-CN"/>
              </w:rPr>
              <w:t>4.3.1</w:t>
            </w:r>
            <w:r w:rsidR="005D33A4">
              <w:rPr>
                <w:rFonts w:asciiTheme="minorHAnsi" w:eastAsiaTheme="minorEastAsia" w:hAnsiTheme="minorHAnsi" w:cstheme="minorBidi"/>
                <w:noProof/>
                <w:szCs w:val="24"/>
              </w:rPr>
              <w:tab/>
            </w:r>
            <w:r w:rsidR="005D33A4" w:rsidRPr="00924AC4">
              <w:rPr>
                <w:rStyle w:val="ac"/>
                <w:noProof/>
                <w:lang w:eastAsia="zh-CN"/>
              </w:rPr>
              <w:t>Confidence of SMEM</w:t>
            </w:r>
            <w:r w:rsidR="005D33A4">
              <w:rPr>
                <w:noProof/>
                <w:webHidden/>
              </w:rPr>
              <w:tab/>
            </w:r>
            <w:r w:rsidR="005D33A4">
              <w:rPr>
                <w:noProof/>
                <w:webHidden/>
              </w:rPr>
              <w:fldChar w:fldCharType="begin"/>
            </w:r>
            <w:r w:rsidR="005D33A4">
              <w:rPr>
                <w:noProof/>
                <w:webHidden/>
              </w:rPr>
              <w:instrText xml:space="preserve"> PAGEREF _Toc45555868 \h </w:instrText>
            </w:r>
            <w:r w:rsidR="005D33A4">
              <w:rPr>
                <w:noProof/>
                <w:webHidden/>
              </w:rPr>
            </w:r>
            <w:r w:rsidR="005D33A4">
              <w:rPr>
                <w:noProof/>
                <w:webHidden/>
              </w:rPr>
              <w:fldChar w:fldCharType="separate"/>
            </w:r>
            <w:r w:rsidR="000A0A93">
              <w:rPr>
                <w:noProof/>
                <w:webHidden/>
              </w:rPr>
              <w:t>21</w:t>
            </w:r>
            <w:r w:rsidR="005D33A4">
              <w:rPr>
                <w:noProof/>
                <w:webHidden/>
              </w:rPr>
              <w:fldChar w:fldCharType="end"/>
            </w:r>
          </w:hyperlink>
        </w:p>
        <w:p w14:paraId="71E4E464" w14:textId="6376A2EB" w:rsidR="005D33A4" w:rsidRDefault="00550AE1" w:rsidP="00333FC6">
          <w:pPr>
            <w:pStyle w:val="41"/>
            <w:rPr>
              <w:rFonts w:asciiTheme="minorHAnsi" w:eastAsiaTheme="minorEastAsia" w:hAnsiTheme="minorHAnsi" w:cstheme="minorBidi"/>
              <w:szCs w:val="24"/>
              <w:lang w:eastAsia="zh-TW"/>
            </w:rPr>
          </w:pPr>
          <w:hyperlink w:anchor="_Toc45555869" w:history="1">
            <w:r w:rsidR="005D33A4" w:rsidRPr="00924AC4">
              <w:rPr>
                <w:rStyle w:val="ac"/>
              </w:rPr>
              <w:t>4.3.1.1</w:t>
            </w:r>
            <w:r w:rsidR="005D33A4">
              <w:rPr>
                <w:rFonts w:asciiTheme="minorHAnsi" w:eastAsiaTheme="minorEastAsia" w:hAnsiTheme="minorHAnsi" w:cstheme="minorBidi"/>
                <w:szCs w:val="24"/>
                <w:lang w:eastAsia="zh-TW"/>
              </w:rPr>
              <w:tab/>
            </w:r>
            <w:r w:rsidR="005D33A4" w:rsidRPr="00924AC4">
              <w:rPr>
                <w:rStyle w:val="ac"/>
              </w:rPr>
              <w:t>Simulation of the Querying Sequence</w:t>
            </w:r>
            <w:r w:rsidR="005D33A4">
              <w:rPr>
                <w:webHidden/>
              </w:rPr>
              <w:tab/>
            </w:r>
            <w:r w:rsidR="005D33A4">
              <w:rPr>
                <w:webHidden/>
              </w:rPr>
              <w:fldChar w:fldCharType="begin"/>
            </w:r>
            <w:r w:rsidR="005D33A4">
              <w:rPr>
                <w:webHidden/>
              </w:rPr>
              <w:instrText xml:space="preserve"> PAGEREF _Toc45555869 \h </w:instrText>
            </w:r>
            <w:r w:rsidR="005D33A4">
              <w:rPr>
                <w:webHidden/>
              </w:rPr>
            </w:r>
            <w:r w:rsidR="005D33A4">
              <w:rPr>
                <w:webHidden/>
              </w:rPr>
              <w:fldChar w:fldCharType="separate"/>
            </w:r>
            <w:r w:rsidR="000A0A93">
              <w:rPr>
                <w:webHidden/>
              </w:rPr>
              <w:t>21</w:t>
            </w:r>
            <w:r w:rsidR="005D33A4">
              <w:rPr>
                <w:webHidden/>
              </w:rPr>
              <w:fldChar w:fldCharType="end"/>
            </w:r>
          </w:hyperlink>
        </w:p>
        <w:p w14:paraId="751ACC8E" w14:textId="2D488054" w:rsidR="005D33A4" w:rsidRPr="00333FC6" w:rsidRDefault="00550AE1" w:rsidP="00333FC6">
          <w:pPr>
            <w:pStyle w:val="41"/>
            <w:rPr>
              <w:rFonts w:asciiTheme="minorHAnsi" w:eastAsiaTheme="minorEastAsia" w:hAnsiTheme="minorHAnsi" w:cstheme="minorBidi"/>
              <w:szCs w:val="24"/>
              <w:lang w:eastAsia="zh-TW"/>
            </w:rPr>
          </w:pPr>
          <w:hyperlink w:anchor="_Toc45555870" w:history="1">
            <w:r w:rsidR="005D33A4" w:rsidRPr="00333FC6">
              <w:rPr>
                <w:rStyle w:val="ac"/>
              </w:rPr>
              <w:t>4.3.1.2</w:t>
            </w:r>
            <w:r w:rsidR="005D33A4" w:rsidRPr="00333FC6">
              <w:rPr>
                <w:rFonts w:asciiTheme="minorHAnsi" w:eastAsiaTheme="minorEastAsia" w:hAnsiTheme="minorHAnsi" w:cstheme="minorBidi"/>
                <w:szCs w:val="24"/>
                <w:lang w:eastAsia="zh-TW"/>
              </w:rPr>
              <w:tab/>
            </w:r>
            <w:r w:rsidR="005D33A4" w:rsidRPr="00333FC6">
              <w:rPr>
                <w:rStyle w:val="ac"/>
              </w:rPr>
              <w:t>Distribution of the Matched Length</w:t>
            </w:r>
            <w:r w:rsidR="005D33A4" w:rsidRPr="00333FC6">
              <w:rPr>
                <w:webHidden/>
              </w:rPr>
              <w:tab/>
            </w:r>
            <w:r w:rsidR="005D33A4" w:rsidRPr="00333FC6">
              <w:rPr>
                <w:webHidden/>
              </w:rPr>
              <w:fldChar w:fldCharType="begin"/>
            </w:r>
            <w:r w:rsidR="005D33A4" w:rsidRPr="00333FC6">
              <w:rPr>
                <w:webHidden/>
              </w:rPr>
              <w:instrText xml:space="preserve"> PAGEREF _Toc45555870 \h </w:instrText>
            </w:r>
            <w:r w:rsidR="005D33A4" w:rsidRPr="00333FC6">
              <w:rPr>
                <w:webHidden/>
              </w:rPr>
            </w:r>
            <w:r w:rsidR="005D33A4" w:rsidRPr="00333FC6">
              <w:rPr>
                <w:webHidden/>
              </w:rPr>
              <w:fldChar w:fldCharType="separate"/>
            </w:r>
            <w:r w:rsidR="000A0A93">
              <w:rPr>
                <w:webHidden/>
              </w:rPr>
              <w:t>23</w:t>
            </w:r>
            <w:r w:rsidR="005D33A4" w:rsidRPr="00333FC6">
              <w:rPr>
                <w:webHidden/>
              </w:rPr>
              <w:fldChar w:fldCharType="end"/>
            </w:r>
          </w:hyperlink>
        </w:p>
        <w:p w14:paraId="20266A16" w14:textId="4D36D24F" w:rsidR="005D33A4" w:rsidRDefault="00550AE1">
          <w:pPr>
            <w:pStyle w:val="13"/>
            <w:tabs>
              <w:tab w:val="left" w:pos="1440"/>
            </w:tabs>
            <w:rPr>
              <w:rFonts w:eastAsiaTheme="minorEastAsia" w:cstheme="minorBidi"/>
              <w:b w:val="0"/>
              <w:bCs w:val="0"/>
              <w:noProof/>
              <w:szCs w:val="24"/>
            </w:rPr>
          </w:pPr>
          <w:hyperlink w:anchor="_Toc45555871" w:history="1">
            <w:r w:rsidR="005D33A4" w:rsidRPr="00924AC4">
              <w:rPr>
                <w:rStyle w:val="ac"/>
                <w:noProof/>
              </w:rPr>
              <w:t>Chapter 5</w:t>
            </w:r>
            <w:r w:rsidR="005D33A4">
              <w:rPr>
                <w:rFonts w:eastAsiaTheme="minorEastAsia" w:cstheme="minorBidi"/>
                <w:b w:val="0"/>
                <w:bCs w:val="0"/>
                <w:noProof/>
                <w:szCs w:val="24"/>
              </w:rPr>
              <w:tab/>
            </w:r>
            <w:r w:rsidR="005D33A4" w:rsidRPr="00924AC4">
              <w:rPr>
                <w:rStyle w:val="ac"/>
                <w:noProof/>
              </w:rPr>
              <w:t>Result</w:t>
            </w:r>
            <w:r w:rsidR="005D33A4">
              <w:rPr>
                <w:noProof/>
                <w:webHidden/>
              </w:rPr>
              <w:tab/>
            </w:r>
            <w:r w:rsidR="005D33A4">
              <w:rPr>
                <w:noProof/>
                <w:webHidden/>
              </w:rPr>
              <w:fldChar w:fldCharType="begin"/>
            </w:r>
            <w:r w:rsidR="005D33A4">
              <w:rPr>
                <w:noProof/>
                <w:webHidden/>
              </w:rPr>
              <w:instrText xml:space="preserve"> PAGEREF _Toc45555871 \h </w:instrText>
            </w:r>
            <w:r w:rsidR="005D33A4">
              <w:rPr>
                <w:noProof/>
                <w:webHidden/>
              </w:rPr>
            </w:r>
            <w:r w:rsidR="005D33A4">
              <w:rPr>
                <w:noProof/>
                <w:webHidden/>
              </w:rPr>
              <w:fldChar w:fldCharType="separate"/>
            </w:r>
            <w:r w:rsidR="000A0A93">
              <w:rPr>
                <w:noProof/>
                <w:webHidden/>
              </w:rPr>
              <w:t>24</w:t>
            </w:r>
            <w:r w:rsidR="005D33A4">
              <w:rPr>
                <w:noProof/>
                <w:webHidden/>
              </w:rPr>
              <w:fldChar w:fldCharType="end"/>
            </w:r>
          </w:hyperlink>
        </w:p>
        <w:p w14:paraId="7CC08343" w14:textId="65D82016" w:rsidR="005D33A4" w:rsidRDefault="00550AE1">
          <w:pPr>
            <w:pStyle w:val="22"/>
            <w:rPr>
              <w:rFonts w:asciiTheme="minorHAnsi" w:eastAsiaTheme="minorEastAsia" w:hAnsiTheme="minorHAnsi" w:cstheme="minorBidi"/>
              <w:noProof/>
              <w:szCs w:val="24"/>
            </w:rPr>
          </w:pPr>
          <w:hyperlink w:anchor="_Toc45555872" w:history="1">
            <w:r w:rsidR="005D33A4" w:rsidRPr="00924AC4">
              <w:rPr>
                <w:rStyle w:val="ac"/>
                <w:noProof/>
                <w:lang w:eastAsia="zh-CN"/>
              </w:rPr>
              <w:t>5.1</w:t>
            </w:r>
            <w:r w:rsidR="005D33A4">
              <w:rPr>
                <w:rFonts w:asciiTheme="minorHAnsi" w:eastAsiaTheme="minorEastAsia" w:hAnsiTheme="minorHAnsi" w:cstheme="minorBidi"/>
                <w:noProof/>
                <w:szCs w:val="24"/>
              </w:rPr>
              <w:tab/>
            </w:r>
            <w:r w:rsidR="005D33A4" w:rsidRPr="00924AC4">
              <w:rPr>
                <w:rStyle w:val="ac"/>
                <w:noProof/>
                <w:lang w:eastAsia="zh-CN"/>
              </w:rPr>
              <w:t>SNP and Indel</w:t>
            </w:r>
            <w:r w:rsidR="005D33A4">
              <w:rPr>
                <w:noProof/>
                <w:webHidden/>
              </w:rPr>
              <w:tab/>
            </w:r>
            <w:r w:rsidR="005D33A4">
              <w:rPr>
                <w:noProof/>
                <w:webHidden/>
              </w:rPr>
              <w:fldChar w:fldCharType="begin"/>
            </w:r>
            <w:r w:rsidR="005D33A4">
              <w:rPr>
                <w:noProof/>
                <w:webHidden/>
              </w:rPr>
              <w:instrText xml:space="preserve"> PAGEREF _Toc45555872 \h </w:instrText>
            </w:r>
            <w:r w:rsidR="005D33A4">
              <w:rPr>
                <w:noProof/>
                <w:webHidden/>
              </w:rPr>
            </w:r>
            <w:r w:rsidR="005D33A4">
              <w:rPr>
                <w:noProof/>
                <w:webHidden/>
              </w:rPr>
              <w:fldChar w:fldCharType="separate"/>
            </w:r>
            <w:r w:rsidR="000A0A93">
              <w:rPr>
                <w:noProof/>
                <w:webHidden/>
              </w:rPr>
              <w:t>24</w:t>
            </w:r>
            <w:r w:rsidR="005D33A4">
              <w:rPr>
                <w:noProof/>
                <w:webHidden/>
              </w:rPr>
              <w:fldChar w:fldCharType="end"/>
            </w:r>
          </w:hyperlink>
        </w:p>
        <w:p w14:paraId="0078A72A" w14:textId="3D68DC13" w:rsidR="005D33A4" w:rsidRDefault="00550AE1">
          <w:pPr>
            <w:pStyle w:val="22"/>
            <w:rPr>
              <w:rFonts w:asciiTheme="minorHAnsi" w:eastAsiaTheme="minorEastAsia" w:hAnsiTheme="minorHAnsi" w:cstheme="minorBidi"/>
              <w:noProof/>
              <w:szCs w:val="24"/>
            </w:rPr>
          </w:pPr>
          <w:hyperlink w:anchor="_Toc45555873" w:history="1">
            <w:r w:rsidR="005D33A4" w:rsidRPr="00924AC4">
              <w:rPr>
                <w:rStyle w:val="ac"/>
                <w:noProof/>
                <w:lang w:eastAsia="zh-CN"/>
              </w:rPr>
              <w:t>5.2</w:t>
            </w:r>
            <w:r w:rsidR="005D33A4">
              <w:rPr>
                <w:rFonts w:asciiTheme="minorHAnsi" w:eastAsiaTheme="minorEastAsia" w:hAnsiTheme="minorHAnsi" w:cstheme="minorBidi"/>
                <w:noProof/>
                <w:szCs w:val="24"/>
              </w:rPr>
              <w:tab/>
            </w:r>
            <w:r w:rsidR="005D33A4" w:rsidRPr="00924AC4">
              <w:rPr>
                <w:rStyle w:val="ac"/>
                <w:noProof/>
                <w:lang w:eastAsia="zh-CN"/>
              </w:rPr>
              <w:t>Cases Analysis</w:t>
            </w:r>
            <w:r w:rsidR="005D33A4">
              <w:rPr>
                <w:noProof/>
                <w:webHidden/>
              </w:rPr>
              <w:tab/>
            </w:r>
            <w:r w:rsidR="005D33A4">
              <w:rPr>
                <w:noProof/>
                <w:webHidden/>
              </w:rPr>
              <w:fldChar w:fldCharType="begin"/>
            </w:r>
            <w:r w:rsidR="005D33A4">
              <w:rPr>
                <w:noProof/>
                <w:webHidden/>
              </w:rPr>
              <w:instrText xml:space="preserve"> PAGEREF _Toc45555873 \h </w:instrText>
            </w:r>
            <w:r w:rsidR="005D33A4">
              <w:rPr>
                <w:noProof/>
                <w:webHidden/>
              </w:rPr>
            </w:r>
            <w:r w:rsidR="005D33A4">
              <w:rPr>
                <w:noProof/>
                <w:webHidden/>
              </w:rPr>
              <w:fldChar w:fldCharType="separate"/>
            </w:r>
            <w:r w:rsidR="000A0A93">
              <w:rPr>
                <w:noProof/>
                <w:webHidden/>
              </w:rPr>
              <w:t>26</w:t>
            </w:r>
            <w:r w:rsidR="005D33A4">
              <w:rPr>
                <w:noProof/>
                <w:webHidden/>
              </w:rPr>
              <w:fldChar w:fldCharType="end"/>
            </w:r>
          </w:hyperlink>
        </w:p>
        <w:p w14:paraId="2FB1B99F" w14:textId="0A5D0CF3" w:rsidR="005D33A4" w:rsidRDefault="00550AE1" w:rsidP="00467EEC">
          <w:pPr>
            <w:pStyle w:val="31"/>
            <w:rPr>
              <w:rFonts w:asciiTheme="minorHAnsi" w:eastAsiaTheme="minorEastAsia" w:hAnsiTheme="minorHAnsi" w:cstheme="minorBidi"/>
              <w:noProof/>
              <w:szCs w:val="24"/>
            </w:rPr>
          </w:pPr>
          <w:hyperlink w:anchor="_Toc45555874" w:history="1">
            <w:r w:rsidR="005D33A4" w:rsidRPr="00924AC4">
              <w:rPr>
                <w:rStyle w:val="ac"/>
                <w:noProof/>
                <w:lang w:eastAsia="zh-CN"/>
              </w:rPr>
              <w:t>5.2.1</w:t>
            </w:r>
            <w:r w:rsidR="005D33A4">
              <w:rPr>
                <w:rFonts w:asciiTheme="minorHAnsi" w:eastAsiaTheme="minorEastAsia" w:hAnsiTheme="minorHAnsi" w:cstheme="minorBidi"/>
                <w:noProof/>
                <w:szCs w:val="24"/>
              </w:rPr>
              <w:tab/>
            </w:r>
            <w:r w:rsidR="005D33A4" w:rsidRPr="00924AC4">
              <w:rPr>
                <w:rStyle w:val="ac"/>
                <w:noProof/>
                <w:lang w:eastAsia="zh-CN"/>
              </w:rPr>
              <w:t>The Cases of Indel variant</w:t>
            </w:r>
            <w:r w:rsidR="005D33A4">
              <w:rPr>
                <w:noProof/>
                <w:webHidden/>
              </w:rPr>
              <w:tab/>
            </w:r>
            <w:r w:rsidR="005D33A4">
              <w:rPr>
                <w:noProof/>
                <w:webHidden/>
              </w:rPr>
              <w:fldChar w:fldCharType="begin"/>
            </w:r>
            <w:r w:rsidR="005D33A4">
              <w:rPr>
                <w:noProof/>
                <w:webHidden/>
              </w:rPr>
              <w:instrText xml:space="preserve"> PAGEREF _Toc45555874 \h </w:instrText>
            </w:r>
            <w:r w:rsidR="005D33A4">
              <w:rPr>
                <w:noProof/>
                <w:webHidden/>
              </w:rPr>
            </w:r>
            <w:r w:rsidR="005D33A4">
              <w:rPr>
                <w:noProof/>
                <w:webHidden/>
              </w:rPr>
              <w:fldChar w:fldCharType="separate"/>
            </w:r>
            <w:r w:rsidR="000A0A93">
              <w:rPr>
                <w:noProof/>
                <w:webHidden/>
              </w:rPr>
              <w:t>27</w:t>
            </w:r>
            <w:r w:rsidR="005D33A4">
              <w:rPr>
                <w:noProof/>
                <w:webHidden/>
              </w:rPr>
              <w:fldChar w:fldCharType="end"/>
            </w:r>
          </w:hyperlink>
        </w:p>
        <w:p w14:paraId="502AC78D" w14:textId="0E81BB11" w:rsidR="005D33A4" w:rsidRDefault="00550AE1" w:rsidP="00333FC6">
          <w:pPr>
            <w:pStyle w:val="41"/>
            <w:rPr>
              <w:rFonts w:asciiTheme="minorHAnsi" w:eastAsiaTheme="minorEastAsia" w:hAnsiTheme="minorHAnsi" w:cstheme="minorBidi"/>
              <w:szCs w:val="24"/>
              <w:lang w:eastAsia="zh-TW"/>
            </w:rPr>
          </w:pPr>
          <w:hyperlink w:anchor="_Toc45555875" w:history="1">
            <w:r w:rsidR="005D33A4" w:rsidRPr="00924AC4">
              <w:rPr>
                <w:rStyle w:val="ac"/>
              </w:rPr>
              <w:t>5.2.1.1</w:t>
            </w:r>
            <w:r w:rsidR="005D33A4">
              <w:rPr>
                <w:rFonts w:asciiTheme="minorHAnsi" w:eastAsiaTheme="minorEastAsia" w:hAnsiTheme="minorHAnsi" w:cstheme="minorBidi"/>
                <w:szCs w:val="24"/>
                <w:lang w:eastAsia="zh-TW"/>
              </w:rPr>
              <w:tab/>
            </w:r>
            <w:r w:rsidR="005D33A4" w:rsidRPr="00924AC4">
              <w:rPr>
                <w:rStyle w:val="ac"/>
              </w:rPr>
              <w:t>Case 1</w:t>
            </w:r>
            <w:r w:rsidR="005D33A4">
              <w:rPr>
                <w:webHidden/>
              </w:rPr>
              <w:tab/>
            </w:r>
            <w:r w:rsidR="005D33A4">
              <w:rPr>
                <w:webHidden/>
              </w:rPr>
              <w:fldChar w:fldCharType="begin"/>
            </w:r>
            <w:r w:rsidR="005D33A4">
              <w:rPr>
                <w:webHidden/>
              </w:rPr>
              <w:instrText xml:space="preserve"> PAGEREF _Toc45555875 \h </w:instrText>
            </w:r>
            <w:r w:rsidR="005D33A4">
              <w:rPr>
                <w:webHidden/>
              </w:rPr>
            </w:r>
            <w:r w:rsidR="005D33A4">
              <w:rPr>
                <w:webHidden/>
              </w:rPr>
              <w:fldChar w:fldCharType="separate"/>
            </w:r>
            <w:r w:rsidR="000A0A93">
              <w:rPr>
                <w:webHidden/>
              </w:rPr>
              <w:t>27</w:t>
            </w:r>
            <w:r w:rsidR="005D33A4">
              <w:rPr>
                <w:webHidden/>
              </w:rPr>
              <w:fldChar w:fldCharType="end"/>
            </w:r>
          </w:hyperlink>
        </w:p>
        <w:p w14:paraId="143659CF" w14:textId="622B5764" w:rsidR="005D33A4" w:rsidRDefault="00550AE1" w:rsidP="00333FC6">
          <w:pPr>
            <w:pStyle w:val="41"/>
            <w:rPr>
              <w:rFonts w:asciiTheme="minorHAnsi" w:eastAsiaTheme="minorEastAsia" w:hAnsiTheme="minorHAnsi" w:cstheme="minorBidi"/>
              <w:szCs w:val="24"/>
              <w:lang w:eastAsia="zh-TW"/>
            </w:rPr>
          </w:pPr>
          <w:hyperlink w:anchor="_Toc45555876" w:history="1">
            <w:r w:rsidR="005D33A4" w:rsidRPr="00924AC4">
              <w:rPr>
                <w:rStyle w:val="ac"/>
              </w:rPr>
              <w:t>5.2.1.2</w:t>
            </w:r>
            <w:r w:rsidR="005D33A4">
              <w:rPr>
                <w:rFonts w:asciiTheme="minorHAnsi" w:eastAsiaTheme="minorEastAsia" w:hAnsiTheme="minorHAnsi" w:cstheme="minorBidi"/>
                <w:szCs w:val="24"/>
                <w:lang w:eastAsia="zh-TW"/>
              </w:rPr>
              <w:tab/>
            </w:r>
            <w:r w:rsidR="005D33A4" w:rsidRPr="00924AC4">
              <w:rPr>
                <w:rStyle w:val="ac"/>
              </w:rPr>
              <w:t>Case 2</w:t>
            </w:r>
            <w:r w:rsidR="005D33A4">
              <w:rPr>
                <w:webHidden/>
              </w:rPr>
              <w:tab/>
            </w:r>
            <w:r w:rsidR="005D33A4">
              <w:rPr>
                <w:webHidden/>
              </w:rPr>
              <w:fldChar w:fldCharType="begin"/>
            </w:r>
            <w:r w:rsidR="005D33A4">
              <w:rPr>
                <w:webHidden/>
              </w:rPr>
              <w:instrText xml:space="preserve"> PAGEREF _Toc45555876 \h </w:instrText>
            </w:r>
            <w:r w:rsidR="005D33A4">
              <w:rPr>
                <w:webHidden/>
              </w:rPr>
            </w:r>
            <w:r w:rsidR="005D33A4">
              <w:rPr>
                <w:webHidden/>
              </w:rPr>
              <w:fldChar w:fldCharType="separate"/>
            </w:r>
            <w:r w:rsidR="000A0A93">
              <w:rPr>
                <w:webHidden/>
              </w:rPr>
              <w:t>28</w:t>
            </w:r>
            <w:r w:rsidR="005D33A4">
              <w:rPr>
                <w:webHidden/>
              </w:rPr>
              <w:fldChar w:fldCharType="end"/>
            </w:r>
          </w:hyperlink>
        </w:p>
        <w:p w14:paraId="04201373" w14:textId="1521AEAC" w:rsidR="005D33A4" w:rsidRDefault="00550AE1" w:rsidP="00333FC6">
          <w:pPr>
            <w:pStyle w:val="41"/>
            <w:rPr>
              <w:rFonts w:asciiTheme="minorHAnsi" w:eastAsiaTheme="minorEastAsia" w:hAnsiTheme="minorHAnsi" w:cstheme="minorBidi"/>
              <w:szCs w:val="24"/>
              <w:lang w:eastAsia="zh-TW"/>
            </w:rPr>
          </w:pPr>
          <w:hyperlink w:anchor="_Toc45555877" w:history="1">
            <w:r w:rsidR="005D33A4" w:rsidRPr="00924AC4">
              <w:rPr>
                <w:rStyle w:val="ac"/>
              </w:rPr>
              <w:t>5.2.1.3</w:t>
            </w:r>
            <w:r w:rsidR="005D33A4">
              <w:rPr>
                <w:rFonts w:asciiTheme="minorHAnsi" w:eastAsiaTheme="minorEastAsia" w:hAnsiTheme="minorHAnsi" w:cstheme="minorBidi"/>
                <w:szCs w:val="24"/>
                <w:lang w:eastAsia="zh-TW"/>
              </w:rPr>
              <w:tab/>
            </w:r>
            <w:r w:rsidR="005D33A4" w:rsidRPr="00924AC4">
              <w:rPr>
                <w:rStyle w:val="ac"/>
              </w:rPr>
              <w:t>Case 3</w:t>
            </w:r>
            <w:r w:rsidR="005D33A4">
              <w:rPr>
                <w:webHidden/>
              </w:rPr>
              <w:tab/>
            </w:r>
            <w:r w:rsidR="005D33A4">
              <w:rPr>
                <w:webHidden/>
              </w:rPr>
              <w:fldChar w:fldCharType="begin"/>
            </w:r>
            <w:r w:rsidR="005D33A4">
              <w:rPr>
                <w:webHidden/>
              </w:rPr>
              <w:instrText xml:space="preserve"> PAGEREF _Toc45555877 \h </w:instrText>
            </w:r>
            <w:r w:rsidR="005D33A4">
              <w:rPr>
                <w:webHidden/>
              </w:rPr>
            </w:r>
            <w:r w:rsidR="005D33A4">
              <w:rPr>
                <w:webHidden/>
              </w:rPr>
              <w:fldChar w:fldCharType="separate"/>
            </w:r>
            <w:r w:rsidR="000A0A93">
              <w:rPr>
                <w:webHidden/>
              </w:rPr>
              <w:t>29</w:t>
            </w:r>
            <w:r w:rsidR="005D33A4">
              <w:rPr>
                <w:webHidden/>
              </w:rPr>
              <w:fldChar w:fldCharType="end"/>
            </w:r>
          </w:hyperlink>
        </w:p>
        <w:p w14:paraId="5D96CD8F" w14:textId="755F7E28" w:rsidR="005D33A4" w:rsidRDefault="00550AE1" w:rsidP="00467EEC">
          <w:pPr>
            <w:pStyle w:val="31"/>
            <w:rPr>
              <w:rFonts w:asciiTheme="minorHAnsi" w:eastAsiaTheme="minorEastAsia" w:hAnsiTheme="minorHAnsi" w:cstheme="minorBidi"/>
              <w:noProof/>
              <w:szCs w:val="24"/>
            </w:rPr>
          </w:pPr>
          <w:hyperlink w:anchor="_Toc45555878" w:history="1">
            <w:r w:rsidR="005D33A4" w:rsidRPr="00924AC4">
              <w:rPr>
                <w:rStyle w:val="ac"/>
                <w:noProof/>
                <w:lang w:eastAsia="zh-CN"/>
              </w:rPr>
              <w:t>5.2.2</w:t>
            </w:r>
            <w:r w:rsidR="005D33A4">
              <w:rPr>
                <w:rFonts w:asciiTheme="minorHAnsi" w:eastAsiaTheme="minorEastAsia" w:hAnsiTheme="minorHAnsi" w:cstheme="minorBidi"/>
                <w:noProof/>
                <w:szCs w:val="24"/>
              </w:rPr>
              <w:tab/>
            </w:r>
            <w:r w:rsidR="005D33A4" w:rsidRPr="00924AC4">
              <w:rPr>
                <w:rStyle w:val="ac"/>
                <w:noProof/>
                <w:lang w:eastAsia="zh-CN"/>
              </w:rPr>
              <w:t>The Cases of SNP variant</w:t>
            </w:r>
            <w:r w:rsidR="005D33A4">
              <w:rPr>
                <w:noProof/>
                <w:webHidden/>
              </w:rPr>
              <w:tab/>
            </w:r>
            <w:r w:rsidR="005D33A4">
              <w:rPr>
                <w:noProof/>
                <w:webHidden/>
              </w:rPr>
              <w:fldChar w:fldCharType="begin"/>
            </w:r>
            <w:r w:rsidR="005D33A4">
              <w:rPr>
                <w:noProof/>
                <w:webHidden/>
              </w:rPr>
              <w:instrText xml:space="preserve"> PAGEREF _Toc45555878 \h </w:instrText>
            </w:r>
            <w:r w:rsidR="005D33A4">
              <w:rPr>
                <w:noProof/>
                <w:webHidden/>
              </w:rPr>
            </w:r>
            <w:r w:rsidR="005D33A4">
              <w:rPr>
                <w:noProof/>
                <w:webHidden/>
              </w:rPr>
              <w:fldChar w:fldCharType="separate"/>
            </w:r>
            <w:r w:rsidR="000A0A93">
              <w:rPr>
                <w:noProof/>
                <w:webHidden/>
              </w:rPr>
              <w:t>30</w:t>
            </w:r>
            <w:r w:rsidR="005D33A4">
              <w:rPr>
                <w:noProof/>
                <w:webHidden/>
              </w:rPr>
              <w:fldChar w:fldCharType="end"/>
            </w:r>
          </w:hyperlink>
        </w:p>
        <w:p w14:paraId="7D58DC49" w14:textId="6B6A418F" w:rsidR="005D33A4" w:rsidRDefault="00550AE1" w:rsidP="00333FC6">
          <w:pPr>
            <w:pStyle w:val="41"/>
            <w:rPr>
              <w:rFonts w:asciiTheme="minorHAnsi" w:eastAsiaTheme="minorEastAsia" w:hAnsiTheme="minorHAnsi" w:cstheme="minorBidi"/>
              <w:szCs w:val="24"/>
              <w:lang w:eastAsia="zh-TW"/>
            </w:rPr>
          </w:pPr>
          <w:hyperlink w:anchor="_Toc45555879" w:history="1">
            <w:r w:rsidR="005D33A4" w:rsidRPr="00924AC4">
              <w:rPr>
                <w:rStyle w:val="ac"/>
                <w:rFonts w:cs="Times New Roman (標題 CS 字型)"/>
              </w:rPr>
              <w:t>5.2.2.1</w:t>
            </w:r>
            <w:r w:rsidR="005D33A4">
              <w:rPr>
                <w:rFonts w:asciiTheme="minorHAnsi" w:eastAsiaTheme="minorEastAsia" w:hAnsiTheme="minorHAnsi" w:cstheme="minorBidi"/>
                <w:szCs w:val="24"/>
                <w:lang w:eastAsia="zh-TW"/>
              </w:rPr>
              <w:tab/>
            </w:r>
            <w:r w:rsidR="005D33A4" w:rsidRPr="00924AC4">
              <w:rPr>
                <w:rStyle w:val="ac"/>
                <w:rFonts w:cs="Times New Roman (標題 CS 字型)"/>
              </w:rPr>
              <w:t>Case 1</w:t>
            </w:r>
            <w:r w:rsidR="005D33A4">
              <w:rPr>
                <w:webHidden/>
              </w:rPr>
              <w:tab/>
            </w:r>
            <w:r w:rsidR="005D33A4">
              <w:rPr>
                <w:webHidden/>
              </w:rPr>
              <w:fldChar w:fldCharType="begin"/>
            </w:r>
            <w:r w:rsidR="005D33A4">
              <w:rPr>
                <w:webHidden/>
              </w:rPr>
              <w:instrText xml:space="preserve"> PAGEREF _Toc45555879 \h </w:instrText>
            </w:r>
            <w:r w:rsidR="005D33A4">
              <w:rPr>
                <w:webHidden/>
              </w:rPr>
            </w:r>
            <w:r w:rsidR="005D33A4">
              <w:rPr>
                <w:webHidden/>
              </w:rPr>
              <w:fldChar w:fldCharType="separate"/>
            </w:r>
            <w:r w:rsidR="000A0A93">
              <w:rPr>
                <w:webHidden/>
              </w:rPr>
              <w:t>31</w:t>
            </w:r>
            <w:r w:rsidR="005D33A4">
              <w:rPr>
                <w:webHidden/>
              </w:rPr>
              <w:fldChar w:fldCharType="end"/>
            </w:r>
          </w:hyperlink>
        </w:p>
        <w:p w14:paraId="5507C797" w14:textId="5AAEA4C6" w:rsidR="005D33A4" w:rsidRDefault="00550AE1" w:rsidP="00333FC6">
          <w:pPr>
            <w:pStyle w:val="41"/>
            <w:rPr>
              <w:rFonts w:asciiTheme="minorHAnsi" w:eastAsiaTheme="minorEastAsia" w:hAnsiTheme="minorHAnsi" w:cstheme="minorBidi"/>
              <w:szCs w:val="24"/>
              <w:lang w:eastAsia="zh-TW"/>
            </w:rPr>
          </w:pPr>
          <w:hyperlink w:anchor="_Toc45555880" w:history="1">
            <w:r w:rsidR="005D33A4" w:rsidRPr="00924AC4">
              <w:rPr>
                <w:rStyle w:val="ac"/>
                <w:rFonts w:cs="Times New Roman (標題 CS 字型)"/>
              </w:rPr>
              <w:t>5.2.2.2</w:t>
            </w:r>
            <w:r w:rsidR="005D33A4">
              <w:rPr>
                <w:rFonts w:asciiTheme="minorHAnsi" w:eastAsiaTheme="minorEastAsia" w:hAnsiTheme="minorHAnsi" w:cstheme="minorBidi"/>
                <w:szCs w:val="24"/>
                <w:lang w:eastAsia="zh-TW"/>
              </w:rPr>
              <w:tab/>
            </w:r>
            <w:r w:rsidR="005D33A4" w:rsidRPr="00924AC4">
              <w:rPr>
                <w:rStyle w:val="ac"/>
                <w:rFonts w:cs="Times New Roman (標題 CS 字型)"/>
              </w:rPr>
              <w:t>Case 2</w:t>
            </w:r>
            <w:r w:rsidR="005D33A4">
              <w:rPr>
                <w:webHidden/>
              </w:rPr>
              <w:tab/>
            </w:r>
            <w:r w:rsidR="005D33A4">
              <w:rPr>
                <w:webHidden/>
              </w:rPr>
              <w:fldChar w:fldCharType="begin"/>
            </w:r>
            <w:r w:rsidR="005D33A4">
              <w:rPr>
                <w:webHidden/>
              </w:rPr>
              <w:instrText xml:space="preserve"> PAGEREF _Toc45555880 \h </w:instrText>
            </w:r>
            <w:r w:rsidR="005D33A4">
              <w:rPr>
                <w:webHidden/>
              </w:rPr>
            </w:r>
            <w:r w:rsidR="005D33A4">
              <w:rPr>
                <w:webHidden/>
              </w:rPr>
              <w:fldChar w:fldCharType="separate"/>
            </w:r>
            <w:r w:rsidR="000A0A93">
              <w:rPr>
                <w:webHidden/>
              </w:rPr>
              <w:t>32</w:t>
            </w:r>
            <w:r w:rsidR="005D33A4">
              <w:rPr>
                <w:webHidden/>
              </w:rPr>
              <w:fldChar w:fldCharType="end"/>
            </w:r>
          </w:hyperlink>
        </w:p>
        <w:p w14:paraId="2680DB6D" w14:textId="4BC35BBE" w:rsidR="005D33A4" w:rsidRDefault="00550AE1" w:rsidP="00333FC6">
          <w:pPr>
            <w:pStyle w:val="41"/>
            <w:rPr>
              <w:rFonts w:asciiTheme="minorHAnsi" w:eastAsiaTheme="minorEastAsia" w:hAnsiTheme="minorHAnsi" w:cstheme="minorBidi"/>
              <w:szCs w:val="24"/>
              <w:lang w:eastAsia="zh-TW"/>
            </w:rPr>
          </w:pPr>
          <w:hyperlink w:anchor="_Toc45555881" w:history="1">
            <w:r w:rsidR="005D33A4" w:rsidRPr="00924AC4">
              <w:rPr>
                <w:rStyle w:val="ac"/>
                <w:rFonts w:cs="Times New Roman (標題 CS 字型)"/>
              </w:rPr>
              <w:t>5.2.2.3</w:t>
            </w:r>
            <w:r w:rsidR="005D33A4">
              <w:rPr>
                <w:rFonts w:asciiTheme="minorHAnsi" w:eastAsiaTheme="minorEastAsia" w:hAnsiTheme="minorHAnsi" w:cstheme="minorBidi"/>
                <w:szCs w:val="24"/>
                <w:lang w:eastAsia="zh-TW"/>
              </w:rPr>
              <w:tab/>
            </w:r>
            <w:r w:rsidR="005D33A4" w:rsidRPr="00924AC4">
              <w:rPr>
                <w:rStyle w:val="ac"/>
                <w:rFonts w:cs="Times New Roman (標題 CS 字型)"/>
              </w:rPr>
              <w:t>Case 3</w:t>
            </w:r>
            <w:r w:rsidR="005D33A4">
              <w:rPr>
                <w:webHidden/>
              </w:rPr>
              <w:tab/>
            </w:r>
            <w:r w:rsidR="005D33A4">
              <w:rPr>
                <w:webHidden/>
              </w:rPr>
              <w:fldChar w:fldCharType="begin"/>
            </w:r>
            <w:r w:rsidR="005D33A4">
              <w:rPr>
                <w:webHidden/>
              </w:rPr>
              <w:instrText xml:space="preserve"> PAGEREF _Toc45555881 \h </w:instrText>
            </w:r>
            <w:r w:rsidR="005D33A4">
              <w:rPr>
                <w:webHidden/>
              </w:rPr>
            </w:r>
            <w:r w:rsidR="005D33A4">
              <w:rPr>
                <w:webHidden/>
              </w:rPr>
              <w:fldChar w:fldCharType="separate"/>
            </w:r>
            <w:r w:rsidR="000A0A93">
              <w:rPr>
                <w:webHidden/>
              </w:rPr>
              <w:t>32</w:t>
            </w:r>
            <w:r w:rsidR="005D33A4">
              <w:rPr>
                <w:webHidden/>
              </w:rPr>
              <w:fldChar w:fldCharType="end"/>
            </w:r>
          </w:hyperlink>
        </w:p>
        <w:p w14:paraId="386EA9D5" w14:textId="353F005B" w:rsidR="005D33A4" w:rsidRDefault="00550AE1" w:rsidP="00333FC6">
          <w:pPr>
            <w:pStyle w:val="41"/>
            <w:rPr>
              <w:rFonts w:asciiTheme="minorHAnsi" w:eastAsiaTheme="minorEastAsia" w:hAnsiTheme="minorHAnsi" w:cstheme="minorBidi"/>
              <w:szCs w:val="24"/>
              <w:lang w:eastAsia="zh-TW"/>
            </w:rPr>
          </w:pPr>
          <w:hyperlink w:anchor="_Toc45555882" w:history="1">
            <w:r w:rsidR="005D33A4" w:rsidRPr="00924AC4">
              <w:rPr>
                <w:rStyle w:val="ac"/>
                <w:rFonts w:cs="Times New Roman (標題 CS 字型)"/>
              </w:rPr>
              <w:t>5.2.2.4</w:t>
            </w:r>
            <w:r w:rsidR="005D33A4">
              <w:rPr>
                <w:rFonts w:asciiTheme="minorHAnsi" w:eastAsiaTheme="minorEastAsia" w:hAnsiTheme="minorHAnsi" w:cstheme="minorBidi"/>
                <w:szCs w:val="24"/>
                <w:lang w:eastAsia="zh-TW"/>
              </w:rPr>
              <w:tab/>
            </w:r>
            <w:r w:rsidR="005D33A4" w:rsidRPr="00924AC4">
              <w:rPr>
                <w:rStyle w:val="ac"/>
                <w:rFonts w:cs="Times New Roman (標題 CS 字型)"/>
              </w:rPr>
              <w:t>Case 4</w:t>
            </w:r>
            <w:r w:rsidR="005D33A4">
              <w:rPr>
                <w:webHidden/>
              </w:rPr>
              <w:tab/>
            </w:r>
            <w:r w:rsidR="005D33A4">
              <w:rPr>
                <w:webHidden/>
              </w:rPr>
              <w:fldChar w:fldCharType="begin"/>
            </w:r>
            <w:r w:rsidR="005D33A4">
              <w:rPr>
                <w:webHidden/>
              </w:rPr>
              <w:instrText xml:space="preserve"> PAGEREF _Toc45555882 \h </w:instrText>
            </w:r>
            <w:r w:rsidR="005D33A4">
              <w:rPr>
                <w:webHidden/>
              </w:rPr>
            </w:r>
            <w:r w:rsidR="005D33A4">
              <w:rPr>
                <w:webHidden/>
              </w:rPr>
              <w:fldChar w:fldCharType="separate"/>
            </w:r>
            <w:r w:rsidR="000A0A93">
              <w:rPr>
                <w:webHidden/>
              </w:rPr>
              <w:t>33</w:t>
            </w:r>
            <w:r w:rsidR="005D33A4">
              <w:rPr>
                <w:webHidden/>
              </w:rPr>
              <w:fldChar w:fldCharType="end"/>
            </w:r>
          </w:hyperlink>
        </w:p>
        <w:p w14:paraId="087623ED" w14:textId="3442CE81" w:rsidR="005D33A4" w:rsidRDefault="00550AE1">
          <w:pPr>
            <w:pStyle w:val="13"/>
            <w:tabs>
              <w:tab w:val="left" w:pos="1440"/>
            </w:tabs>
            <w:rPr>
              <w:rFonts w:eastAsiaTheme="minorEastAsia" w:cstheme="minorBidi"/>
              <w:b w:val="0"/>
              <w:bCs w:val="0"/>
              <w:noProof/>
              <w:szCs w:val="24"/>
            </w:rPr>
          </w:pPr>
          <w:hyperlink w:anchor="_Toc45555883" w:history="1">
            <w:r w:rsidR="005D33A4" w:rsidRPr="00924AC4">
              <w:rPr>
                <w:rStyle w:val="ac"/>
                <w:noProof/>
                <w:lang w:eastAsia="zh-CN"/>
              </w:rPr>
              <w:t>Chapter 6</w:t>
            </w:r>
            <w:r w:rsidR="005D33A4">
              <w:rPr>
                <w:rFonts w:eastAsiaTheme="minorEastAsia" w:cstheme="minorBidi"/>
                <w:b w:val="0"/>
                <w:bCs w:val="0"/>
                <w:noProof/>
                <w:szCs w:val="24"/>
              </w:rPr>
              <w:tab/>
            </w:r>
            <w:r w:rsidR="005D33A4" w:rsidRPr="00924AC4">
              <w:rPr>
                <w:rStyle w:val="ac"/>
                <w:noProof/>
                <w:lang w:eastAsia="zh-CN"/>
              </w:rPr>
              <w:t>Discussion</w:t>
            </w:r>
            <w:r w:rsidR="005D33A4">
              <w:rPr>
                <w:noProof/>
                <w:webHidden/>
              </w:rPr>
              <w:tab/>
            </w:r>
            <w:r w:rsidR="005D33A4">
              <w:rPr>
                <w:noProof/>
                <w:webHidden/>
              </w:rPr>
              <w:fldChar w:fldCharType="begin"/>
            </w:r>
            <w:r w:rsidR="005D33A4">
              <w:rPr>
                <w:noProof/>
                <w:webHidden/>
              </w:rPr>
              <w:instrText xml:space="preserve"> PAGEREF _Toc45555883 \h </w:instrText>
            </w:r>
            <w:r w:rsidR="005D33A4">
              <w:rPr>
                <w:noProof/>
                <w:webHidden/>
              </w:rPr>
            </w:r>
            <w:r w:rsidR="005D33A4">
              <w:rPr>
                <w:noProof/>
                <w:webHidden/>
              </w:rPr>
              <w:fldChar w:fldCharType="separate"/>
            </w:r>
            <w:r w:rsidR="000A0A93">
              <w:rPr>
                <w:noProof/>
                <w:webHidden/>
              </w:rPr>
              <w:t>34</w:t>
            </w:r>
            <w:r w:rsidR="005D33A4">
              <w:rPr>
                <w:noProof/>
                <w:webHidden/>
              </w:rPr>
              <w:fldChar w:fldCharType="end"/>
            </w:r>
          </w:hyperlink>
        </w:p>
        <w:p w14:paraId="374D02E1" w14:textId="45C6A6A3" w:rsidR="005D33A4" w:rsidRDefault="00550AE1">
          <w:pPr>
            <w:pStyle w:val="22"/>
            <w:rPr>
              <w:rFonts w:asciiTheme="minorHAnsi" w:eastAsiaTheme="minorEastAsia" w:hAnsiTheme="minorHAnsi" w:cstheme="minorBidi"/>
              <w:noProof/>
              <w:szCs w:val="24"/>
            </w:rPr>
          </w:pPr>
          <w:hyperlink w:anchor="_Toc45555884" w:history="1">
            <w:r w:rsidR="005D33A4" w:rsidRPr="00924AC4">
              <w:rPr>
                <w:rStyle w:val="ac"/>
                <w:rFonts w:cs="Times New Roman"/>
                <w:noProof/>
                <w:lang w:eastAsia="zh-CN"/>
              </w:rPr>
              <w:t>6.1</w:t>
            </w:r>
            <w:r w:rsidR="005D33A4">
              <w:rPr>
                <w:rFonts w:asciiTheme="minorHAnsi" w:eastAsiaTheme="minorEastAsia" w:hAnsiTheme="minorHAnsi" w:cstheme="minorBidi"/>
                <w:noProof/>
                <w:szCs w:val="24"/>
              </w:rPr>
              <w:tab/>
            </w:r>
            <w:r w:rsidR="005D33A4" w:rsidRPr="00924AC4">
              <w:rPr>
                <w:rStyle w:val="ac"/>
                <w:rFonts w:eastAsia="新細明體" w:cs="Times New Roman"/>
                <w:noProof/>
                <w:lang w:eastAsia="zh-CN"/>
              </w:rPr>
              <w:t>Conclusions</w:t>
            </w:r>
            <w:r w:rsidR="005D33A4">
              <w:rPr>
                <w:noProof/>
                <w:webHidden/>
              </w:rPr>
              <w:tab/>
            </w:r>
            <w:r w:rsidR="005D33A4">
              <w:rPr>
                <w:noProof/>
                <w:webHidden/>
              </w:rPr>
              <w:fldChar w:fldCharType="begin"/>
            </w:r>
            <w:r w:rsidR="005D33A4">
              <w:rPr>
                <w:noProof/>
                <w:webHidden/>
              </w:rPr>
              <w:instrText xml:space="preserve"> PAGEREF _Toc45555884 \h </w:instrText>
            </w:r>
            <w:r w:rsidR="005D33A4">
              <w:rPr>
                <w:noProof/>
                <w:webHidden/>
              </w:rPr>
            </w:r>
            <w:r w:rsidR="005D33A4">
              <w:rPr>
                <w:noProof/>
                <w:webHidden/>
              </w:rPr>
              <w:fldChar w:fldCharType="separate"/>
            </w:r>
            <w:r w:rsidR="000A0A93">
              <w:rPr>
                <w:noProof/>
                <w:webHidden/>
              </w:rPr>
              <w:t>36</w:t>
            </w:r>
            <w:r w:rsidR="005D33A4">
              <w:rPr>
                <w:noProof/>
                <w:webHidden/>
              </w:rPr>
              <w:fldChar w:fldCharType="end"/>
            </w:r>
          </w:hyperlink>
        </w:p>
        <w:p w14:paraId="20744C07" w14:textId="4ADB2C12" w:rsidR="005D33A4" w:rsidRDefault="00550AE1">
          <w:pPr>
            <w:pStyle w:val="22"/>
            <w:rPr>
              <w:rFonts w:asciiTheme="minorHAnsi" w:eastAsiaTheme="minorEastAsia" w:hAnsiTheme="minorHAnsi" w:cstheme="minorBidi"/>
              <w:noProof/>
              <w:szCs w:val="24"/>
            </w:rPr>
          </w:pPr>
          <w:hyperlink w:anchor="_Toc45555885" w:history="1">
            <w:r w:rsidR="005D33A4" w:rsidRPr="00924AC4">
              <w:rPr>
                <w:rStyle w:val="ac"/>
                <w:rFonts w:cs="Times New Roman"/>
                <w:noProof/>
                <w:lang w:eastAsia="zh-CN"/>
              </w:rPr>
              <w:t>6.2</w:t>
            </w:r>
            <w:r w:rsidR="005D33A4">
              <w:rPr>
                <w:rFonts w:asciiTheme="minorHAnsi" w:eastAsiaTheme="minorEastAsia" w:hAnsiTheme="minorHAnsi" w:cstheme="minorBidi"/>
                <w:noProof/>
                <w:szCs w:val="24"/>
              </w:rPr>
              <w:tab/>
            </w:r>
            <w:r w:rsidR="005D33A4" w:rsidRPr="00924AC4">
              <w:rPr>
                <w:rStyle w:val="ac"/>
                <w:rFonts w:cs="Times New Roman"/>
                <w:noProof/>
                <w:lang w:eastAsia="zh-CN"/>
              </w:rPr>
              <w:t>Future works</w:t>
            </w:r>
            <w:r w:rsidR="005D33A4">
              <w:rPr>
                <w:noProof/>
                <w:webHidden/>
              </w:rPr>
              <w:tab/>
            </w:r>
            <w:r w:rsidR="005D33A4">
              <w:rPr>
                <w:noProof/>
                <w:webHidden/>
              </w:rPr>
              <w:fldChar w:fldCharType="begin"/>
            </w:r>
            <w:r w:rsidR="005D33A4">
              <w:rPr>
                <w:noProof/>
                <w:webHidden/>
              </w:rPr>
              <w:instrText xml:space="preserve"> PAGEREF _Toc45555885 \h </w:instrText>
            </w:r>
            <w:r w:rsidR="005D33A4">
              <w:rPr>
                <w:noProof/>
                <w:webHidden/>
              </w:rPr>
            </w:r>
            <w:r w:rsidR="005D33A4">
              <w:rPr>
                <w:noProof/>
                <w:webHidden/>
              </w:rPr>
              <w:fldChar w:fldCharType="separate"/>
            </w:r>
            <w:r w:rsidR="000A0A93">
              <w:rPr>
                <w:noProof/>
                <w:webHidden/>
              </w:rPr>
              <w:t>37</w:t>
            </w:r>
            <w:r w:rsidR="005D33A4">
              <w:rPr>
                <w:noProof/>
                <w:webHidden/>
              </w:rPr>
              <w:fldChar w:fldCharType="end"/>
            </w:r>
          </w:hyperlink>
        </w:p>
        <w:p w14:paraId="28957DAA" w14:textId="2AE96295" w:rsidR="005D33A4" w:rsidRDefault="00550AE1">
          <w:pPr>
            <w:pStyle w:val="13"/>
            <w:rPr>
              <w:rFonts w:eastAsiaTheme="minorEastAsia" w:cstheme="minorBidi"/>
              <w:b w:val="0"/>
              <w:bCs w:val="0"/>
              <w:noProof/>
              <w:szCs w:val="24"/>
            </w:rPr>
          </w:pPr>
          <w:hyperlink w:anchor="_Toc45555886" w:history="1">
            <w:r w:rsidR="005D33A4" w:rsidRPr="00924AC4">
              <w:rPr>
                <w:rStyle w:val="ac"/>
                <w:noProof/>
              </w:rPr>
              <w:t>References</w:t>
            </w:r>
            <w:r w:rsidR="005D33A4">
              <w:rPr>
                <w:noProof/>
                <w:webHidden/>
              </w:rPr>
              <w:tab/>
            </w:r>
            <w:r w:rsidR="005D33A4">
              <w:rPr>
                <w:noProof/>
                <w:webHidden/>
              </w:rPr>
              <w:fldChar w:fldCharType="begin"/>
            </w:r>
            <w:r w:rsidR="005D33A4">
              <w:rPr>
                <w:noProof/>
                <w:webHidden/>
              </w:rPr>
              <w:instrText xml:space="preserve"> PAGEREF _Toc45555886 \h </w:instrText>
            </w:r>
            <w:r w:rsidR="005D33A4">
              <w:rPr>
                <w:noProof/>
                <w:webHidden/>
              </w:rPr>
            </w:r>
            <w:r w:rsidR="005D33A4">
              <w:rPr>
                <w:noProof/>
                <w:webHidden/>
              </w:rPr>
              <w:fldChar w:fldCharType="separate"/>
            </w:r>
            <w:r w:rsidR="000A0A93">
              <w:rPr>
                <w:noProof/>
                <w:webHidden/>
              </w:rPr>
              <w:t>38</w:t>
            </w:r>
            <w:r w:rsidR="005D33A4">
              <w:rPr>
                <w:noProof/>
                <w:webHidden/>
              </w:rPr>
              <w:fldChar w:fldCharType="end"/>
            </w:r>
          </w:hyperlink>
        </w:p>
        <w:p w14:paraId="000E31AE" w14:textId="0A02A36D" w:rsidR="004D5494" w:rsidRPr="00843F44" w:rsidRDefault="0016541E" w:rsidP="00DA1ACB">
          <w:pPr>
            <w:tabs>
              <w:tab w:val="left" w:pos="1134"/>
              <w:tab w:val="right" w:leader="dot" w:pos="8505"/>
            </w:tabs>
            <w:ind w:leftChars="118" w:left="283" w:right="-2"/>
          </w:pPr>
          <w:r>
            <w:rPr>
              <w:rFonts w:asciiTheme="minorHAnsi" w:hAnsiTheme="minorHAnsi" w:cs="Cambria (標題)"/>
              <w:b/>
              <w:bCs/>
              <w:caps/>
              <w:sz w:val="20"/>
              <w:szCs w:val="20"/>
            </w:rPr>
            <w:fldChar w:fldCharType="end"/>
          </w:r>
        </w:p>
      </w:sdtContent>
    </w:sdt>
    <w:p w14:paraId="3B949D34" w14:textId="77777777" w:rsidR="00EC108D" w:rsidRPr="00843F44" w:rsidRDefault="00EC108D">
      <w:pPr>
        <w:widowControl/>
        <w:spacing w:line="240" w:lineRule="auto"/>
        <w:jc w:val="left"/>
        <w:rPr>
          <w:b/>
          <w:sz w:val="52"/>
          <w:szCs w:val="28"/>
        </w:rPr>
      </w:pPr>
      <w:r w:rsidRPr="00843F44">
        <w:rPr>
          <w:b/>
          <w:sz w:val="52"/>
          <w:szCs w:val="28"/>
        </w:rPr>
        <w:br w:type="page"/>
      </w:r>
    </w:p>
    <w:p w14:paraId="41556BFC" w14:textId="77777777" w:rsidR="001A7F8C" w:rsidRDefault="004D5494" w:rsidP="005D33A4">
      <w:pPr>
        <w:pStyle w:val="11"/>
        <w:numPr>
          <w:ilvl w:val="0"/>
          <w:numId w:val="0"/>
        </w:numPr>
        <w:ind w:left="425"/>
        <w:rPr>
          <w:noProof/>
        </w:rPr>
      </w:pPr>
      <w:bookmarkStart w:id="4" w:name="_Toc45555837"/>
      <w:r w:rsidRPr="00843F44">
        <w:lastRenderedPageBreak/>
        <w:t>List of Figures</w:t>
      </w:r>
      <w:bookmarkEnd w:id="4"/>
      <w:r w:rsidR="0097375D">
        <w:fldChar w:fldCharType="begin"/>
      </w:r>
      <w:r w:rsidR="0097375D">
        <w:instrText xml:space="preserve"> TOC \t "Figure,1" \c "Figure" </w:instrText>
      </w:r>
      <w:r w:rsidR="0097375D">
        <w:fldChar w:fldCharType="separate"/>
      </w:r>
    </w:p>
    <w:p w14:paraId="051C6CF4" w14:textId="2B6A8C3B" w:rsidR="001A7F8C" w:rsidRDefault="001A7F8C">
      <w:pPr>
        <w:pStyle w:val="afa"/>
        <w:tabs>
          <w:tab w:val="right" w:leader="dot" w:pos="8777"/>
        </w:tabs>
        <w:rPr>
          <w:rFonts w:eastAsiaTheme="minorEastAsia" w:cstheme="minorBidi"/>
          <w:smallCaps w:val="0"/>
          <w:noProof/>
          <w:sz w:val="24"/>
          <w:szCs w:val="24"/>
        </w:rPr>
      </w:pPr>
      <w:r>
        <w:rPr>
          <w:noProof/>
        </w:rPr>
        <w:t>Figure 1</w:t>
      </w:r>
      <w:r>
        <w:rPr>
          <w:noProof/>
        </w:rPr>
        <w:noBreakHyphen/>
        <w:t>1 pileup illustration</w:t>
      </w:r>
      <w:r>
        <w:rPr>
          <w:noProof/>
        </w:rPr>
        <w:tab/>
      </w:r>
      <w:r>
        <w:rPr>
          <w:noProof/>
        </w:rPr>
        <w:fldChar w:fldCharType="begin"/>
      </w:r>
      <w:r>
        <w:rPr>
          <w:noProof/>
        </w:rPr>
        <w:instrText xml:space="preserve"> PAGEREF _Toc45638745 \h </w:instrText>
      </w:r>
      <w:r>
        <w:rPr>
          <w:noProof/>
        </w:rPr>
      </w:r>
      <w:r>
        <w:rPr>
          <w:noProof/>
        </w:rPr>
        <w:fldChar w:fldCharType="separate"/>
      </w:r>
      <w:r>
        <w:rPr>
          <w:noProof/>
        </w:rPr>
        <w:t>4</w:t>
      </w:r>
      <w:r>
        <w:rPr>
          <w:noProof/>
        </w:rPr>
        <w:fldChar w:fldCharType="end"/>
      </w:r>
    </w:p>
    <w:p w14:paraId="2E8C8E47" w14:textId="262903FC" w:rsidR="001A7F8C" w:rsidRDefault="001A7F8C">
      <w:pPr>
        <w:pStyle w:val="afa"/>
        <w:tabs>
          <w:tab w:val="right" w:leader="dot" w:pos="8777"/>
        </w:tabs>
        <w:rPr>
          <w:rFonts w:eastAsiaTheme="minorEastAsia" w:cstheme="minorBidi"/>
          <w:smallCaps w:val="0"/>
          <w:noProof/>
          <w:sz w:val="24"/>
          <w:szCs w:val="24"/>
        </w:rPr>
      </w:pPr>
      <w:r>
        <w:rPr>
          <w:noProof/>
        </w:rPr>
        <w:t>Figure 3</w:t>
      </w:r>
      <w:r>
        <w:rPr>
          <w:noProof/>
        </w:rPr>
        <w:noBreakHyphen/>
        <w:t>1 briefly illustrate the read index query</w:t>
      </w:r>
      <w:r>
        <w:rPr>
          <w:noProof/>
        </w:rPr>
        <w:tab/>
      </w:r>
      <w:r>
        <w:rPr>
          <w:noProof/>
        </w:rPr>
        <w:fldChar w:fldCharType="begin"/>
      </w:r>
      <w:r>
        <w:rPr>
          <w:noProof/>
        </w:rPr>
        <w:instrText xml:space="preserve"> PAGEREF _Toc45638746 \h </w:instrText>
      </w:r>
      <w:r>
        <w:rPr>
          <w:noProof/>
        </w:rPr>
      </w:r>
      <w:r>
        <w:rPr>
          <w:noProof/>
        </w:rPr>
        <w:fldChar w:fldCharType="separate"/>
      </w:r>
      <w:r>
        <w:rPr>
          <w:noProof/>
        </w:rPr>
        <w:t>10</w:t>
      </w:r>
      <w:r>
        <w:rPr>
          <w:noProof/>
        </w:rPr>
        <w:fldChar w:fldCharType="end"/>
      </w:r>
    </w:p>
    <w:p w14:paraId="613B1820" w14:textId="217C0A55" w:rsidR="001A7F8C" w:rsidRDefault="001A7F8C">
      <w:pPr>
        <w:pStyle w:val="afa"/>
        <w:tabs>
          <w:tab w:val="right" w:leader="dot" w:pos="8777"/>
        </w:tabs>
        <w:rPr>
          <w:rFonts w:eastAsiaTheme="minorEastAsia" w:cstheme="minorBidi"/>
          <w:smallCaps w:val="0"/>
          <w:noProof/>
          <w:sz w:val="24"/>
          <w:szCs w:val="24"/>
        </w:rPr>
      </w:pPr>
      <w:r>
        <w:rPr>
          <w:noProof/>
        </w:rPr>
        <w:t>Figure 3</w:t>
      </w:r>
      <w:r>
        <w:rPr>
          <w:noProof/>
        </w:rPr>
        <w:noBreakHyphen/>
        <w:t>2 reference bias dete</w:t>
      </w:r>
      <w:r>
        <w:rPr>
          <w:noProof/>
          <w:lang w:eastAsia="zh-CN"/>
        </w:rPr>
        <w:t>c</w:t>
      </w:r>
      <w:r>
        <w:rPr>
          <w:noProof/>
        </w:rPr>
        <w:t>tion overview</w:t>
      </w:r>
      <w:r>
        <w:rPr>
          <w:noProof/>
        </w:rPr>
        <w:tab/>
      </w:r>
      <w:r>
        <w:rPr>
          <w:noProof/>
        </w:rPr>
        <w:fldChar w:fldCharType="begin"/>
      </w:r>
      <w:r>
        <w:rPr>
          <w:noProof/>
        </w:rPr>
        <w:instrText xml:space="preserve"> PAGEREF _Toc45638747 \h </w:instrText>
      </w:r>
      <w:r>
        <w:rPr>
          <w:noProof/>
        </w:rPr>
      </w:r>
      <w:r>
        <w:rPr>
          <w:noProof/>
        </w:rPr>
        <w:fldChar w:fldCharType="separate"/>
      </w:r>
      <w:r>
        <w:rPr>
          <w:noProof/>
        </w:rPr>
        <w:t>11</w:t>
      </w:r>
      <w:r>
        <w:rPr>
          <w:noProof/>
        </w:rPr>
        <w:fldChar w:fldCharType="end"/>
      </w:r>
    </w:p>
    <w:p w14:paraId="331977C4" w14:textId="764837F2" w:rsidR="001A7F8C" w:rsidRDefault="001A7F8C">
      <w:pPr>
        <w:pStyle w:val="afa"/>
        <w:tabs>
          <w:tab w:val="right" w:leader="dot" w:pos="8777"/>
        </w:tabs>
        <w:rPr>
          <w:rFonts w:eastAsiaTheme="minorEastAsia" w:cstheme="minorBidi"/>
          <w:smallCaps w:val="0"/>
          <w:noProof/>
          <w:sz w:val="24"/>
          <w:szCs w:val="24"/>
        </w:rPr>
      </w:pPr>
      <w:r>
        <w:rPr>
          <w:noProof/>
        </w:rPr>
        <w:t>Figure 3</w:t>
      </w:r>
      <w:r>
        <w:rPr>
          <w:noProof/>
        </w:rPr>
        <w:noBreakHyphen/>
        <w:t>3 Fasta and Fastq format</w:t>
      </w:r>
      <w:r>
        <w:rPr>
          <w:noProof/>
        </w:rPr>
        <w:tab/>
      </w:r>
      <w:r>
        <w:rPr>
          <w:noProof/>
        </w:rPr>
        <w:fldChar w:fldCharType="begin"/>
      </w:r>
      <w:r>
        <w:rPr>
          <w:noProof/>
        </w:rPr>
        <w:instrText xml:space="preserve"> PAGEREF _Toc45638748 \h </w:instrText>
      </w:r>
      <w:r>
        <w:rPr>
          <w:noProof/>
        </w:rPr>
      </w:r>
      <w:r>
        <w:rPr>
          <w:noProof/>
        </w:rPr>
        <w:fldChar w:fldCharType="separate"/>
      </w:r>
      <w:r>
        <w:rPr>
          <w:noProof/>
        </w:rPr>
        <w:t>12</w:t>
      </w:r>
      <w:r>
        <w:rPr>
          <w:noProof/>
        </w:rPr>
        <w:fldChar w:fldCharType="end"/>
      </w:r>
    </w:p>
    <w:p w14:paraId="73146282" w14:textId="10EC8180" w:rsidR="001A7F8C" w:rsidRDefault="001A7F8C">
      <w:pPr>
        <w:pStyle w:val="afa"/>
        <w:tabs>
          <w:tab w:val="right" w:leader="dot" w:pos="8777"/>
        </w:tabs>
        <w:rPr>
          <w:rFonts w:eastAsiaTheme="minorEastAsia" w:cstheme="minorBidi"/>
          <w:smallCaps w:val="0"/>
          <w:noProof/>
          <w:sz w:val="24"/>
          <w:szCs w:val="24"/>
        </w:rPr>
      </w:pPr>
      <w:r>
        <w:rPr>
          <w:noProof/>
        </w:rPr>
        <w:t>Figure 3</w:t>
      </w:r>
      <w:r>
        <w:rPr>
          <w:noProof/>
        </w:rPr>
        <w:noBreakHyphen/>
        <w:t>4 Fastq to Fasta</w:t>
      </w:r>
      <w:r>
        <w:rPr>
          <w:noProof/>
        </w:rPr>
        <w:tab/>
      </w:r>
      <w:r>
        <w:rPr>
          <w:noProof/>
        </w:rPr>
        <w:fldChar w:fldCharType="begin"/>
      </w:r>
      <w:r>
        <w:rPr>
          <w:noProof/>
        </w:rPr>
        <w:instrText xml:space="preserve"> PAGEREF _Toc45638749 \h </w:instrText>
      </w:r>
      <w:r>
        <w:rPr>
          <w:noProof/>
        </w:rPr>
      </w:r>
      <w:r>
        <w:rPr>
          <w:noProof/>
        </w:rPr>
        <w:fldChar w:fldCharType="separate"/>
      </w:r>
      <w:r>
        <w:rPr>
          <w:noProof/>
        </w:rPr>
        <w:t>13</w:t>
      </w:r>
      <w:r>
        <w:rPr>
          <w:noProof/>
        </w:rPr>
        <w:fldChar w:fldCharType="end"/>
      </w:r>
    </w:p>
    <w:p w14:paraId="7013F9ED" w14:textId="2AFEC89F" w:rsidR="001A7F8C" w:rsidRDefault="001A7F8C">
      <w:pPr>
        <w:pStyle w:val="afa"/>
        <w:tabs>
          <w:tab w:val="right" w:leader="dot" w:pos="8777"/>
        </w:tabs>
        <w:rPr>
          <w:rFonts w:eastAsiaTheme="minorEastAsia" w:cstheme="minorBidi"/>
          <w:smallCaps w:val="0"/>
          <w:noProof/>
          <w:sz w:val="24"/>
          <w:szCs w:val="24"/>
        </w:rPr>
      </w:pPr>
      <w:r>
        <w:rPr>
          <w:noProof/>
        </w:rPr>
        <w:t>Figure 3</w:t>
      </w:r>
      <w:r>
        <w:rPr>
          <w:noProof/>
        </w:rPr>
        <w:noBreakHyphen/>
        <w:t>5 the pileup from a standard read mapping BAM file</w:t>
      </w:r>
      <w:r>
        <w:rPr>
          <w:noProof/>
        </w:rPr>
        <w:tab/>
      </w:r>
      <w:r>
        <w:rPr>
          <w:noProof/>
        </w:rPr>
        <w:fldChar w:fldCharType="begin"/>
      </w:r>
      <w:r>
        <w:rPr>
          <w:noProof/>
        </w:rPr>
        <w:instrText xml:space="preserve"> PAGEREF _Toc45638750 \h </w:instrText>
      </w:r>
      <w:r>
        <w:rPr>
          <w:noProof/>
        </w:rPr>
      </w:r>
      <w:r>
        <w:rPr>
          <w:noProof/>
        </w:rPr>
        <w:fldChar w:fldCharType="separate"/>
      </w:r>
      <w:r>
        <w:rPr>
          <w:noProof/>
        </w:rPr>
        <w:t>14</w:t>
      </w:r>
      <w:r>
        <w:rPr>
          <w:noProof/>
        </w:rPr>
        <w:fldChar w:fldCharType="end"/>
      </w:r>
    </w:p>
    <w:p w14:paraId="4967FE18" w14:textId="34D8E6EE" w:rsidR="001A7F8C" w:rsidRDefault="001A7F8C">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6 </w:t>
      </w:r>
      <w:r>
        <w:rPr>
          <w:noProof/>
          <w:lang w:eastAsia="zh-CN"/>
        </w:rPr>
        <w:t>producing the hypothetical sequence (SNP variant)</w:t>
      </w:r>
      <w:r>
        <w:rPr>
          <w:noProof/>
        </w:rPr>
        <w:tab/>
      </w:r>
      <w:r>
        <w:rPr>
          <w:noProof/>
        </w:rPr>
        <w:fldChar w:fldCharType="begin"/>
      </w:r>
      <w:r>
        <w:rPr>
          <w:noProof/>
        </w:rPr>
        <w:instrText xml:space="preserve"> PAGEREF _Toc45638751 \h </w:instrText>
      </w:r>
      <w:r>
        <w:rPr>
          <w:noProof/>
        </w:rPr>
      </w:r>
      <w:r>
        <w:rPr>
          <w:noProof/>
        </w:rPr>
        <w:fldChar w:fldCharType="separate"/>
      </w:r>
      <w:r>
        <w:rPr>
          <w:noProof/>
        </w:rPr>
        <w:t>15</w:t>
      </w:r>
      <w:r>
        <w:rPr>
          <w:noProof/>
        </w:rPr>
        <w:fldChar w:fldCharType="end"/>
      </w:r>
    </w:p>
    <w:p w14:paraId="358BC872" w14:textId="398F6BF3" w:rsidR="001A7F8C" w:rsidRDefault="001A7F8C">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7 </w:t>
      </w:r>
      <w:r>
        <w:rPr>
          <w:noProof/>
          <w:lang w:eastAsia="zh-CN"/>
        </w:rPr>
        <w:t>producing the hypothetical sequence (indel variant)</w:t>
      </w:r>
      <w:r>
        <w:rPr>
          <w:noProof/>
        </w:rPr>
        <w:tab/>
      </w:r>
      <w:r>
        <w:rPr>
          <w:noProof/>
        </w:rPr>
        <w:fldChar w:fldCharType="begin"/>
      </w:r>
      <w:r>
        <w:rPr>
          <w:noProof/>
        </w:rPr>
        <w:instrText xml:space="preserve"> PAGEREF _Toc45638752 \h </w:instrText>
      </w:r>
      <w:r>
        <w:rPr>
          <w:noProof/>
        </w:rPr>
      </w:r>
      <w:r>
        <w:rPr>
          <w:noProof/>
        </w:rPr>
        <w:fldChar w:fldCharType="separate"/>
      </w:r>
      <w:r>
        <w:rPr>
          <w:noProof/>
        </w:rPr>
        <w:t>16</w:t>
      </w:r>
      <w:r>
        <w:rPr>
          <w:noProof/>
        </w:rPr>
        <w:fldChar w:fldCharType="end"/>
      </w:r>
    </w:p>
    <w:p w14:paraId="4E957C34" w14:textId="245A6982" w:rsidR="001A7F8C" w:rsidRDefault="001A7F8C">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8 </w:t>
      </w:r>
      <w:r>
        <w:rPr>
          <w:noProof/>
          <w:lang w:eastAsia="zh-CN"/>
        </w:rPr>
        <w:t>SMEMs</w:t>
      </w:r>
      <w:r>
        <w:rPr>
          <w:noProof/>
        </w:rPr>
        <w:tab/>
      </w:r>
      <w:r>
        <w:rPr>
          <w:noProof/>
        </w:rPr>
        <w:fldChar w:fldCharType="begin"/>
      </w:r>
      <w:r>
        <w:rPr>
          <w:noProof/>
        </w:rPr>
        <w:instrText xml:space="preserve"> PAGEREF _Toc45638753 \h </w:instrText>
      </w:r>
      <w:r>
        <w:rPr>
          <w:noProof/>
        </w:rPr>
      </w:r>
      <w:r>
        <w:rPr>
          <w:noProof/>
        </w:rPr>
        <w:fldChar w:fldCharType="separate"/>
      </w:r>
      <w:r>
        <w:rPr>
          <w:noProof/>
        </w:rPr>
        <w:t>16</w:t>
      </w:r>
      <w:r>
        <w:rPr>
          <w:noProof/>
        </w:rPr>
        <w:fldChar w:fldCharType="end"/>
      </w:r>
    </w:p>
    <w:p w14:paraId="57CAB8F8" w14:textId="7FBC888D" w:rsidR="001A7F8C" w:rsidRDefault="001A7F8C">
      <w:pPr>
        <w:pStyle w:val="afa"/>
        <w:tabs>
          <w:tab w:val="right" w:leader="dot" w:pos="8777"/>
        </w:tabs>
        <w:rPr>
          <w:rFonts w:eastAsiaTheme="minorEastAsia" w:cstheme="minorBidi"/>
          <w:smallCaps w:val="0"/>
          <w:noProof/>
          <w:sz w:val="24"/>
          <w:szCs w:val="24"/>
        </w:rPr>
      </w:pPr>
      <w:r>
        <w:rPr>
          <w:noProof/>
        </w:rPr>
        <w:t>Figure 3</w:t>
      </w:r>
      <w:r>
        <w:rPr>
          <w:noProof/>
        </w:rPr>
        <w:noBreakHyphen/>
        <w:t xml:space="preserve">9 </w:t>
      </w:r>
      <w:r>
        <w:rPr>
          <w:noProof/>
          <w:lang w:eastAsia="zh-CN"/>
        </w:rPr>
        <w:t>pileup reads (left) and reads obtained by querying our read (right)</w:t>
      </w:r>
      <w:r>
        <w:rPr>
          <w:noProof/>
        </w:rPr>
        <w:tab/>
      </w:r>
      <w:r>
        <w:rPr>
          <w:noProof/>
        </w:rPr>
        <w:fldChar w:fldCharType="begin"/>
      </w:r>
      <w:r>
        <w:rPr>
          <w:noProof/>
        </w:rPr>
        <w:instrText xml:space="preserve"> PAGEREF _Toc45638754 \h </w:instrText>
      </w:r>
      <w:r>
        <w:rPr>
          <w:noProof/>
        </w:rPr>
      </w:r>
      <w:r>
        <w:rPr>
          <w:noProof/>
        </w:rPr>
        <w:fldChar w:fldCharType="separate"/>
      </w:r>
      <w:r>
        <w:rPr>
          <w:noProof/>
        </w:rPr>
        <w:t>17</w:t>
      </w:r>
      <w:r>
        <w:rPr>
          <w:noProof/>
        </w:rPr>
        <w:fldChar w:fldCharType="end"/>
      </w:r>
    </w:p>
    <w:p w14:paraId="1726F962" w14:textId="369DDBF3" w:rsidR="001A7F8C" w:rsidRDefault="001A7F8C">
      <w:pPr>
        <w:pStyle w:val="afa"/>
        <w:tabs>
          <w:tab w:val="right" w:leader="dot" w:pos="8777"/>
        </w:tabs>
        <w:rPr>
          <w:rFonts w:eastAsiaTheme="minorEastAsia" w:cstheme="minorBidi"/>
          <w:smallCaps w:val="0"/>
          <w:noProof/>
          <w:sz w:val="24"/>
          <w:szCs w:val="24"/>
        </w:rPr>
      </w:pPr>
      <w:r>
        <w:rPr>
          <w:noProof/>
        </w:rPr>
        <w:t>Figure 4</w:t>
      </w:r>
      <w:r>
        <w:rPr>
          <w:noProof/>
        </w:rPr>
        <w:noBreakHyphen/>
        <w:t>1 proportion of SNPs and indel variants in ClinVar</w:t>
      </w:r>
      <w:r>
        <w:rPr>
          <w:noProof/>
        </w:rPr>
        <w:tab/>
      </w:r>
      <w:r>
        <w:rPr>
          <w:noProof/>
        </w:rPr>
        <w:fldChar w:fldCharType="begin"/>
      </w:r>
      <w:r>
        <w:rPr>
          <w:noProof/>
        </w:rPr>
        <w:instrText xml:space="preserve"> PAGEREF _Toc45638755 \h </w:instrText>
      </w:r>
      <w:r>
        <w:rPr>
          <w:noProof/>
        </w:rPr>
      </w:r>
      <w:r>
        <w:rPr>
          <w:noProof/>
        </w:rPr>
        <w:fldChar w:fldCharType="separate"/>
      </w:r>
      <w:r>
        <w:rPr>
          <w:noProof/>
        </w:rPr>
        <w:t>20</w:t>
      </w:r>
      <w:r>
        <w:rPr>
          <w:noProof/>
        </w:rPr>
        <w:fldChar w:fldCharType="end"/>
      </w:r>
    </w:p>
    <w:p w14:paraId="4D39DEAC" w14:textId="4CA8E07D" w:rsidR="001A7F8C" w:rsidRDefault="001A7F8C">
      <w:pPr>
        <w:pStyle w:val="afa"/>
        <w:tabs>
          <w:tab w:val="right" w:leader="dot" w:pos="8777"/>
        </w:tabs>
        <w:rPr>
          <w:rFonts w:eastAsiaTheme="minorEastAsia" w:cstheme="minorBidi"/>
          <w:smallCaps w:val="0"/>
          <w:noProof/>
          <w:sz w:val="24"/>
          <w:szCs w:val="24"/>
        </w:rPr>
      </w:pPr>
      <w:r>
        <w:rPr>
          <w:noProof/>
        </w:rPr>
        <w:t>Figure 4</w:t>
      </w:r>
      <w:r>
        <w:rPr>
          <w:noProof/>
        </w:rPr>
        <w:noBreakHyphen/>
        <w:t>2</w:t>
      </w:r>
      <w:r>
        <w:rPr>
          <w:noProof/>
          <w:lang w:eastAsia="zh-CN"/>
        </w:rPr>
        <w:t xml:space="preserve"> First-Order Markov Model</w:t>
      </w:r>
      <w:r>
        <w:rPr>
          <w:noProof/>
        </w:rPr>
        <w:tab/>
      </w:r>
      <w:r>
        <w:rPr>
          <w:noProof/>
        </w:rPr>
        <w:fldChar w:fldCharType="begin"/>
      </w:r>
      <w:r>
        <w:rPr>
          <w:noProof/>
        </w:rPr>
        <w:instrText xml:space="preserve"> PAGEREF _Toc45638756 \h </w:instrText>
      </w:r>
      <w:r>
        <w:rPr>
          <w:noProof/>
        </w:rPr>
      </w:r>
      <w:r>
        <w:rPr>
          <w:noProof/>
        </w:rPr>
        <w:fldChar w:fldCharType="separate"/>
      </w:r>
      <w:r>
        <w:rPr>
          <w:noProof/>
        </w:rPr>
        <w:t>22</w:t>
      </w:r>
      <w:r>
        <w:rPr>
          <w:noProof/>
        </w:rPr>
        <w:fldChar w:fldCharType="end"/>
      </w:r>
    </w:p>
    <w:p w14:paraId="40203D8F" w14:textId="158D1E67" w:rsidR="001A7F8C" w:rsidRDefault="001A7F8C">
      <w:pPr>
        <w:pStyle w:val="afa"/>
        <w:tabs>
          <w:tab w:val="right" w:leader="dot" w:pos="8777"/>
        </w:tabs>
        <w:rPr>
          <w:rFonts w:eastAsiaTheme="minorEastAsia" w:cstheme="minorBidi"/>
          <w:smallCaps w:val="0"/>
          <w:noProof/>
          <w:sz w:val="24"/>
          <w:szCs w:val="24"/>
        </w:rPr>
      </w:pPr>
      <w:r>
        <w:rPr>
          <w:noProof/>
        </w:rPr>
        <w:t>Figure 4</w:t>
      </w:r>
      <w:r>
        <w:rPr>
          <w:noProof/>
        </w:rPr>
        <w:noBreakHyphen/>
        <w:t xml:space="preserve">3 </w:t>
      </w:r>
      <w:r>
        <w:rPr>
          <w:noProof/>
          <w:lang w:eastAsia="zh-CN"/>
        </w:rPr>
        <w:t>adding the mutation in the simulated sequence</w:t>
      </w:r>
      <w:r>
        <w:rPr>
          <w:noProof/>
        </w:rPr>
        <w:tab/>
      </w:r>
      <w:r>
        <w:rPr>
          <w:noProof/>
        </w:rPr>
        <w:fldChar w:fldCharType="begin"/>
      </w:r>
      <w:r>
        <w:rPr>
          <w:noProof/>
        </w:rPr>
        <w:instrText xml:space="preserve"> PAGEREF _Toc45638757 \h </w:instrText>
      </w:r>
      <w:r>
        <w:rPr>
          <w:noProof/>
        </w:rPr>
      </w:r>
      <w:r>
        <w:rPr>
          <w:noProof/>
        </w:rPr>
        <w:fldChar w:fldCharType="separate"/>
      </w:r>
      <w:r>
        <w:rPr>
          <w:noProof/>
        </w:rPr>
        <w:t>23</w:t>
      </w:r>
      <w:r>
        <w:rPr>
          <w:noProof/>
        </w:rPr>
        <w:fldChar w:fldCharType="end"/>
      </w:r>
    </w:p>
    <w:p w14:paraId="2FE65EF5" w14:textId="4DE0B7F4" w:rsidR="001A7F8C" w:rsidRDefault="001A7F8C">
      <w:pPr>
        <w:pStyle w:val="afa"/>
        <w:tabs>
          <w:tab w:val="right" w:leader="dot" w:pos="8777"/>
        </w:tabs>
        <w:rPr>
          <w:rFonts w:eastAsiaTheme="minorEastAsia" w:cstheme="minorBidi"/>
          <w:smallCaps w:val="0"/>
          <w:noProof/>
          <w:sz w:val="24"/>
          <w:szCs w:val="24"/>
        </w:rPr>
      </w:pPr>
      <w:r>
        <w:rPr>
          <w:noProof/>
        </w:rPr>
        <w:t>Figure 4</w:t>
      </w:r>
      <w:r>
        <w:rPr>
          <w:noProof/>
        </w:rPr>
        <w:noBreakHyphen/>
        <w:t>4</w:t>
      </w:r>
      <w:r>
        <w:rPr>
          <w:noProof/>
          <w:lang w:eastAsia="zh-CN"/>
        </w:rPr>
        <w:t xml:space="preserve"> Distribution of match length</w:t>
      </w:r>
      <w:r>
        <w:rPr>
          <w:noProof/>
        </w:rPr>
        <w:tab/>
      </w:r>
      <w:r>
        <w:rPr>
          <w:noProof/>
        </w:rPr>
        <w:fldChar w:fldCharType="begin"/>
      </w:r>
      <w:r>
        <w:rPr>
          <w:noProof/>
        </w:rPr>
        <w:instrText xml:space="preserve"> PAGEREF _Toc45638758 \h </w:instrText>
      </w:r>
      <w:r>
        <w:rPr>
          <w:noProof/>
        </w:rPr>
      </w:r>
      <w:r>
        <w:rPr>
          <w:noProof/>
        </w:rPr>
        <w:fldChar w:fldCharType="separate"/>
      </w:r>
      <w:r>
        <w:rPr>
          <w:noProof/>
        </w:rPr>
        <w:t>24</w:t>
      </w:r>
      <w:r>
        <w:rPr>
          <w:noProof/>
        </w:rPr>
        <w:fldChar w:fldCharType="end"/>
      </w:r>
    </w:p>
    <w:p w14:paraId="33D5A5D6" w14:textId="4049CBCE" w:rsidR="001A7F8C" w:rsidRDefault="001A7F8C">
      <w:pPr>
        <w:pStyle w:val="afa"/>
        <w:tabs>
          <w:tab w:val="right" w:leader="dot" w:pos="8777"/>
        </w:tabs>
        <w:rPr>
          <w:rFonts w:eastAsiaTheme="minorEastAsia" w:cstheme="minorBidi"/>
          <w:smallCaps w:val="0"/>
          <w:noProof/>
          <w:sz w:val="24"/>
          <w:szCs w:val="24"/>
        </w:rPr>
      </w:pPr>
      <w:r>
        <w:rPr>
          <w:noProof/>
        </w:rPr>
        <w:t>Figure 5</w:t>
      </w:r>
      <w:r>
        <w:rPr>
          <w:noProof/>
        </w:rPr>
        <w:noBreakHyphen/>
        <w:t>1</w:t>
      </w:r>
      <w:r>
        <w:rPr>
          <w:noProof/>
          <w:lang w:eastAsia="zh-CN"/>
        </w:rPr>
        <w:t xml:space="preserve"> Case 1 of the indel variant</w:t>
      </w:r>
      <w:r>
        <w:rPr>
          <w:noProof/>
        </w:rPr>
        <w:tab/>
      </w:r>
      <w:r>
        <w:rPr>
          <w:noProof/>
        </w:rPr>
        <w:fldChar w:fldCharType="begin"/>
      </w:r>
      <w:r>
        <w:rPr>
          <w:noProof/>
        </w:rPr>
        <w:instrText xml:space="preserve"> PAGEREF _Toc45638759 \h </w:instrText>
      </w:r>
      <w:r>
        <w:rPr>
          <w:noProof/>
        </w:rPr>
      </w:r>
      <w:r>
        <w:rPr>
          <w:noProof/>
        </w:rPr>
        <w:fldChar w:fldCharType="separate"/>
      </w:r>
      <w:r>
        <w:rPr>
          <w:noProof/>
        </w:rPr>
        <w:t>28</w:t>
      </w:r>
      <w:r>
        <w:rPr>
          <w:noProof/>
        </w:rPr>
        <w:fldChar w:fldCharType="end"/>
      </w:r>
    </w:p>
    <w:p w14:paraId="2647CB80" w14:textId="3C663373" w:rsidR="001A7F8C" w:rsidRDefault="001A7F8C">
      <w:pPr>
        <w:pStyle w:val="afa"/>
        <w:tabs>
          <w:tab w:val="right" w:leader="dot" w:pos="8777"/>
        </w:tabs>
        <w:rPr>
          <w:rFonts w:eastAsiaTheme="minorEastAsia" w:cstheme="minorBidi"/>
          <w:smallCaps w:val="0"/>
          <w:noProof/>
          <w:sz w:val="24"/>
          <w:szCs w:val="24"/>
        </w:rPr>
      </w:pPr>
      <w:r>
        <w:rPr>
          <w:noProof/>
        </w:rPr>
        <w:t>Figure 5</w:t>
      </w:r>
      <w:r>
        <w:rPr>
          <w:noProof/>
        </w:rPr>
        <w:noBreakHyphen/>
        <w:t>2 Case 2 of the indel variant</w:t>
      </w:r>
      <w:r>
        <w:rPr>
          <w:noProof/>
        </w:rPr>
        <w:tab/>
      </w:r>
      <w:r>
        <w:rPr>
          <w:noProof/>
        </w:rPr>
        <w:fldChar w:fldCharType="begin"/>
      </w:r>
      <w:r>
        <w:rPr>
          <w:noProof/>
        </w:rPr>
        <w:instrText xml:space="preserve"> PAGEREF _Toc45638760 \h </w:instrText>
      </w:r>
      <w:r>
        <w:rPr>
          <w:noProof/>
        </w:rPr>
      </w:r>
      <w:r>
        <w:rPr>
          <w:noProof/>
        </w:rPr>
        <w:fldChar w:fldCharType="separate"/>
      </w:r>
      <w:r>
        <w:rPr>
          <w:noProof/>
        </w:rPr>
        <w:t>29</w:t>
      </w:r>
      <w:r>
        <w:rPr>
          <w:noProof/>
        </w:rPr>
        <w:fldChar w:fldCharType="end"/>
      </w:r>
    </w:p>
    <w:p w14:paraId="2B56AF4A" w14:textId="73196F9F" w:rsidR="001A7F8C" w:rsidRDefault="001A7F8C">
      <w:pPr>
        <w:pStyle w:val="afa"/>
        <w:tabs>
          <w:tab w:val="right" w:leader="dot" w:pos="8777"/>
        </w:tabs>
        <w:rPr>
          <w:rFonts w:eastAsiaTheme="minorEastAsia" w:cstheme="minorBidi"/>
          <w:smallCaps w:val="0"/>
          <w:noProof/>
          <w:sz w:val="24"/>
          <w:szCs w:val="24"/>
        </w:rPr>
      </w:pPr>
      <w:r>
        <w:rPr>
          <w:noProof/>
        </w:rPr>
        <w:t>Figure 5</w:t>
      </w:r>
      <w:r>
        <w:rPr>
          <w:noProof/>
        </w:rPr>
        <w:noBreakHyphen/>
        <w:t>3 Case 3 of the indel variant</w:t>
      </w:r>
      <w:r>
        <w:rPr>
          <w:noProof/>
        </w:rPr>
        <w:tab/>
      </w:r>
      <w:r>
        <w:rPr>
          <w:noProof/>
        </w:rPr>
        <w:fldChar w:fldCharType="begin"/>
      </w:r>
      <w:r>
        <w:rPr>
          <w:noProof/>
        </w:rPr>
        <w:instrText xml:space="preserve"> PAGEREF _Toc45638761 \h </w:instrText>
      </w:r>
      <w:r>
        <w:rPr>
          <w:noProof/>
        </w:rPr>
      </w:r>
      <w:r>
        <w:rPr>
          <w:noProof/>
        </w:rPr>
        <w:fldChar w:fldCharType="separate"/>
      </w:r>
      <w:r>
        <w:rPr>
          <w:noProof/>
        </w:rPr>
        <w:t>30</w:t>
      </w:r>
      <w:r>
        <w:rPr>
          <w:noProof/>
        </w:rPr>
        <w:fldChar w:fldCharType="end"/>
      </w:r>
    </w:p>
    <w:p w14:paraId="378F6FCB" w14:textId="71992A25" w:rsidR="001A7F8C" w:rsidRDefault="001A7F8C">
      <w:pPr>
        <w:pStyle w:val="afa"/>
        <w:tabs>
          <w:tab w:val="right" w:leader="dot" w:pos="8777"/>
        </w:tabs>
        <w:rPr>
          <w:rFonts w:eastAsiaTheme="minorEastAsia" w:cstheme="minorBidi"/>
          <w:smallCaps w:val="0"/>
          <w:noProof/>
          <w:sz w:val="24"/>
          <w:szCs w:val="24"/>
        </w:rPr>
      </w:pPr>
      <w:r>
        <w:rPr>
          <w:noProof/>
        </w:rPr>
        <w:t>Figure 5</w:t>
      </w:r>
      <w:r>
        <w:rPr>
          <w:noProof/>
        </w:rPr>
        <w:noBreakHyphen/>
        <w:t>4</w:t>
      </w:r>
      <w:r>
        <w:rPr>
          <w:noProof/>
          <w:lang w:eastAsia="zh-CN"/>
        </w:rPr>
        <w:t xml:space="preserve"> Case 1 of the SNP variant</w:t>
      </w:r>
      <w:r>
        <w:rPr>
          <w:noProof/>
        </w:rPr>
        <w:tab/>
      </w:r>
      <w:r>
        <w:rPr>
          <w:noProof/>
        </w:rPr>
        <w:fldChar w:fldCharType="begin"/>
      </w:r>
      <w:r>
        <w:rPr>
          <w:noProof/>
        </w:rPr>
        <w:instrText xml:space="preserve"> PAGEREF _Toc45638762 \h </w:instrText>
      </w:r>
      <w:r>
        <w:rPr>
          <w:noProof/>
        </w:rPr>
      </w:r>
      <w:r>
        <w:rPr>
          <w:noProof/>
        </w:rPr>
        <w:fldChar w:fldCharType="separate"/>
      </w:r>
      <w:r>
        <w:rPr>
          <w:noProof/>
        </w:rPr>
        <w:t>31</w:t>
      </w:r>
      <w:r>
        <w:rPr>
          <w:noProof/>
        </w:rPr>
        <w:fldChar w:fldCharType="end"/>
      </w:r>
    </w:p>
    <w:p w14:paraId="14C08448" w14:textId="61E6CB9A" w:rsidR="001A7F8C" w:rsidRDefault="001A7F8C">
      <w:pPr>
        <w:pStyle w:val="afa"/>
        <w:tabs>
          <w:tab w:val="right" w:leader="dot" w:pos="8777"/>
        </w:tabs>
        <w:rPr>
          <w:rFonts w:eastAsiaTheme="minorEastAsia" w:cstheme="minorBidi"/>
          <w:smallCaps w:val="0"/>
          <w:noProof/>
          <w:sz w:val="24"/>
          <w:szCs w:val="24"/>
        </w:rPr>
      </w:pPr>
      <w:r>
        <w:rPr>
          <w:noProof/>
        </w:rPr>
        <w:t>Figure 5</w:t>
      </w:r>
      <w:r>
        <w:rPr>
          <w:noProof/>
        </w:rPr>
        <w:noBreakHyphen/>
        <w:t xml:space="preserve">5 </w:t>
      </w:r>
      <w:r>
        <w:rPr>
          <w:noProof/>
          <w:lang w:eastAsia="zh-CN"/>
        </w:rPr>
        <w:t>Case 2 of the SNP variant</w:t>
      </w:r>
      <w:r>
        <w:rPr>
          <w:noProof/>
        </w:rPr>
        <w:tab/>
      </w:r>
      <w:r>
        <w:rPr>
          <w:noProof/>
        </w:rPr>
        <w:fldChar w:fldCharType="begin"/>
      </w:r>
      <w:r>
        <w:rPr>
          <w:noProof/>
        </w:rPr>
        <w:instrText xml:space="preserve"> PAGEREF _Toc45638763 \h </w:instrText>
      </w:r>
      <w:r>
        <w:rPr>
          <w:noProof/>
        </w:rPr>
      </w:r>
      <w:r>
        <w:rPr>
          <w:noProof/>
        </w:rPr>
        <w:fldChar w:fldCharType="separate"/>
      </w:r>
      <w:r>
        <w:rPr>
          <w:noProof/>
        </w:rPr>
        <w:t>32</w:t>
      </w:r>
      <w:r>
        <w:rPr>
          <w:noProof/>
        </w:rPr>
        <w:fldChar w:fldCharType="end"/>
      </w:r>
    </w:p>
    <w:p w14:paraId="389F8736" w14:textId="2603C33A" w:rsidR="001A7F8C" w:rsidRDefault="001A7F8C">
      <w:pPr>
        <w:pStyle w:val="afa"/>
        <w:tabs>
          <w:tab w:val="right" w:leader="dot" w:pos="8777"/>
        </w:tabs>
        <w:rPr>
          <w:rFonts w:eastAsiaTheme="minorEastAsia" w:cstheme="minorBidi"/>
          <w:smallCaps w:val="0"/>
          <w:noProof/>
          <w:sz w:val="24"/>
          <w:szCs w:val="24"/>
        </w:rPr>
      </w:pPr>
      <w:r>
        <w:rPr>
          <w:noProof/>
        </w:rPr>
        <w:t>Figure 5</w:t>
      </w:r>
      <w:r>
        <w:rPr>
          <w:noProof/>
        </w:rPr>
        <w:noBreakHyphen/>
        <w:t xml:space="preserve">6 </w:t>
      </w:r>
      <w:r>
        <w:rPr>
          <w:noProof/>
          <w:lang w:eastAsia="zh-CN"/>
        </w:rPr>
        <w:t>Case 3 of the SNP variant</w:t>
      </w:r>
      <w:r>
        <w:rPr>
          <w:noProof/>
        </w:rPr>
        <w:tab/>
      </w:r>
      <w:r>
        <w:rPr>
          <w:noProof/>
        </w:rPr>
        <w:fldChar w:fldCharType="begin"/>
      </w:r>
      <w:r>
        <w:rPr>
          <w:noProof/>
        </w:rPr>
        <w:instrText xml:space="preserve"> PAGEREF _Toc45638764 \h </w:instrText>
      </w:r>
      <w:r>
        <w:rPr>
          <w:noProof/>
        </w:rPr>
      </w:r>
      <w:r>
        <w:rPr>
          <w:noProof/>
        </w:rPr>
        <w:fldChar w:fldCharType="separate"/>
      </w:r>
      <w:r>
        <w:rPr>
          <w:noProof/>
        </w:rPr>
        <w:t>33</w:t>
      </w:r>
      <w:r>
        <w:rPr>
          <w:noProof/>
        </w:rPr>
        <w:fldChar w:fldCharType="end"/>
      </w:r>
    </w:p>
    <w:p w14:paraId="5B130047" w14:textId="50E0527F" w:rsidR="001A7F8C" w:rsidRDefault="001A7F8C">
      <w:pPr>
        <w:pStyle w:val="afa"/>
        <w:tabs>
          <w:tab w:val="right" w:leader="dot" w:pos="8777"/>
        </w:tabs>
        <w:rPr>
          <w:rFonts w:eastAsiaTheme="minorEastAsia" w:cstheme="minorBidi"/>
          <w:smallCaps w:val="0"/>
          <w:noProof/>
          <w:sz w:val="24"/>
          <w:szCs w:val="24"/>
        </w:rPr>
      </w:pPr>
      <w:r>
        <w:rPr>
          <w:noProof/>
        </w:rPr>
        <w:t>Figure 5</w:t>
      </w:r>
      <w:r>
        <w:rPr>
          <w:noProof/>
        </w:rPr>
        <w:noBreakHyphen/>
        <w:t xml:space="preserve">7 </w:t>
      </w:r>
      <w:r>
        <w:rPr>
          <w:noProof/>
          <w:lang w:eastAsia="zh-CN"/>
        </w:rPr>
        <w:t>Case 4 of the SNP variant</w:t>
      </w:r>
      <w:r>
        <w:rPr>
          <w:noProof/>
        </w:rPr>
        <w:tab/>
      </w:r>
      <w:r>
        <w:rPr>
          <w:noProof/>
        </w:rPr>
        <w:fldChar w:fldCharType="begin"/>
      </w:r>
      <w:r>
        <w:rPr>
          <w:noProof/>
        </w:rPr>
        <w:instrText xml:space="preserve"> PAGEREF _Toc45638765 \h </w:instrText>
      </w:r>
      <w:r>
        <w:rPr>
          <w:noProof/>
        </w:rPr>
      </w:r>
      <w:r>
        <w:rPr>
          <w:noProof/>
        </w:rPr>
        <w:fldChar w:fldCharType="separate"/>
      </w:r>
      <w:r>
        <w:rPr>
          <w:noProof/>
        </w:rPr>
        <w:t>34</w:t>
      </w:r>
      <w:r>
        <w:rPr>
          <w:noProof/>
        </w:rPr>
        <w:fldChar w:fldCharType="end"/>
      </w:r>
    </w:p>
    <w:p w14:paraId="23C407D1" w14:textId="1FBA0EA9" w:rsidR="00F16F34" w:rsidRPr="00843F44" w:rsidRDefault="0097375D" w:rsidP="0097375D">
      <w:pPr>
        <w:tabs>
          <w:tab w:val="center" w:pos="4393"/>
          <w:tab w:val="left" w:pos="7440"/>
        </w:tabs>
        <w:jc w:val="left"/>
        <w:rPr>
          <w:rFonts w:ascii="Times" w:hAnsi="Times"/>
          <w:b/>
          <w:sz w:val="52"/>
          <w:szCs w:val="28"/>
        </w:rPr>
      </w:pPr>
      <w:r>
        <w:rPr>
          <w:b/>
          <w:sz w:val="52"/>
          <w:szCs w:val="28"/>
        </w:rPr>
        <w:fldChar w:fldCharType="end"/>
      </w:r>
      <w:r>
        <w:rPr>
          <w:b/>
          <w:sz w:val="52"/>
          <w:szCs w:val="28"/>
        </w:rPr>
        <w:tab/>
      </w:r>
    </w:p>
    <w:p w14:paraId="326C9041" w14:textId="77777777" w:rsidR="004D5494" w:rsidRPr="00843F44" w:rsidRDefault="00F16F34" w:rsidP="00F16F34">
      <w:pPr>
        <w:widowControl/>
        <w:spacing w:line="240" w:lineRule="auto"/>
        <w:jc w:val="left"/>
        <w:rPr>
          <w:rFonts w:ascii="Times" w:hAnsi="Times"/>
          <w:b/>
          <w:sz w:val="52"/>
          <w:szCs w:val="28"/>
        </w:rPr>
      </w:pPr>
      <w:r w:rsidRPr="00843F44">
        <w:rPr>
          <w:rFonts w:ascii="Times" w:hAnsi="Times"/>
          <w:b/>
          <w:sz w:val="52"/>
          <w:szCs w:val="28"/>
        </w:rPr>
        <w:br w:type="page"/>
      </w:r>
    </w:p>
    <w:p w14:paraId="09E6D15A" w14:textId="77777777" w:rsidR="00AD459D" w:rsidRPr="00843F44" w:rsidRDefault="004D5494" w:rsidP="005D33A4">
      <w:pPr>
        <w:pStyle w:val="11"/>
        <w:numPr>
          <w:ilvl w:val="0"/>
          <w:numId w:val="0"/>
        </w:numPr>
        <w:ind w:left="425"/>
      </w:pPr>
      <w:bookmarkStart w:id="5" w:name="_Toc45555838"/>
      <w:r w:rsidRPr="00843F44">
        <w:lastRenderedPageBreak/>
        <w:t>List of Tables</w:t>
      </w:r>
      <w:bookmarkEnd w:id="5"/>
    </w:p>
    <w:p w14:paraId="30802CA4" w14:textId="07199BF4" w:rsidR="001A7F8C" w:rsidRDefault="0014669F">
      <w:pPr>
        <w:pStyle w:val="afa"/>
        <w:tabs>
          <w:tab w:val="right" w:leader="dot" w:pos="8777"/>
        </w:tabs>
        <w:rPr>
          <w:rFonts w:eastAsiaTheme="minorEastAsia" w:cstheme="minorBidi"/>
          <w:smallCaps w:val="0"/>
          <w:noProof/>
          <w:sz w:val="24"/>
          <w:szCs w:val="24"/>
        </w:rPr>
      </w:pPr>
      <w:r>
        <w:rPr>
          <w:rFonts w:ascii="Times" w:hAnsi="Times"/>
          <w:b/>
          <w:bCs/>
          <w:caps/>
          <w:sz w:val="52"/>
          <w:szCs w:val="28"/>
        </w:rPr>
        <w:fldChar w:fldCharType="begin"/>
      </w:r>
      <w:r>
        <w:rPr>
          <w:rFonts w:ascii="Times" w:hAnsi="Times"/>
          <w:b/>
          <w:bCs/>
          <w:caps/>
          <w:sz w:val="52"/>
          <w:szCs w:val="28"/>
        </w:rPr>
        <w:instrText xml:space="preserve"> TOC \t "Table,1" \c "Table" </w:instrText>
      </w:r>
      <w:r>
        <w:rPr>
          <w:rFonts w:ascii="Times" w:hAnsi="Times"/>
          <w:b/>
          <w:bCs/>
          <w:caps/>
          <w:sz w:val="52"/>
          <w:szCs w:val="28"/>
        </w:rPr>
        <w:fldChar w:fldCharType="separate"/>
      </w:r>
      <w:r w:rsidR="001A7F8C">
        <w:rPr>
          <w:noProof/>
        </w:rPr>
        <w:t>Table 5</w:t>
      </w:r>
      <w:r w:rsidR="001A7F8C">
        <w:rPr>
          <w:noProof/>
        </w:rPr>
        <w:noBreakHyphen/>
        <w:t>1</w:t>
      </w:r>
      <w:r w:rsidR="001A7F8C">
        <w:rPr>
          <w:noProof/>
          <w:lang w:eastAsia="zh-CN"/>
        </w:rPr>
        <w:t xml:space="preserve"> Indel variants experimental data</w:t>
      </w:r>
      <w:r w:rsidR="001A7F8C">
        <w:rPr>
          <w:noProof/>
        </w:rPr>
        <w:tab/>
      </w:r>
      <w:r w:rsidR="001A7F8C">
        <w:rPr>
          <w:noProof/>
        </w:rPr>
        <w:fldChar w:fldCharType="begin"/>
      </w:r>
      <w:r w:rsidR="001A7F8C">
        <w:rPr>
          <w:noProof/>
        </w:rPr>
        <w:instrText xml:space="preserve"> PAGEREF _Toc45638766 \h </w:instrText>
      </w:r>
      <w:r w:rsidR="001A7F8C">
        <w:rPr>
          <w:noProof/>
        </w:rPr>
      </w:r>
      <w:r w:rsidR="001A7F8C">
        <w:rPr>
          <w:noProof/>
        </w:rPr>
        <w:fldChar w:fldCharType="separate"/>
      </w:r>
      <w:r w:rsidR="001A7F8C">
        <w:rPr>
          <w:noProof/>
        </w:rPr>
        <w:t>25</w:t>
      </w:r>
      <w:r w:rsidR="001A7F8C">
        <w:rPr>
          <w:noProof/>
        </w:rPr>
        <w:fldChar w:fldCharType="end"/>
      </w:r>
    </w:p>
    <w:p w14:paraId="403D557D" w14:textId="704892A4" w:rsidR="001A7F8C" w:rsidRDefault="001A7F8C">
      <w:pPr>
        <w:pStyle w:val="afa"/>
        <w:tabs>
          <w:tab w:val="right" w:leader="dot" w:pos="8777"/>
        </w:tabs>
        <w:rPr>
          <w:rFonts w:eastAsiaTheme="minorEastAsia" w:cstheme="minorBidi"/>
          <w:smallCaps w:val="0"/>
          <w:noProof/>
          <w:sz w:val="24"/>
          <w:szCs w:val="24"/>
        </w:rPr>
      </w:pPr>
      <w:r>
        <w:rPr>
          <w:noProof/>
        </w:rPr>
        <w:t>Table 5</w:t>
      </w:r>
      <w:r>
        <w:rPr>
          <w:noProof/>
        </w:rPr>
        <w:noBreakHyphen/>
        <w:t xml:space="preserve">2 </w:t>
      </w:r>
      <w:r>
        <w:rPr>
          <w:noProof/>
          <w:lang w:eastAsia="zh-CN"/>
        </w:rPr>
        <w:t>SNP variants experimental data</w:t>
      </w:r>
      <w:r>
        <w:rPr>
          <w:noProof/>
        </w:rPr>
        <w:tab/>
      </w:r>
      <w:r>
        <w:rPr>
          <w:noProof/>
        </w:rPr>
        <w:fldChar w:fldCharType="begin"/>
      </w:r>
      <w:r>
        <w:rPr>
          <w:noProof/>
        </w:rPr>
        <w:instrText xml:space="preserve"> PAGEREF _Toc45638767 \h </w:instrText>
      </w:r>
      <w:r>
        <w:rPr>
          <w:noProof/>
        </w:rPr>
      </w:r>
      <w:r>
        <w:rPr>
          <w:noProof/>
        </w:rPr>
        <w:fldChar w:fldCharType="separate"/>
      </w:r>
      <w:r>
        <w:rPr>
          <w:noProof/>
        </w:rPr>
        <w:t>26</w:t>
      </w:r>
      <w:r>
        <w:rPr>
          <w:noProof/>
        </w:rPr>
        <w:fldChar w:fldCharType="end"/>
      </w:r>
    </w:p>
    <w:p w14:paraId="0C0561F2" w14:textId="65A63C96" w:rsidR="001A7F8C" w:rsidRDefault="001A7F8C">
      <w:pPr>
        <w:pStyle w:val="afa"/>
        <w:tabs>
          <w:tab w:val="right" w:leader="dot" w:pos="8777"/>
        </w:tabs>
        <w:rPr>
          <w:rFonts w:eastAsiaTheme="minorEastAsia" w:cstheme="minorBidi"/>
          <w:smallCaps w:val="0"/>
          <w:noProof/>
          <w:sz w:val="24"/>
          <w:szCs w:val="24"/>
        </w:rPr>
      </w:pPr>
      <w:r>
        <w:rPr>
          <w:noProof/>
        </w:rPr>
        <w:t>Table 6</w:t>
      </w:r>
      <w:r>
        <w:rPr>
          <w:noProof/>
        </w:rPr>
        <w:noBreakHyphen/>
        <w:t xml:space="preserve">1 execution </w:t>
      </w:r>
      <w:r>
        <w:rPr>
          <w:noProof/>
          <w:lang w:eastAsia="zh-CN"/>
        </w:rPr>
        <w:t>t</w:t>
      </w:r>
      <w:r>
        <w:rPr>
          <w:noProof/>
        </w:rPr>
        <w:t>ime of function</w:t>
      </w:r>
      <w:r>
        <w:rPr>
          <w:noProof/>
        </w:rPr>
        <w:tab/>
      </w:r>
      <w:r>
        <w:rPr>
          <w:noProof/>
        </w:rPr>
        <w:fldChar w:fldCharType="begin"/>
      </w:r>
      <w:r>
        <w:rPr>
          <w:noProof/>
        </w:rPr>
        <w:instrText xml:space="preserve"> PAGEREF _Toc45638768 \h </w:instrText>
      </w:r>
      <w:r>
        <w:rPr>
          <w:noProof/>
        </w:rPr>
      </w:r>
      <w:r>
        <w:rPr>
          <w:noProof/>
        </w:rPr>
        <w:fldChar w:fldCharType="separate"/>
      </w:r>
      <w:r>
        <w:rPr>
          <w:noProof/>
        </w:rPr>
        <w:t>35</w:t>
      </w:r>
      <w:r>
        <w:rPr>
          <w:noProof/>
        </w:rPr>
        <w:fldChar w:fldCharType="end"/>
      </w:r>
    </w:p>
    <w:p w14:paraId="76FA24F6" w14:textId="458B49F8" w:rsidR="00B10BD9" w:rsidRPr="00843F44" w:rsidRDefault="0014669F" w:rsidP="004D5494">
      <w:pPr>
        <w:rPr>
          <w:rFonts w:ascii="Times" w:hAnsi="Times"/>
          <w:b/>
          <w:sz w:val="52"/>
          <w:szCs w:val="28"/>
          <w:lang w:eastAsia="zh-CN"/>
        </w:rPr>
        <w:sectPr w:rsidR="00B10BD9" w:rsidRPr="00843F44" w:rsidSect="00754A22">
          <w:footnotePr>
            <w:numRestart w:val="eachPage"/>
          </w:footnotePr>
          <w:pgSz w:w="11906" w:h="16838"/>
          <w:pgMar w:top="1304" w:right="1418" w:bottom="1985" w:left="1701" w:header="851" w:footer="992" w:gutter="0"/>
          <w:pgNumType w:fmt="upperRoman" w:start="1"/>
          <w:cols w:space="425"/>
          <w:docGrid w:type="linesAndChars" w:linePitch="360"/>
        </w:sectPr>
      </w:pPr>
      <w:r>
        <w:rPr>
          <w:rFonts w:ascii="Times" w:hAnsi="Times"/>
          <w:b/>
          <w:bCs/>
          <w:caps/>
          <w:sz w:val="52"/>
          <w:szCs w:val="28"/>
        </w:rPr>
        <w:fldChar w:fldCharType="end"/>
      </w:r>
    </w:p>
    <w:p w14:paraId="0224825E" w14:textId="5C5BAB3C" w:rsidR="00012CB4" w:rsidRDefault="00636910" w:rsidP="00A6073E">
      <w:pPr>
        <w:pStyle w:val="11"/>
        <w:keepNext w:val="0"/>
        <w:ind w:left="1701" w:hanging="1701"/>
        <w:rPr>
          <w:rFonts w:ascii="Times" w:hAnsi="Times"/>
          <w:szCs w:val="28"/>
        </w:rPr>
      </w:pPr>
      <w:bookmarkStart w:id="6" w:name="_Toc488070588"/>
      <w:bookmarkStart w:id="7" w:name="_Ref14392354"/>
      <w:bookmarkStart w:id="8" w:name="_Toc45555839"/>
      <w:r w:rsidRPr="00843F44">
        <w:rPr>
          <w:rFonts w:cs="Times New Roman"/>
        </w:rPr>
        <w:lastRenderedPageBreak/>
        <w:t>Introduction</w:t>
      </w:r>
      <w:bookmarkEnd w:id="6"/>
      <w:bookmarkEnd w:id="7"/>
      <w:bookmarkEnd w:id="8"/>
    </w:p>
    <w:p w14:paraId="4DAA05A6" w14:textId="725FE57C" w:rsidR="00012CB4" w:rsidRPr="00843F44" w:rsidRDefault="00012CB4" w:rsidP="000F72F0">
      <w:pPr>
        <w:pStyle w:val="20"/>
        <w:numPr>
          <w:ilvl w:val="1"/>
          <w:numId w:val="8"/>
        </w:numPr>
        <w:spacing w:before="0" w:after="0" w:line="720" w:lineRule="auto"/>
        <w:ind w:left="754" w:hanging="754"/>
        <w:jc w:val="left"/>
        <w:rPr>
          <w:rFonts w:cs="Times New Roman"/>
        </w:rPr>
      </w:pPr>
      <w:bookmarkStart w:id="9" w:name="_Toc488226588"/>
      <w:bookmarkStart w:id="10" w:name="_Toc45555840"/>
      <w:r w:rsidRPr="00843F44">
        <w:rPr>
          <w:rFonts w:eastAsiaTheme="minorEastAsia" w:cs="Times New Roman" w:hint="eastAsia"/>
        </w:rPr>
        <w:t>Background</w:t>
      </w:r>
      <w:bookmarkEnd w:id="9"/>
      <w:bookmarkEnd w:id="10"/>
    </w:p>
    <w:p w14:paraId="0411CB2E" w14:textId="63EABA48" w:rsidR="000C7CDF" w:rsidRDefault="000C7CDF" w:rsidP="00E748E4">
      <w:pPr>
        <w:widowControl/>
        <w:ind w:firstLineChars="100" w:firstLine="240"/>
        <w:rPr>
          <w:rFonts w:cs="Times New Roman"/>
          <w:szCs w:val="28"/>
        </w:rPr>
      </w:pPr>
      <w:r w:rsidRPr="00AB446A">
        <w:rPr>
          <w:rFonts w:cs="Times New Roman"/>
          <w:i/>
          <w:iCs/>
          <w:szCs w:val="28"/>
        </w:rPr>
        <w:t>Variant calling</w:t>
      </w:r>
      <w:r>
        <w:rPr>
          <w:rFonts w:cs="Times New Roman"/>
          <w:szCs w:val="28"/>
        </w:rPr>
        <w:t xml:space="preserve"> refers to the inference of the genotype of an individual sample based on DNA sequencing. The DNA sequencing is usually done using Illumina sequencers producing read sequences of 150~250bp in length. These sequences are typically compared against a reference genome sequence to infer genome variants. This inference is complicated by the fact that many genomes (i.e. the human genome</w:t>
      </w:r>
      <w:r>
        <w:rPr>
          <w:rFonts w:cs="Times New Roman" w:hint="eastAsia"/>
          <w:szCs w:val="28"/>
        </w:rPr>
        <w:t>)</w:t>
      </w:r>
      <w:r>
        <w:rPr>
          <w:rFonts w:cs="Times New Roman"/>
          <w:szCs w:val="28"/>
        </w:rPr>
        <w:t xml:space="preserve"> are somewhat repetitive in nature and not all length 200 DNA fragments can be uniquely mapped to the reference genome (especially when those reads include variants).</w:t>
      </w:r>
    </w:p>
    <w:p w14:paraId="1E6DF8FB" w14:textId="3AA695D5" w:rsidR="00E748E4" w:rsidRDefault="00842768" w:rsidP="00842768">
      <w:pPr>
        <w:widowControl/>
        <w:ind w:firstLineChars="100" w:firstLine="240"/>
        <w:rPr>
          <w:rFonts w:cs="Times New Roman"/>
          <w:szCs w:val="28"/>
          <w:lang w:eastAsia="zh-CN"/>
        </w:rPr>
      </w:pPr>
      <w:r>
        <w:rPr>
          <w:rFonts w:cs="Times New Roman"/>
          <w:szCs w:val="28"/>
        </w:rPr>
        <w:t xml:space="preserve">In recent years many methods have been developed to perform variant calling. </w:t>
      </w:r>
      <w:r>
        <w:rPr>
          <w:rFonts w:cs="Times New Roman"/>
          <w:szCs w:val="28"/>
          <w:lang w:eastAsia="zh-CN"/>
        </w:rPr>
        <w:t>Some comparisons have been published to evaluate the effectiveness of different methods of variant calling pipelines</w:t>
      </w:r>
      <w:r w:rsidR="000A0A93">
        <w:rPr>
          <w:rFonts w:cs="Times New Roman"/>
          <w:szCs w:val="28"/>
          <w:lang w:eastAsia="zh-CN"/>
        </w:rPr>
        <w:t xml:space="preserve"> </w:t>
      </w:r>
      <w:r w:rsidR="000A0A93">
        <w:rPr>
          <w:rFonts w:cs="Times New Roman"/>
          <w:szCs w:val="28"/>
          <w:lang w:eastAsia="zh-CN"/>
        </w:rPr>
        <w:fldChar w:fldCharType="begin"/>
      </w:r>
      <w:r w:rsidR="000A0A93">
        <w:rPr>
          <w:rFonts w:cs="Times New Roman"/>
          <w:szCs w:val="28"/>
          <w:lang w:eastAsia="zh-CN"/>
        </w:rPr>
        <w:instrText xml:space="preserve"> REF _Ref45570241 \r \h </w:instrText>
      </w:r>
      <w:r w:rsidR="000A0A93">
        <w:rPr>
          <w:rFonts w:cs="Times New Roman"/>
          <w:szCs w:val="28"/>
          <w:lang w:eastAsia="zh-CN"/>
        </w:rPr>
      </w:r>
      <w:r w:rsidR="000A0A93">
        <w:rPr>
          <w:rFonts w:cs="Times New Roman"/>
          <w:szCs w:val="28"/>
          <w:lang w:eastAsia="zh-CN"/>
        </w:rPr>
        <w:fldChar w:fldCharType="separate"/>
      </w:r>
      <w:r w:rsidR="000A0A93">
        <w:rPr>
          <w:rFonts w:cs="Times New Roman"/>
          <w:szCs w:val="28"/>
          <w:lang w:eastAsia="zh-CN"/>
        </w:rPr>
        <w:t xml:space="preserve">[1] </w:t>
      </w:r>
      <w:r w:rsidR="000A0A93">
        <w:rPr>
          <w:rFonts w:cs="Times New Roman"/>
          <w:szCs w:val="28"/>
          <w:lang w:eastAsia="zh-CN"/>
        </w:rPr>
        <w:fldChar w:fldCharType="end"/>
      </w:r>
      <w:r>
        <w:rPr>
          <w:rFonts w:cs="Times New Roman" w:hint="eastAsia"/>
          <w:szCs w:val="28"/>
          <w:lang w:eastAsia="zh-CN"/>
        </w:rPr>
        <w:t>,</w:t>
      </w:r>
      <w:r>
        <w:rPr>
          <w:rFonts w:cs="Times New Roman"/>
          <w:szCs w:val="28"/>
          <w:lang w:eastAsia="zh-CN"/>
        </w:rPr>
        <w:t xml:space="preserve"> and using different alignment tools </w:t>
      </w:r>
      <w:r>
        <w:rPr>
          <w:rFonts w:cs="Times New Roman"/>
          <w:szCs w:val="28"/>
          <w:lang w:eastAsia="zh-CN"/>
        </w:rPr>
        <w:fldChar w:fldCharType="begin"/>
      </w:r>
      <w:r>
        <w:rPr>
          <w:rFonts w:cs="Times New Roman"/>
          <w:szCs w:val="28"/>
          <w:lang w:eastAsia="zh-CN"/>
        </w:rPr>
        <w:instrText xml:space="preserve"> REF _Ref44602307 \r \h </w:instrText>
      </w:r>
      <w:r>
        <w:rPr>
          <w:rFonts w:cs="Times New Roman"/>
          <w:szCs w:val="28"/>
          <w:lang w:eastAsia="zh-CN"/>
        </w:rPr>
      </w:r>
      <w:r>
        <w:rPr>
          <w:rFonts w:cs="Times New Roman"/>
          <w:szCs w:val="28"/>
          <w:lang w:eastAsia="zh-CN"/>
        </w:rPr>
        <w:fldChar w:fldCharType="separate"/>
      </w:r>
      <w:r w:rsidR="000A0A93">
        <w:rPr>
          <w:rFonts w:cs="Times New Roman"/>
          <w:szCs w:val="28"/>
          <w:lang w:eastAsia="zh-CN"/>
        </w:rPr>
        <w:t xml:space="preserve">[2] </w:t>
      </w:r>
      <w:r>
        <w:rPr>
          <w:rFonts w:cs="Times New Roman"/>
          <w:szCs w:val="28"/>
          <w:lang w:eastAsia="zh-CN"/>
        </w:rPr>
        <w:fldChar w:fldCharType="end"/>
      </w:r>
      <w:r>
        <w:rPr>
          <w:rFonts w:cs="Times New Roman"/>
          <w:szCs w:val="28"/>
          <w:lang w:eastAsia="zh-CN"/>
        </w:rPr>
        <w:t>; according to these results variant calling from NGS DNA sequencing data generally works well but some challenges remain.</w:t>
      </w:r>
    </w:p>
    <w:p w14:paraId="3E70F325" w14:textId="57F30B7B" w:rsidR="00F826CD" w:rsidRPr="00802BF1" w:rsidRDefault="00AA7E95" w:rsidP="00AA7E95">
      <w:pPr>
        <w:widowControl/>
        <w:ind w:firstLineChars="100" w:firstLine="240"/>
        <w:rPr>
          <w:rFonts w:cs="Times New Roman"/>
          <w:szCs w:val="28"/>
          <w:lang w:eastAsia="zh-CN"/>
        </w:rPr>
      </w:pPr>
      <w:r>
        <w:rPr>
          <w:rFonts w:cs="Times New Roman"/>
          <w:szCs w:val="28"/>
        </w:rPr>
        <w:t xml:space="preserve"> The h</w:t>
      </w:r>
      <w:r w:rsidR="00F826CD">
        <w:rPr>
          <w:rFonts w:cs="Times New Roman"/>
          <w:szCs w:val="28"/>
        </w:rPr>
        <w:t>uman genome</w:t>
      </w:r>
      <w:r>
        <w:rPr>
          <w:rFonts w:cs="Times New Roman"/>
          <w:szCs w:val="28"/>
        </w:rPr>
        <w:t xml:space="preserve"> is made up of 23 chromosome pairs, and </w:t>
      </w:r>
      <w:r w:rsidR="00C13DCE">
        <w:rPr>
          <w:rFonts w:cs="Times New Roman"/>
          <w:szCs w:val="28"/>
        </w:rPr>
        <w:t>with a total of about three billion DNA base pairs. There are 22 autosomal chromosome and sex chromosome (X and Y chromosome)</w:t>
      </w:r>
      <w:r w:rsidR="00802BF1">
        <w:rPr>
          <w:rFonts w:cs="Times New Roman"/>
          <w:szCs w:val="28"/>
        </w:rPr>
        <w:t xml:space="preserve">. The information in DNA base pairs is stored as four kind of chemical bases: </w:t>
      </w:r>
      <w:r w:rsidR="00802BF1">
        <w:rPr>
          <w:rFonts w:cs="Times New Roman"/>
          <w:szCs w:val="28"/>
        </w:rPr>
        <w:lastRenderedPageBreak/>
        <w:t>Adenine</w:t>
      </w:r>
      <w:r w:rsidR="00BA7D11">
        <w:rPr>
          <w:rFonts w:cs="Times New Roman"/>
          <w:szCs w:val="28"/>
        </w:rPr>
        <w:t xml:space="preserve"> </w:t>
      </w:r>
      <w:r w:rsidR="00802BF1">
        <w:rPr>
          <w:rFonts w:cs="Times New Roman"/>
          <w:szCs w:val="28"/>
        </w:rPr>
        <w:t>(A), Cytosine</w:t>
      </w:r>
      <w:r w:rsidR="00BA7D11">
        <w:rPr>
          <w:rFonts w:cs="Times New Roman"/>
          <w:szCs w:val="28"/>
        </w:rPr>
        <w:t xml:space="preserve"> </w:t>
      </w:r>
      <w:r w:rsidR="00802BF1">
        <w:rPr>
          <w:rFonts w:cs="Times New Roman"/>
          <w:szCs w:val="28"/>
        </w:rPr>
        <w:t>(C), Guanine</w:t>
      </w:r>
      <w:r w:rsidR="00BA7D11">
        <w:rPr>
          <w:rFonts w:cs="Times New Roman"/>
          <w:szCs w:val="28"/>
        </w:rPr>
        <w:t xml:space="preserve"> </w:t>
      </w:r>
      <w:r w:rsidR="00802BF1">
        <w:rPr>
          <w:rFonts w:cs="Times New Roman"/>
          <w:szCs w:val="28"/>
        </w:rPr>
        <w:t xml:space="preserve">(G), and </w:t>
      </w:r>
      <w:r w:rsidR="00BA7D11">
        <w:rPr>
          <w:rFonts w:cs="Times New Roman"/>
          <w:szCs w:val="28"/>
        </w:rPr>
        <w:t>Thymine (T).</w:t>
      </w:r>
      <w:r w:rsidR="009C7A8A">
        <w:rPr>
          <w:rFonts w:cs="Times New Roman"/>
          <w:szCs w:val="28"/>
        </w:rPr>
        <w:t xml:space="preserve"> </w:t>
      </w:r>
      <w:r w:rsidR="007B36D9">
        <w:rPr>
          <w:rFonts w:cs="Times New Roman"/>
          <w:szCs w:val="28"/>
        </w:rPr>
        <w:t xml:space="preserve">In 2003, the Human Genome Project </w:t>
      </w:r>
      <w:r w:rsidR="000817F9">
        <w:rPr>
          <w:rFonts w:cs="Times New Roman"/>
          <w:szCs w:val="28"/>
        </w:rPr>
        <w:t xml:space="preserve">was declared complete, </w:t>
      </w:r>
      <w:r w:rsidR="000817F9">
        <w:rPr>
          <w:rFonts w:cs="Times New Roman"/>
          <w:szCs w:val="28"/>
          <w:lang w:eastAsia="zh-CN"/>
        </w:rPr>
        <w:t xml:space="preserve">and </w:t>
      </w:r>
      <w:r w:rsidR="00544FD8">
        <w:rPr>
          <w:rFonts w:cs="Times New Roman"/>
          <w:szCs w:val="28"/>
          <w:lang w:eastAsia="zh-CN"/>
        </w:rPr>
        <w:t>since then</w:t>
      </w:r>
      <w:r w:rsidR="000817F9">
        <w:rPr>
          <w:rFonts w:cs="Times New Roman"/>
          <w:szCs w:val="28"/>
          <w:lang w:eastAsia="zh-CN"/>
        </w:rPr>
        <w:t xml:space="preserve"> w</w:t>
      </w:r>
      <w:r w:rsidR="007B36D9">
        <w:rPr>
          <w:rFonts w:cs="Times New Roman"/>
          <w:szCs w:val="28"/>
        </w:rPr>
        <w:t xml:space="preserve">hole genome sequencing has been used </w:t>
      </w:r>
      <w:r w:rsidR="000817F9">
        <w:rPr>
          <w:rFonts w:cs="Times New Roman"/>
          <w:szCs w:val="28"/>
        </w:rPr>
        <w:t>in</w:t>
      </w:r>
      <w:r w:rsidR="007B36D9">
        <w:rPr>
          <w:rFonts w:cs="Times New Roman"/>
          <w:szCs w:val="28"/>
        </w:rPr>
        <w:t xml:space="preserve"> </w:t>
      </w:r>
      <w:r w:rsidR="000817F9">
        <w:rPr>
          <w:rFonts w:cs="Times New Roman"/>
          <w:szCs w:val="28"/>
        </w:rPr>
        <w:t>much research.</w:t>
      </w:r>
    </w:p>
    <w:p w14:paraId="03DD703C" w14:textId="0A49258E" w:rsidR="00544FD8" w:rsidRDefault="00544FD8" w:rsidP="00544FD8">
      <w:pPr>
        <w:widowControl/>
        <w:ind w:firstLineChars="100" w:firstLine="240"/>
        <w:rPr>
          <w:rFonts w:cs="Times New Roman"/>
          <w:szCs w:val="28"/>
          <w:lang w:eastAsia="zh-CN"/>
        </w:rPr>
      </w:pPr>
      <w:r>
        <w:rPr>
          <w:rFonts w:cs="Times New Roman"/>
          <w:szCs w:val="28"/>
        </w:rPr>
        <w:t>N</w:t>
      </w:r>
      <w:r>
        <w:rPr>
          <w:rFonts w:cs="Times New Roman"/>
          <w:szCs w:val="28"/>
          <w:lang w:eastAsia="zh-CN"/>
        </w:rPr>
        <w:t xml:space="preserve">ext Generation Sequencing (NGS) is a high-throughput and fast </w:t>
      </w:r>
      <w:r w:rsidRPr="00B14A05">
        <w:rPr>
          <w:rFonts w:cs="Times New Roman"/>
          <w:szCs w:val="28"/>
          <w:lang w:eastAsia="zh-CN"/>
        </w:rPr>
        <w:t>technology</w:t>
      </w:r>
      <w:r>
        <w:rPr>
          <w:rFonts w:cs="Times New Roman"/>
          <w:szCs w:val="28"/>
          <w:lang w:eastAsia="zh-CN"/>
        </w:rPr>
        <w:t xml:space="preserve"> for a large number of short-reads, and has lower cost compared to the traditional </w:t>
      </w:r>
      <w:r w:rsidR="002E329D">
        <w:rPr>
          <w:rFonts w:cs="Times New Roman"/>
          <w:szCs w:val="28"/>
          <w:lang w:eastAsia="zh-CN"/>
        </w:rPr>
        <w:t>Sanger</w:t>
      </w:r>
      <w:r>
        <w:rPr>
          <w:rFonts w:cs="Times New Roman"/>
          <w:szCs w:val="28"/>
          <w:lang w:eastAsia="zh-CN"/>
        </w:rPr>
        <w:t xml:space="preserve"> Sequencing.  NGS technology has made </w:t>
      </w:r>
      <w:r w:rsidR="002E329D">
        <w:rPr>
          <w:rFonts w:cs="Times New Roman"/>
          <w:szCs w:val="28"/>
          <w:lang w:eastAsia="zh-CN"/>
        </w:rPr>
        <w:t>various</w:t>
      </w:r>
      <w:r>
        <w:rPr>
          <w:rFonts w:cs="Times New Roman"/>
          <w:szCs w:val="28"/>
          <w:lang w:eastAsia="zh-CN"/>
        </w:rPr>
        <w:t xml:space="preserve"> genome wide</w:t>
      </w:r>
      <w:r w:rsidR="002E329D">
        <w:rPr>
          <w:rFonts w:cs="Times New Roman"/>
          <w:szCs w:val="28"/>
          <w:lang w:eastAsia="zh-CN"/>
        </w:rPr>
        <w:t xml:space="preserve"> “omics”</w:t>
      </w:r>
      <w:r>
        <w:rPr>
          <w:rFonts w:cs="Times New Roman"/>
          <w:szCs w:val="28"/>
          <w:lang w:eastAsia="zh-CN"/>
        </w:rPr>
        <w:t xml:space="preserve"> measurements (genome sequencing, RNA seq, CHiP seq, etc.) affordable enough to become routine procedures a has had a major impact on biological science.</w:t>
      </w:r>
    </w:p>
    <w:p w14:paraId="7D39CA9D" w14:textId="175BC778" w:rsidR="001252F2" w:rsidRDefault="009265DF" w:rsidP="00DF3A3B">
      <w:pPr>
        <w:widowControl/>
        <w:ind w:firstLineChars="100" w:firstLine="240"/>
        <w:rPr>
          <w:rFonts w:cs="Times New Roman"/>
          <w:szCs w:val="28"/>
          <w:lang w:eastAsia="zh-CN"/>
        </w:rPr>
      </w:pPr>
      <w:r w:rsidRPr="009265DF">
        <w:rPr>
          <w:rFonts w:cs="Times New Roman"/>
          <w:szCs w:val="28"/>
          <w:lang w:eastAsia="zh-CN"/>
        </w:rPr>
        <w:t xml:space="preserve">There are many variants in the human </w:t>
      </w:r>
      <w:r w:rsidR="00544FD8">
        <w:rPr>
          <w:rFonts w:cs="Times New Roman"/>
          <w:szCs w:val="28"/>
          <w:lang w:eastAsia="zh-CN"/>
        </w:rPr>
        <w:t>population</w:t>
      </w:r>
      <w:r w:rsidRPr="009265DF">
        <w:rPr>
          <w:rFonts w:cs="Times New Roman"/>
          <w:szCs w:val="28"/>
          <w:lang w:eastAsia="zh-CN"/>
        </w:rPr>
        <w:t>. In 2015, the 1000 Genomes Project found that a typical human genome has about 5 million variants that differ from the reference human genome.</w:t>
      </w:r>
      <w:r w:rsidR="008F589E">
        <w:rPr>
          <w:rFonts w:cs="Times New Roman"/>
          <w:szCs w:val="28"/>
          <w:lang w:eastAsia="zh-CN"/>
        </w:rPr>
        <w:t xml:space="preserve"> The variants can be classified</w:t>
      </w:r>
      <w:r w:rsidR="002E329D">
        <w:rPr>
          <w:rFonts w:cs="Times New Roman"/>
          <w:szCs w:val="28"/>
          <w:lang w:eastAsia="zh-CN"/>
        </w:rPr>
        <w:t xml:space="preserve"> into </w:t>
      </w:r>
      <w:r w:rsidR="008F589E">
        <w:rPr>
          <w:rFonts w:cs="Times New Roman"/>
          <w:szCs w:val="28"/>
          <w:lang w:eastAsia="zh-CN"/>
        </w:rPr>
        <w:t xml:space="preserve">types, such as Single Nucleotide Polymorphism (SNP) </w:t>
      </w:r>
      <w:r w:rsidR="00296DE4">
        <w:rPr>
          <w:rFonts w:cs="Times New Roman"/>
          <w:szCs w:val="28"/>
          <w:lang w:eastAsia="zh-CN"/>
        </w:rPr>
        <w:t>which is a single nucleotide substitution at particular sites</w:t>
      </w:r>
      <w:r w:rsidR="008F589E">
        <w:rPr>
          <w:rFonts w:cs="Times New Roman"/>
          <w:szCs w:val="28"/>
          <w:lang w:eastAsia="zh-CN"/>
        </w:rPr>
        <w:t xml:space="preserve">, </w:t>
      </w:r>
      <w:r w:rsidR="00532B47">
        <w:rPr>
          <w:rFonts w:cs="Times New Roman"/>
          <w:szCs w:val="28"/>
          <w:lang w:eastAsia="zh-CN"/>
        </w:rPr>
        <w:t>I</w:t>
      </w:r>
      <w:r w:rsidR="008F589E">
        <w:rPr>
          <w:rFonts w:cs="Times New Roman"/>
          <w:szCs w:val="28"/>
          <w:lang w:eastAsia="zh-CN"/>
        </w:rPr>
        <w:t>nsertion</w:t>
      </w:r>
      <w:r w:rsidR="00D01004">
        <w:rPr>
          <w:rFonts w:cs="Times New Roman"/>
          <w:szCs w:val="28"/>
          <w:lang w:eastAsia="zh-CN"/>
        </w:rPr>
        <w:t xml:space="preserve"> </w:t>
      </w:r>
      <w:r w:rsidR="00532B47">
        <w:rPr>
          <w:rFonts w:cs="Times New Roman"/>
          <w:szCs w:val="28"/>
          <w:lang w:eastAsia="zh-CN"/>
        </w:rPr>
        <w:t>or</w:t>
      </w:r>
      <w:r w:rsidR="008F589E">
        <w:rPr>
          <w:rFonts w:cs="Times New Roman"/>
          <w:szCs w:val="28"/>
          <w:lang w:eastAsia="zh-CN"/>
        </w:rPr>
        <w:t xml:space="preserve"> </w:t>
      </w:r>
      <w:r w:rsidR="00532B47">
        <w:rPr>
          <w:rFonts w:cs="Times New Roman"/>
          <w:szCs w:val="28"/>
          <w:lang w:eastAsia="zh-CN"/>
        </w:rPr>
        <w:t>D</w:t>
      </w:r>
      <w:r w:rsidR="008F589E">
        <w:rPr>
          <w:rFonts w:cs="Times New Roman"/>
          <w:szCs w:val="28"/>
          <w:lang w:eastAsia="zh-CN"/>
        </w:rPr>
        <w:t>eletion (</w:t>
      </w:r>
      <w:r w:rsidR="0029405B">
        <w:rPr>
          <w:rFonts w:cs="Times New Roman"/>
          <w:szCs w:val="28"/>
          <w:lang w:eastAsia="zh-CN"/>
        </w:rPr>
        <w:t>i</w:t>
      </w:r>
      <w:r w:rsidR="008F589E">
        <w:rPr>
          <w:rFonts w:cs="Times New Roman"/>
          <w:szCs w:val="28"/>
          <w:lang w:eastAsia="zh-CN"/>
        </w:rPr>
        <w:t>ndel)</w:t>
      </w:r>
      <w:r w:rsidR="00296DE4">
        <w:rPr>
          <w:rFonts w:cs="Times New Roman"/>
          <w:szCs w:val="28"/>
          <w:lang w:eastAsia="zh-CN"/>
        </w:rPr>
        <w:t xml:space="preserve"> which is an insertion or deletion of a DNA sequence bases </w:t>
      </w:r>
      <w:r w:rsidR="001E5806">
        <w:rPr>
          <w:rFonts w:cs="Times New Roman"/>
          <w:szCs w:val="28"/>
          <w:lang w:eastAsia="zh-CN"/>
        </w:rPr>
        <w:t>measuring the length from 1 to 10,000 base pairs</w:t>
      </w:r>
      <w:r w:rsidR="00D01004">
        <w:rPr>
          <w:rFonts w:cs="Times New Roman"/>
          <w:szCs w:val="28"/>
          <w:lang w:eastAsia="zh-CN"/>
        </w:rPr>
        <w:t>,</w:t>
      </w:r>
      <w:r w:rsidR="001E5806">
        <w:rPr>
          <w:rFonts w:cs="Times New Roman"/>
          <w:szCs w:val="28"/>
          <w:lang w:eastAsia="zh-CN"/>
        </w:rPr>
        <w:t xml:space="preserve"> </w:t>
      </w:r>
      <w:r w:rsidR="00D01004">
        <w:rPr>
          <w:rFonts w:cs="Times New Roman"/>
          <w:szCs w:val="28"/>
          <w:lang w:eastAsia="zh-CN"/>
        </w:rPr>
        <w:t>and</w:t>
      </w:r>
      <w:r w:rsidR="00532B47">
        <w:rPr>
          <w:rFonts w:cs="Times New Roman"/>
          <w:szCs w:val="28"/>
          <w:lang w:eastAsia="zh-CN"/>
        </w:rPr>
        <w:t xml:space="preserve"> Structural Variants</w:t>
      </w:r>
      <w:r w:rsidR="00D01004">
        <w:rPr>
          <w:rFonts w:cs="Times New Roman"/>
          <w:szCs w:val="28"/>
          <w:lang w:eastAsia="zh-CN"/>
        </w:rPr>
        <w:t xml:space="preserve"> </w:t>
      </w:r>
      <w:r w:rsidR="00532B47">
        <w:rPr>
          <w:rFonts w:cs="Times New Roman"/>
          <w:szCs w:val="28"/>
          <w:lang w:eastAsia="zh-CN"/>
        </w:rPr>
        <w:t xml:space="preserve">(SV) which is variation in the structure of chromosome on one species that range </w:t>
      </w:r>
      <w:r w:rsidR="008E599A">
        <w:rPr>
          <w:rFonts w:cs="Times New Roman"/>
          <w:szCs w:val="28"/>
          <w:lang w:eastAsia="zh-CN"/>
        </w:rPr>
        <w:t xml:space="preserve">includes </w:t>
      </w:r>
      <w:r w:rsidR="00532B47">
        <w:rPr>
          <w:rFonts w:cs="Times New Roman"/>
          <w:szCs w:val="28"/>
          <w:lang w:eastAsia="zh-CN"/>
        </w:rPr>
        <w:t xml:space="preserve">over 50 base pairs. </w:t>
      </w:r>
      <w:r w:rsidR="001E5806">
        <w:rPr>
          <w:rFonts w:cs="Times New Roman"/>
          <w:szCs w:val="28"/>
          <w:lang w:eastAsia="zh-CN"/>
        </w:rPr>
        <w:t xml:space="preserve">In most known genomes, </w:t>
      </w:r>
      <w:r w:rsidR="0029405B">
        <w:rPr>
          <w:rFonts w:cs="Times New Roman"/>
          <w:szCs w:val="28"/>
          <w:lang w:eastAsia="zh-CN"/>
        </w:rPr>
        <w:t>i</w:t>
      </w:r>
      <w:r w:rsidR="001E5806">
        <w:rPr>
          <w:rFonts w:cs="Times New Roman"/>
          <w:szCs w:val="28"/>
          <w:lang w:eastAsia="zh-CN"/>
        </w:rPr>
        <w:t xml:space="preserve">ndel frequency is markedly lower than SNP frequency, </w:t>
      </w:r>
      <w:r w:rsidR="00FD3AFF">
        <w:rPr>
          <w:rFonts w:cs="Times New Roman"/>
          <w:szCs w:val="28"/>
          <w:lang w:eastAsia="zh-CN"/>
        </w:rPr>
        <w:t>except</w:t>
      </w:r>
      <w:r w:rsidR="001E5806">
        <w:rPr>
          <w:rFonts w:cs="Times New Roman"/>
          <w:szCs w:val="28"/>
          <w:lang w:eastAsia="zh-CN"/>
        </w:rPr>
        <w:t xml:space="preserve"> some repetitive</w:t>
      </w:r>
      <w:r w:rsidR="00FD3AFF">
        <w:rPr>
          <w:rFonts w:cs="Times New Roman"/>
          <w:szCs w:val="28"/>
          <w:lang w:eastAsia="zh-CN"/>
        </w:rPr>
        <w:t xml:space="preserve"> regions.</w:t>
      </w:r>
      <w:r w:rsidR="00842768">
        <w:rPr>
          <w:rFonts w:cs="Times New Roman"/>
          <w:szCs w:val="28"/>
          <w:lang w:eastAsia="zh-CN"/>
        </w:rPr>
        <w:t xml:space="preserve"> </w:t>
      </w:r>
      <w:r w:rsidR="0029405B">
        <w:rPr>
          <w:rFonts w:cs="Times New Roman"/>
          <w:szCs w:val="28"/>
          <w:lang w:eastAsia="zh-CN"/>
        </w:rPr>
        <w:t>i</w:t>
      </w:r>
      <w:r w:rsidR="00842768">
        <w:rPr>
          <w:rFonts w:cs="Times New Roman"/>
          <w:szCs w:val="28"/>
          <w:lang w:eastAsia="zh-CN"/>
        </w:rPr>
        <w:t>ndels</w:t>
      </w:r>
      <w:r w:rsidR="00544FD8">
        <w:rPr>
          <w:rFonts w:cs="Times New Roman"/>
          <w:szCs w:val="28"/>
          <w:lang w:eastAsia="zh-CN"/>
        </w:rPr>
        <w:t>, however,</w:t>
      </w:r>
      <w:r w:rsidR="00842768">
        <w:rPr>
          <w:rFonts w:cs="Times New Roman"/>
          <w:szCs w:val="28"/>
          <w:lang w:eastAsia="zh-CN"/>
        </w:rPr>
        <w:t xml:space="preserve"> involve more base changes per variant than SNPs, so when weighted by length indel variants make up a very significant fraction of genome </w:t>
      </w:r>
      <w:r w:rsidR="00842768">
        <w:rPr>
          <w:rFonts w:cs="Times New Roman"/>
          <w:szCs w:val="28"/>
          <w:lang w:eastAsia="zh-CN"/>
        </w:rPr>
        <w:lastRenderedPageBreak/>
        <w:t xml:space="preserve">variation. Moreover, variant calling methods are generally more sensitive in detecting SNPs than indels, so the number of indel variants may be somewhat under-estimated </w:t>
      </w:r>
      <w:r w:rsidR="009B3461">
        <w:rPr>
          <w:rFonts w:cs="Times New Roman"/>
          <w:szCs w:val="28"/>
          <w:lang w:eastAsia="zh-CN"/>
        </w:rPr>
        <w:fldChar w:fldCharType="begin"/>
      </w:r>
      <w:r w:rsidR="009B3461">
        <w:rPr>
          <w:rFonts w:cs="Times New Roman"/>
          <w:szCs w:val="28"/>
          <w:lang w:eastAsia="zh-CN"/>
        </w:rPr>
        <w:instrText xml:space="preserve"> REF _Ref44872952 \r \h </w:instrText>
      </w:r>
      <w:r w:rsidR="009B3461">
        <w:rPr>
          <w:rFonts w:cs="Times New Roman"/>
          <w:szCs w:val="28"/>
          <w:lang w:eastAsia="zh-CN"/>
        </w:rPr>
      </w:r>
      <w:r w:rsidR="009B3461">
        <w:rPr>
          <w:rFonts w:cs="Times New Roman"/>
          <w:szCs w:val="28"/>
          <w:lang w:eastAsia="zh-CN"/>
        </w:rPr>
        <w:fldChar w:fldCharType="separate"/>
      </w:r>
      <w:r w:rsidR="000A0A93">
        <w:rPr>
          <w:rFonts w:cs="Times New Roman"/>
          <w:szCs w:val="28"/>
          <w:lang w:eastAsia="zh-CN"/>
        </w:rPr>
        <w:t xml:space="preserve">[3] </w:t>
      </w:r>
      <w:r w:rsidR="009B3461">
        <w:rPr>
          <w:rFonts w:cs="Times New Roman"/>
          <w:szCs w:val="28"/>
          <w:lang w:eastAsia="zh-CN"/>
        </w:rPr>
        <w:fldChar w:fldCharType="end"/>
      </w:r>
      <w:r w:rsidR="00842768">
        <w:rPr>
          <w:rFonts w:cs="Times New Roman"/>
          <w:szCs w:val="28"/>
          <w:lang w:eastAsia="zh-CN"/>
        </w:rPr>
        <w:t>.</w:t>
      </w:r>
    </w:p>
    <w:p w14:paraId="7EAB47CD" w14:textId="28E08430" w:rsidR="000C45CE" w:rsidRDefault="002E329D" w:rsidP="000C45CE">
      <w:pPr>
        <w:pStyle w:val="3"/>
        <w:ind w:left="1134" w:hanging="850"/>
        <w:rPr>
          <w:rFonts w:cs="Times New Roman"/>
          <w:szCs w:val="28"/>
          <w:lang w:eastAsia="zh-CN"/>
        </w:rPr>
      </w:pPr>
      <w:bookmarkStart w:id="11" w:name="_Toc45555841"/>
      <w:r>
        <w:rPr>
          <w:rFonts w:cs="Times New Roman" w:hint="eastAsia"/>
          <w:szCs w:val="28"/>
          <w:lang w:eastAsia="zh-CN"/>
        </w:rPr>
        <w:t>F</w:t>
      </w:r>
      <w:r>
        <w:rPr>
          <w:rFonts w:cs="Times New Roman"/>
          <w:szCs w:val="28"/>
          <w:lang w:eastAsia="zh-CN"/>
        </w:rPr>
        <w:t>ile Formats</w:t>
      </w:r>
      <w:bookmarkEnd w:id="11"/>
    </w:p>
    <w:p w14:paraId="576C1A7B" w14:textId="15EC58EB" w:rsidR="000C45CE" w:rsidRPr="000C45CE" w:rsidRDefault="00BE728C" w:rsidP="00D16061">
      <w:pPr>
        <w:ind w:firstLineChars="100" w:firstLine="240"/>
        <w:rPr>
          <w:lang w:eastAsia="zh-CN"/>
        </w:rPr>
      </w:pPr>
      <w:r>
        <w:rPr>
          <w:lang w:eastAsia="zh-CN"/>
        </w:rPr>
        <w:t>Here w</w:t>
      </w:r>
      <w:r w:rsidR="000C45CE">
        <w:rPr>
          <w:lang w:eastAsia="zh-CN"/>
        </w:rPr>
        <w:t>e introduce the file format we use in this thesis.</w:t>
      </w:r>
    </w:p>
    <w:p w14:paraId="5899E421" w14:textId="0DFAB578" w:rsidR="000C45CE" w:rsidRDefault="000C45CE" w:rsidP="000071CA">
      <w:pPr>
        <w:rPr>
          <w:lang w:eastAsia="zh-CN"/>
        </w:rPr>
      </w:pPr>
      <w:r>
        <w:rPr>
          <w:lang w:eastAsia="zh-CN"/>
        </w:rPr>
        <w:t>BAM/</w:t>
      </w:r>
      <w:proofErr w:type="gramStart"/>
      <w:r>
        <w:rPr>
          <w:lang w:eastAsia="zh-CN"/>
        </w:rPr>
        <w:t>SAM :</w:t>
      </w:r>
      <w:proofErr w:type="gramEnd"/>
      <w:r w:rsidR="00746268">
        <w:rPr>
          <w:lang w:eastAsia="zh-CN"/>
        </w:rPr>
        <w:t xml:space="preserve"> a kind of alignment data,</w:t>
      </w:r>
      <w:r>
        <w:rPr>
          <w:lang w:eastAsia="zh-CN"/>
        </w:rPr>
        <w:t xml:space="preserve"> </w:t>
      </w:r>
      <w:r w:rsidR="00D16061">
        <w:rPr>
          <w:lang w:eastAsia="zh-CN"/>
        </w:rPr>
        <w:t>Binary Alignment Map / Sequence Alignment Map, BAM is compressed to binary from SAM.</w:t>
      </w:r>
    </w:p>
    <w:p w14:paraId="7677F891" w14:textId="2C570812" w:rsidR="000C45CE" w:rsidRDefault="000C45CE" w:rsidP="000C45CE">
      <w:pPr>
        <w:rPr>
          <w:lang w:eastAsia="zh-CN"/>
        </w:rPr>
      </w:pPr>
      <w:proofErr w:type="gramStart"/>
      <w:r>
        <w:rPr>
          <w:lang w:eastAsia="zh-CN"/>
        </w:rPr>
        <w:t>Fasta :</w:t>
      </w:r>
      <w:proofErr w:type="gramEnd"/>
      <w:r>
        <w:rPr>
          <w:lang w:eastAsia="zh-CN"/>
        </w:rPr>
        <w:t xml:space="preserve"> </w:t>
      </w:r>
      <w:r w:rsidR="00746268">
        <w:rPr>
          <w:lang w:eastAsia="zh-CN"/>
        </w:rPr>
        <w:t>A</w:t>
      </w:r>
      <w:r w:rsidR="00D16061">
        <w:rPr>
          <w:lang w:eastAsia="zh-CN"/>
        </w:rPr>
        <w:t xml:space="preserve"> text-based format for storing nucleotide sequences.</w:t>
      </w:r>
    </w:p>
    <w:p w14:paraId="442F8472" w14:textId="7965D62F" w:rsidR="00BE728C" w:rsidRDefault="000C45CE" w:rsidP="00D16061">
      <w:pPr>
        <w:rPr>
          <w:lang w:eastAsia="zh-CN"/>
        </w:rPr>
      </w:pPr>
      <w:proofErr w:type="gramStart"/>
      <w:r>
        <w:rPr>
          <w:lang w:eastAsia="zh-CN"/>
        </w:rPr>
        <w:t>Fastq :</w:t>
      </w:r>
      <w:proofErr w:type="gramEnd"/>
      <w:r w:rsidR="0062628B">
        <w:rPr>
          <w:lang w:eastAsia="zh-CN"/>
        </w:rPr>
        <w:t xml:space="preserve"> </w:t>
      </w:r>
      <w:r w:rsidR="00746268">
        <w:rPr>
          <w:lang w:eastAsia="zh-CN"/>
        </w:rPr>
        <w:t>A</w:t>
      </w:r>
      <w:r w:rsidR="0062628B">
        <w:rPr>
          <w:lang w:eastAsia="zh-CN"/>
        </w:rPr>
        <w:t xml:space="preserve"> </w:t>
      </w:r>
      <w:r w:rsidR="00D16061">
        <w:rPr>
          <w:lang w:eastAsia="zh-CN"/>
        </w:rPr>
        <w:t xml:space="preserve">text-based format for storing nucleotide sequences and </w:t>
      </w:r>
      <w:r w:rsidR="00BE728C">
        <w:rPr>
          <w:lang w:eastAsia="zh-CN"/>
        </w:rPr>
        <w:t>sequencing error probabilities encoded as quality scores (represented as ASCII characters).</w:t>
      </w:r>
    </w:p>
    <w:p w14:paraId="12C13058" w14:textId="3B298DBE" w:rsidR="002E329D" w:rsidRPr="00D16061" w:rsidRDefault="000C45CE" w:rsidP="00D16061">
      <w:pPr>
        <w:rPr>
          <w:lang w:eastAsia="zh-CN"/>
        </w:rPr>
      </w:pPr>
      <w:proofErr w:type="gramStart"/>
      <w:r>
        <w:rPr>
          <w:lang w:eastAsia="zh-CN"/>
        </w:rPr>
        <w:t>VCF :</w:t>
      </w:r>
      <w:proofErr w:type="gramEnd"/>
      <w:r>
        <w:rPr>
          <w:lang w:eastAsia="zh-CN"/>
        </w:rPr>
        <w:t xml:space="preserve"> </w:t>
      </w:r>
      <w:r w:rsidR="00746268">
        <w:rPr>
          <w:lang w:eastAsia="zh-CN"/>
        </w:rPr>
        <w:t>V</w:t>
      </w:r>
      <w:r w:rsidR="00D16061">
        <w:rPr>
          <w:lang w:eastAsia="zh-CN"/>
        </w:rPr>
        <w:t>ariant call format, a test file for storing the information of gene sequence variations.</w:t>
      </w:r>
    </w:p>
    <w:p w14:paraId="14ECBD55" w14:textId="17EBB24D" w:rsidR="00E7776D" w:rsidRDefault="00E7776D" w:rsidP="00E7776D">
      <w:pPr>
        <w:pStyle w:val="3"/>
        <w:ind w:left="1134" w:hanging="850"/>
        <w:rPr>
          <w:rFonts w:cs="Times New Roman"/>
          <w:szCs w:val="28"/>
          <w:lang w:eastAsia="zh-CN"/>
        </w:rPr>
      </w:pPr>
      <w:bookmarkStart w:id="12" w:name="_Toc45555842"/>
      <w:r>
        <w:rPr>
          <w:rFonts w:cs="Times New Roman" w:hint="eastAsia"/>
          <w:szCs w:val="28"/>
          <w:lang w:eastAsia="zh-CN"/>
        </w:rPr>
        <w:t>R</w:t>
      </w:r>
      <w:r>
        <w:rPr>
          <w:rFonts w:cs="Times New Roman"/>
          <w:szCs w:val="28"/>
          <w:lang w:eastAsia="zh-CN"/>
        </w:rPr>
        <w:t>ead Mapping</w:t>
      </w:r>
      <w:bookmarkEnd w:id="12"/>
    </w:p>
    <w:p w14:paraId="0F10A1CB" w14:textId="7FF33D3E" w:rsidR="002443B3" w:rsidRDefault="001E7982" w:rsidP="00DF3A3B">
      <w:pPr>
        <w:widowControl/>
        <w:rPr>
          <w:rFonts w:cs="Times New Roman"/>
          <w:szCs w:val="28"/>
          <w:lang w:eastAsia="zh-CN"/>
        </w:rPr>
      </w:pPr>
      <w:r>
        <w:rPr>
          <w:rFonts w:cs="Times New Roman"/>
          <w:szCs w:val="28"/>
          <w:lang w:eastAsia="zh-CN"/>
        </w:rPr>
        <w:t xml:space="preserve">  </w:t>
      </w:r>
      <w:r w:rsidR="00891D05">
        <w:rPr>
          <w:rFonts w:cs="Times New Roman"/>
          <w:szCs w:val="28"/>
          <w:lang w:eastAsia="zh-CN"/>
        </w:rPr>
        <w:t>Sequence alignment is arranging pairs of DNA, protein</w:t>
      </w:r>
      <w:r w:rsidR="00891D05">
        <w:rPr>
          <w:rFonts w:cs="Times New Roman" w:hint="eastAsia"/>
          <w:szCs w:val="28"/>
          <w:lang w:eastAsia="zh-CN"/>
        </w:rPr>
        <w:t>,</w:t>
      </w:r>
      <w:r w:rsidR="00891D05">
        <w:rPr>
          <w:rFonts w:cs="Times New Roman"/>
          <w:szCs w:val="28"/>
          <w:lang w:eastAsia="zh-CN"/>
        </w:rPr>
        <w:t xml:space="preserve"> or RNA sequences, </w:t>
      </w:r>
      <w:r w:rsidR="00891D05">
        <w:rPr>
          <w:rFonts w:cs="Times New Roman" w:hint="eastAsia"/>
          <w:szCs w:val="28"/>
          <w:lang w:eastAsia="zh-CN"/>
        </w:rPr>
        <w:t>t</w:t>
      </w:r>
      <w:r w:rsidR="00891D05">
        <w:rPr>
          <w:rFonts w:cs="Times New Roman"/>
          <w:szCs w:val="28"/>
          <w:lang w:eastAsia="zh-CN"/>
        </w:rPr>
        <w:t xml:space="preserve">o highlight their similarities. </w:t>
      </w:r>
      <w:r w:rsidR="00891D05" w:rsidRPr="00AB446A">
        <w:rPr>
          <w:rFonts w:cs="Times New Roman"/>
          <w:i/>
          <w:iCs/>
          <w:szCs w:val="28"/>
          <w:lang w:eastAsia="zh-CN"/>
        </w:rPr>
        <w:t xml:space="preserve">Read mapping </w:t>
      </w:r>
      <w:r w:rsidR="00891D05">
        <w:rPr>
          <w:rFonts w:cs="Times New Roman"/>
          <w:szCs w:val="28"/>
          <w:lang w:eastAsia="zh-CN"/>
        </w:rPr>
        <w:t>is a special case of sequence alignment in which DNA sequence reads are aligned to a reference genome. Due to the high number of DNA sequence reads generated by even routine DNA sequencing, read mapping software (e.g. BWA</w:t>
      </w:r>
      <w:r w:rsidR="00CB1A1E">
        <w:rPr>
          <w:rFonts w:cs="Times New Roman"/>
          <w:szCs w:val="28"/>
          <w:lang w:eastAsia="zh-CN"/>
        </w:rPr>
        <w:t xml:space="preserve"> </w:t>
      </w:r>
      <w:r w:rsidR="00CB1A1E">
        <w:rPr>
          <w:rFonts w:cs="Times New Roman"/>
          <w:szCs w:val="28"/>
          <w:lang w:eastAsia="zh-CN"/>
        </w:rPr>
        <w:fldChar w:fldCharType="begin"/>
      </w:r>
      <w:r w:rsidR="00CB1A1E">
        <w:rPr>
          <w:rFonts w:cs="Times New Roman"/>
          <w:szCs w:val="28"/>
          <w:lang w:eastAsia="zh-CN"/>
        </w:rPr>
        <w:instrText xml:space="preserve"> REF _Ref44873086 \r \h </w:instrText>
      </w:r>
      <w:r w:rsidR="00CB1A1E">
        <w:rPr>
          <w:rFonts w:cs="Times New Roman"/>
          <w:szCs w:val="28"/>
          <w:lang w:eastAsia="zh-CN"/>
        </w:rPr>
      </w:r>
      <w:r w:rsidR="00CB1A1E">
        <w:rPr>
          <w:rFonts w:cs="Times New Roman"/>
          <w:szCs w:val="28"/>
          <w:lang w:eastAsia="zh-CN"/>
        </w:rPr>
        <w:fldChar w:fldCharType="separate"/>
      </w:r>
      <w:r w:rsidR="000A0A93">
        <w:rPr>
          <w:rFonts w:cs="Times New Roman"/>
          <w:szCs w:val="28"/>
          <w:lang w:eastAsia="zh-CN"/>
        </w:rPr>
        <w:t xml:space="preserve">[4] </w:t>
      </w:r>
      <w:r w:rsidR="00CB1A1E">
        <w:rPr>
          <w:rFonts w:cs="Times New Roman"/>
          <w:szCs w:val="28"/>
          <w:lang w:eastAsia="zh-CN"/>
        </w:rPr>
        <w:fldChar w:fldCharType="end"/>
      </w:r>
      <w:r w:rsidR="00891D05">
        <w:rPr>
          <w:rFonts w:cs="Times New Roman"/>
          <w:szCs w:val="28"/>
          <w:lang w:eastAsia="zh-CN"/>
        </w:rPr>
        <w:t>, bowtie2</w:t>
      </w:r>
      <w:r w:rsidR="00CB1A1E">
        <w:rPr>
          <w:rFonts w:cs="Times New Roman"/>
          <w:szCs w:val="28"/>
          <w:lang w:eastAsia="zh-CN"/>
        </w:rPr>
        <w:t xml:space="preserve"> </w:t>
      </w:r>
      <w:r w:rsidR="00CB1A1E">
        <w:rPr>
          <w:rFonts w:cs="Times New Roman"/>
          <w:szCs w:val="28"/>
          <w:lang w:eastAsia="zh-CN"/>
        </w:rPr>
        <w:fldChar w:fldCharType="begin"/>
      </w:r>
      <w:r w:rsidR="00CB1A1E">
        <w:rPr>
          <w:rFonts w:cs="Times New Roman"/>
          <w:szCs w:val="28"/>
          <w:lang w:eastAsia="zh-CN"/>
        </w:rPr>
        <w:instrText xml:space="preserve"> REF _Ref44873109 \r \h </w:instrText>
      </w:r>
      <w:r w:rsidR="00CB1A1E">
        <w:rPr>
          <w:rFonts w:cs="Times New Roman"/>
          <w:szCs w:val="28"/>
          <w:lang w:eastAsia="zh-CN"/>
        </w:rPr>
      </w:r>
      <w:r w:rsidR="00CB1A1E">
        <w:rPr>
          <w:rFonts w:cs="Times New Roman"/>
          <w:szCs w:val="28"/>
          <w:lang w:eastAsia="zh-CN"/>
        </w:rPr>
        <w:fldChar w:fldCharType="separate"/>
      </w:r>
      <w:r w:rsidR="000A0A93">
        <w:rPr>
          <w:rFonts w:cs="Times New Roman"/>
          <w:szCs w:val="28"/>
          <w:lang w:eastAsia="zh-CN"/>
        </w:rPr>
        <w:t xml:space="preserve">[5] </w:t>
      </w:r>
      <w:r w:rsidR="00CB1A1E">
        <w:rPr>
          <w:rFonts w:cs="Times New Roman"/>
          <w:szCs w:val="28"/>
          <w:lang w:eastAsia="zh-CN"/>
        </w:rPr>
        <w:fldChar w:fldCharType="end"/>
      </w:r>
      <w:r w:rsidR="00891D05">
        <w:rPr>
          <w:rFonts w:cs="Times New Roman"/>
          <w:szCs w:val="28"/>
          <w:lang w:eastAsia="zh-CN"/>
        </w:rPr>
        <w:t>) adopt specialized algorithms to quickly find matches between read sequences and the reference genome.</w:t>
      </w:r>
      <w:r w:rsidR="006513D5">
        <w:rPr>
          <w:rFonts w:cs="Times New Roman"/>
          <w:szCs w:val="28"/>
          <w:lang w:eastAsia="zh-CN"/>
        </w:rPr>
        <w:t xml:space="preserve"> </w:t>
      </w:r>
      <w:r w:rsidR="00891D05">
        <w:rPr>
          <w:rFonts w:cs="Times New Roman"/>
          <w:szCs w:val="28"/>
          <w:lang w:eastAsia="zh-CN"/>
        </w:rPr>
        <w:t xml:space="preserve">At the core of those algorithms are data structures called </w:t>
      </w:r>
      <w:r w:rsidR="00891D05" w:rsidRPr="00C158B8">
        <w:rPr>
          <w:rFonts w:cs="Times New Roman"/>
          <w:i/>
          <w:iCs/>
          <w:szCs w:val="28"/>
          <w:lang w:eastAsia="zh-CN"/>
        </w:rPr>
        <w:t>indexes</w:t>
      </w:r>
      <w:r w:rsidR="00891D05">
        <w:rPr>
          <w:rFonts w:cs="Times New Roman"/>
          <w:szCs w:val="28"/>
          <w:lang w:eastAsia="zh-CN"/>
        </w:rPr>
        <w:t xml:space="preserve"> which contain information about a set of sequences (called the text), such that exact matches </w:t>
      </w:r>
      <w:r w:rsidR="00891D05">
        <w:rPr>
          <w:rFonts w:cs="Times New Roman"/>
          <w:szCs w:val="28"/>
          <w:lang w:eastAsia="zh-CN"/>
        </w:rPr>
        <w:lastRenderedPageBreak/>
        <w:t>between an arbitrary query sequence and any part of the text</w:t>
      </w:r>
      <w:r w:rsidR="002E329D">
        <w:rPr>
          <w:rFonts w:cs="Times New Roman"/>
          <w:szCs w:val="28"/>
          <w:lang w:eastAsia="zh-CN"/>
        </w:rPr>
        <w:t xml:space="preserve"> can be found</w:t>
      </w:r>
      <w:r w:rsidR="00891D05">
        <w:rPr>
          <w:rFonts w:cs="Times New Roman"/>
          <w:szCs w:val="28"/>
          <w:lang w:eastAsia="zh-CN"/>
        </w:rPr>
        <w:t xml:space="preserve">. Remarkably, as long as enough computer memory is available to store the index, query to text matching can be done in time proportional to the length of the </w:t>
      </w:r>
      <w:r w:rsidR="002E329D">
        <w:rPr>
          <w:rFonts w:cs="Times New Roman"/>
          <w:szCs w:val="28"/>
          <w:lang w:eastAsia="zh-CN"/>
        </w:rPr>
        <w:t>query</w:t>
      </w:r>
      <w:r w:rsidR="00891D05">
        <w:rPr>
          <w:rFonts w:cs="Times New Roman"/>
          <w:szCs w:val="28"/>
          <w:lang w:eastAsia="zh-CN"/>
        </w:rPr>
        <w:t>, independent of the length of the text. Data-structures used to implement such indexes include hash tables and suffix arrays.</w:t>
      </w:r>
      <w:r w:rsidR="002E329D">
        <w:rPr>
          <w:rFonts w:cs="Times New Roman"/>
          <w:szCs w:val="28"/>
          <w:lang w:eastAsia="zh-CN"/>
        </w:rPr>
        <w:t xml:space="preserve"> </w:t>
      </w:r>
      <w:proofErr w:type="gramStart"/>
      <w:r w:rsidR="002E329D">
        <w:rPr>
          <w:rFonts w:cs="Times New Roman"/>
          <w:szCs w:val="28"/>
          <w:lang w:eastAsia="zh-CN"/>
        </w:rPr>
        <w:t>Of course</w:t>
      </w:r>
      <w:proofErr w:type="gramEnd"/>
      <w:r w:rsidR="002E329D">
        <w:rPr>
          <w:rFonts w:cs="Times New Roman"/>
          <w:szCs w:val="28"/>
          <w:lang w:eastAsia="zh-CN"/>
        </w:rPr>
        <w:t xml:space="preserve"> </w:t>
      </w:r>
      <w:r w:rsidR="00891D05">
        <w:rPr>
          <w:rFonts w:cs="Times New Roman"/>
          <w:szCs w:val="28"/>
          <w:lang w:eastAsia="zh-CN"/>
        </w:rPr>
        <w:t>a query may contain matches to multiple parts (substrings) in the text. In particular, repetitive sequences in the genomes lead to multiple matches to short DNA read sequences.</w:t>
      </w:r>
    </w:p>
    <w:p w14:paraId="54B8AFC9" w14:textId="4C3AFE7F" w:rsidR="00FE2DAB" w:rsidRDefault="00891D05" w:rsidP="00891D05">
      <w:pPr>
        <w:pStyle w:val="3"/>
        <w:ind w:left="1134" w:hanging="850"/>
        <w:rPr>
          <w:rFonts w:cs="Times New Roman"/>
          <w:szCs w:val="28"/>
        </w:rPr>
      </w:pPr>
      <w:bookmarkStart w:id="13" w:name="_Toc45555843"/>
      <w:r w:rsidRPr="00C158B8">
        <w:rPr>
          <w:rFonts w:cs="Times New Roman"/>
          <w:szCs w:val="28"/>
        </w:rPr>
        <w:t>“Pile-up” based variant calling</w:t>
      </w:r>
      <w:bookmarkEnd w:id="13"/>
    </w:p>
    <w:p w14:paraId="69036CC4" w14:textId="35B956D3" w:rsidR="00891D05" w:rsidRDefault="00891D05" w:rsidP="00891D05">
      <w:pPr>
        <w:rPr>
          <w:rFonts w:cs="Times New Roman"/>
          <w:szCs w:val="28"/>
        </w:rPr>
      </w:pPr>
      <w:r>
        <w:rPr>
          <w:rFonts w:hint="eastAsia"/>
        </w:rPr>
        <w:t xml:space="preserve"> </w:t>
      </w:r>
      <w:r>
        <w:t xml:space="preserve"> </w:t>
      </w:r>
      <w:r>
        <w:rPr>
          <w:rFonts w:cs="Times New Roman"/>
          <w:szCs w:val="28"/>
        </w:rPr>
        <w:t xml:space="preserve">From the above sections the reader can probably imagine a straightforward way to do variant calling. First, perform read mapping for all sequencing reads against the reference genome. Then stack those mapped reads on top of each other in a special kind of multiple alignment often called the “pile-up” with the bottom sequence being the reference genome (as shown in </w:t>
      </w:r>
      <w:r w:rsidR="00433DF7">
        <w:rPr>
          <w:rFonts w:cs="Times New Roman"/>
          <w:szCs w:val="28"/>
        </w:rPr>
        <w:t>F</w:t>
      </w:r>
      <w:r>
        <w:rPr>
          <w:rFonts w:cs="Times New Roman"/>
          <w:szCs w:val="28"/>
        </w:rPr>
        <w:t xml:space="preserve">igure </w:t>
      </w:r>
      <w:r w:rsidR="00433DF7">
        <w:rPr>
          <w:rFonts w:cs="Times New Roman"/>
          <w:szCs w:val="28"/>
        </w:rPr>
        <w:t>1-1</w:t>
      </w:r>
      <w:r>
        <w:rPr>
          <w:rFonts w:cs="Times New Roman"/>
          <w:szCs w:val="28"/>
        </w:rPr>
        <w:t>).</w:t>
      </w:r>
    </w:p>
    <w:p w14:paraId="56BF60F6" w14:textId="1E5D2875" w:rsidR="00433DF7" w:rsidRDefault="00433DF7" w:rsidP="00891D05">
      <w:pPr>
        <w:rPr>
          <w:rFonts w:cs="Times New Roman"/>
          <w:szCs w:val="28"/>
        </w:rPr>
      </w:pPr>
      <w:r w:rsidRPr="00433DF7">
        <w:rPr>
          <w:rFonts w:cs="Times New Roman"/>
          <w:noProof/>
          <w:szCs w:val="28"/>
        </w:rPr>
        <w:drawing>
          <wp:inline distT="0" distB="0" distL="0" distR="0" wp14:anchorId="18BDA33E" wp14:editId="65202CA2">
            <wp:extent cx="5579745" cy="154940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1549400"/>
                    </a:xfrm>
                    <a:prstGeom prst="rect">
                      <a:avLst/>
                    </a:prstGeom>
                  </pic:spPr>
                </pic:pic>
              </a:graphicData>
            </a:graphic>
          </wp:inline>
        </w:drawing>
      </w:r>
    </w:p>
    <w:p w14:paraId="658D0EF9" w14:textId="6DF7D9A5" w:rsidR="00433DF7" w:rsidRPr="00433DF7" w:rsidRDefault="00433DF7" w:rsidP="00433DF7">
      <w:pPr>
        <w:pStyle w:val="af6"/>
        <w:jc w:val="center"/>
        <w:rPr>
          <w:rFonts w:cs="Times New Roman"/>
          <w:sz w:val="24"/>
          <w:szCs w:val="24"/>
          <w:lang w:eastAsia="zh-CN"/>
        </w:rPr>
      </w:pPr>
      <w:bookmarkStart w:id="14" w:name="_Toc45638745"/>
      <w:r w:rsidRPr="00433DF7">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1</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1</w:t>
      </w:r>
      <w:r w:rsidR="00871714">
        <w:rPr>
          <w:sz w:val="24"/>
          <w:szCs w:val="24"/>
        </w:rPr>
        <w:fldChar w:fldCharType="end"/>
      </w:r>
      <w:r>
        <w:rPr>
          <w:sz w:val="24"/>
          <w:szCs w:val="24"/>
        </w:rPr>
        <w:t xml:space="preserve"> </w:t>
      </w:r>
      <w:r w:rsidR="00ED4AE3">
        <w:rPr>
          <w:sz w:val="24"/>
          <w:szCs w:val="24"/>
        </w:rPr>
        <w:t>pileup illustration</w:t>
      </w:r>
      <w:bookmarkEnd w:id="14"/>
    </w:p>
    <w:p w14:paraId="695CB1AE" w14:textId="1700110D" w:rsidR="00433DF7" w:rsidRPr="00433DF7" w:rsidRDefault="00396971" w:rsidP="00D16061">
      <w:pPr>
        <w:ind w:firstLineChars="100" w:firstLine="240"/>
        <w:rPr>
          <w:rFonts w:cs="Times New Roman"/>
          <w:szCs w:val="28"/>
        </w:rPr>
      </w:pPr>
      <w:r>
        <w:rPr>
          <w:rFonts w:cs="Times New Roman"/>
          <w:szCs w:val="28"/>
        </w:rPr>
        <w:t xml:space="preserve">A simple way to do variant calling is </w:t>
      </w:r>
      <w:r w:rsidR="00544FD8">
        <w:rPr>
          <w:rFonts w:cs="Times New Roman"/>
          <w:szCs w:val="28"/>
        </w:rPr>
        <w:t xml:space="preserve">to </w:t>
      </w:r>
      <w:r>
        <w:rPr>
          <w:rFonts w:cs="Times New Roman"/>
          <w:szCs w:val="28"/>
        </w:rPr>
        <w:t xml:space="preserve">simply scan this pile-up multiple alignment looking for columns in which read sequences consistently differ from the reference genome. </w:t>
      </w:r>
      <w:r>
        <w:rPr>
          <w:rFonts w:cs="Times New Roman"/>
          <w:szCs w:val="28"/>
        </w:rPr>
        <w:lastRenderedPageBreak/>
        <w:t>This straightforward procedure works well in many cases and is indeed the essence of most variant calling methods. Unfortunately, however this approach depends entirely on</w:t>
      </w:r>
      <w:r w:rsidR="002E329D">
        <w:rPr>
          <w:rFonts w:cs="Times New Roman"/>
          <w:szCs w:val="28"/>
        </w:rPr>
        <w:t xml:space="preserve"> successfully</w:t>
      </w:r>
      <w:r>
        <w:rPr>
          <w:rFonts w:cs="Times New Roman"/>
          <w:szCs w:val="28"/>
        </w:rPr>
        <w:t xml:space="preserve"> mapping variant containing sequencing reads to their corresponding position in reference genome sequence. Since the read mapper is simply comparing read sequences to the reference sequence, reads which</w:t>
      </w:r>
      <w:r w:rsidR="00544FD8">
        <w:rPr>
          <w:rFonts w:cs="Times New Roman"/>
          <w:szCs w:val="28"/>
        </w:rPr>
        <w:t xml:space="preserve"> </w:t>
      </w:r>
      <w:r>
        <w:rPr>
          <w:rFonts w:cs="Times New Roman"/>
          <w:szCs w:val="28"/>
        </w:rPr>
        <w:t xml:space="preserve">contain variants are </w:t>
      </w:r>
      <w:r w:rsidR="00544FD8">
        <w:rPr>
          <w:rFonts w:cs="Times New Roman"/>
          <w:szCs w:val="28"/>
        </w:rPr>
        <w:t>less</w:t>
      </w:r>
      <w:r>
        <w:rPr>
          <w:rFonts w:cs="Times New Roman"/>
          <w:szCs w:val="28"/>
        </w:rPr>
        <w:t xml:space="preserve"> likely to be correctly mapped to their genome region of</w:t>
      </w:r>
      <w:r w:rsidR="00544FD8">
        <w:rPr>
          <w:rFonts w:cs="Times New Roman"/>
          <w:szCs w:val="28"/>
        </w:rPr>
        <w:t xml:space="preserve">, an effect </w:t>
      </w:r>
      <w:r>
        <w:rPr>
          <w:rFonts w:cs="Times New Roman"/>
          <w:szCs w:val="28"/>
        </w:rPr>
        <w:t xml:space="preserve">known as </w:t>
      </w:r>
      <w:r>
        <w:rPr>
          <w:rFonts w:cs="Times New Roman"/>
          <w:i/>
          <w:iCs/>
          <w:szCs w:val="28"/>
        </w:rPr>
        <w:t>reference bias</w:t>
      </w:r>
      <w:r w:rsidR="00CB1A1E" w:rsidRPr="00CB1A1E">
        <w:rPr>
          <w:rFonts w:cs="Times New Roman"/>
          <w:szCs w:val="28"/>
        </w:rPr>
        <w:t xml:space="preserve"> </w:t>
      </w:r>
      <w:r w:rsidR="00CB1A1E" w:rsidRPr="00CB1A1E">
        <w:rPr>
          <w:rFonts w:cs="Times New Roman"/>
          <w:szCs w:val="28"/>
        </w:rPr>
        <w:fldChar w:fldCharType="begin"/>
      </w:r>
      <w:r w:rsidR="00CB1A1E" w:rsidRPr="00CB1A1E">
        <w:rPr>
          <w:rFonts w:cs="Times New Roman"/>
          <w:szCs w:val="28"/>
        </w:rPr>
        <w:instrText xml:space="preserve"> REF _Ref44873476 \r \h </w:instrText>
      </w:r>
      <w:r w:rsidR="00CB1A1E">
        <w:rPr>
          <w:rFonts w:cs="Times New Roman"/>
          <w:szCs w:val="28"/>
        </w:rPr>
        <w:instrText xml:space="preserve"> \* MERGEFORMAT </w:instrText>
      </w:r>
      <w:r w:rsidR="00CB1A1E" w:rsidRPr="00CB1A1E">
        <w:rPr>
          <w:rFonts w:cs="Times New Roman"/>
          <w:szCs w:val="28"/>
        </w:rPr>
      </w:r>
      <w:r w:rsidR="00CB1A1E" w:rsidRPr="00CB1A1E">
        <w:rPr>
          <w:rFonts w:cs="Times New Roman"/>
          <w:szCs w:val="28"/>
        </w:rPr>
        <w:fldChar w:fldCharType="separate"/>
      </w:r>
      <w:r w:rsidR="000A0A93">
        <w:rPr>
          <w:rFonts w:cs="Times New Roman"/>
          <w:szCs w:val="28"/>
        </w:rPr>
        <w:t xml:space="preserve">[7] </w:t>
      </w:r>
      <w:r w:rsidR="00CB1A1E" w:rsidRPr="00CB1A1E">
        <w:rPr>
          <w:rFonts w:cs="Times New Roman"/>
          <w:szCs w:val="28"/>
        </w:rPr>
        <w:fldChar w:fldCharType="end"/>
      </w:r>
      <w:r>
        <w:rPr>
          <w:rFonts w:cs="Times New Roman"/>
          <w:szCs w:val="28"/>
        </w:rPr>
        <w:t>.  Reference bias is expected to be a source of false negatives (failing to call true variants) especially for longish indel variants.</w:t>
      </w:r>
    </w:p>
    <w:p w14:paraId="0883682B" w14:textId="4DC193AD" w:rsidR="000F72F0" w:rsidRPr="00843F44" w:rsidRDefault="000F72F0" w:rsidP="000F72F0">
      <w:pPr>
        <w:pStyle w:val="20"/>
        <w:numPr>
          <w:ilvl w:val="1"/>
          <w:numId w:val="8"/>
        </w:numPr>
        <w:spacing w:before="0" w:after="0" w:line="720" w:lineRule="auto"/>
        <w:ind w:left="754" w:hanging="754"/>
        <w:jc w:val="left"/>
      </w:pPr>
      <w:bookmarkStart w:id="15" w:name="_Toc488226591"/>
      <w:bookmarkStart w:id="16" w:name="_Ref14313211"/>
      <w:bookmarkStart w:id="17" w:name="_Ref14317306"/>
      <w:bookmarkStart w:id="18" w:name="_Toc45555844"/>
      <w:r w:rsidRPr="00843F44">
        <w:rPr>
          <w:rFonts w:hint="eastAsia"/>
        </w:rPr>
        <w:t>Motivation</w:t>
      </w:r>
      <w:bookmarkEnd w:id="15"/>
      <w:bookmarkEnd w:id="16"/>
      <w:bookmarkEnd w:id="17"/>
      <w:bookmarkEnd w:id="18"/>
    </w:p>
    <w:p w14:paraId="15048151" w14:textId="33844EF7" w:rsidR="00980CE0" w:rsidRDefault="000C272B" w:rsidP="00040094">
      <w:pPr>
        <w:widowControl/>
        <w:tabs>
          <w:tab w:val="left" w:pos="3120"/>
        </w:tabs>
        <w:rPr>
          <w:rFonts w:cs="Times New Roman"/>
          <w:szCs w:val="28"/>
          <w:lang w:eastAsia="zh-CN"/>
        </w:rPr>
      </w:pPr>
      <w:r>
        <w:rPr>
          <w:rFonts w:cs="Times New Roman"/>
          <w:szCs w:val="28"/>
          <w:lang w:eastAsia="zh-CN"/>
        </w:rPr>
        <w:t xml:space="preserve">  </w:t>
      </w:r>
      <w:r w:rsidR="005214CB">
        <w:rPr>
          <w:rFonts w:cs="Times New Roman"/>
          <w:szCs w:val="28"/>
          <w:lang w:eastAsia="zh-CN"/>
        </w:rPr>
        <w:t>Many methods have been developed for variant calling</w:t>
      </w:r>
      <w:r w:rsidR="00A738AE">
        <w:rPr>
          <w:rFonts w:cs="Times New Roman"/>
          <w:szCs w:val="28"/>
          <w:lang w:eastAsia="zh-CN"/>
        </w:rPr>
        <w:t xml:space="preserve"> such as GATK </w:t>
      </w:r>
      <w:r w:rsidR="00CE71AD">
        <w:rPr>
          <w:rFonts w:cs="Times New Roman"/>
          <w:szCs w:val="28"/>
          <w:lang w:eastAsia="zh-CN"/>
        </w:rPr>
        <w:fldChar w:fldCharType="begin"/>
      </w:r>
      <w:r w:rsidR="00CE71AD">
        <w:rPr>
          <w:rFonts w:cs="Times New Roman"/>
          <w:szCs w:val="28"/>
          <w:lang w:eastAsia="zh-CN"/>
        </w:rPr>
        <w:instrText xml:space="preserve"> REF _Ref45455305 \r \h </w:instrText>
      </w:r>
      <w:r w:rsidR="00CE71AD">
        <w:rPr>
          <w:rFonts w:cs="Times New Roman"/>
          <w:szCs w:val="28"/>
          <w:lang w:eastAsia="zh-CN"/>
        </w:rPr>
      </w:r>
      <w:r w:rsidR="00CE71AD">
        <w:rPr>
          <w:rFonts w:cs="Times New Roman"/>
          <w:szCs w:val="28"/>
          <w:lang w:eastAsia="zh-CN"/>
        </w:rPr>
        <w:fldChar w:fldCharType="separate"/>
      </w:r>
      <w:r w:rsidR="000A0A93">
        <w:rPr>
          <w:rFonts w:cs="Times New Roman"/>
          <w:szCs w:val="28"/>
          <w:lang w:eastAsia="zh-CN"/>
        </w:rPr>
        <w:t xml:space="preserve">[8] </w:t>
      </w:r>
      <w:r w:rsidR="00CE71AD">
        <w:rPr>
          <w:rFonts w:cs="Times New Roman"/>
          <w:szCs w:val="28"/>
          <w:lang w:eastAsia="zh-CN"/>
        </w:rPr>
        <w:fldChar w:fldCharType="end"/>
      </w:r>
      <w:r w:rsidR="00175527">
        <w:rPr>
          <w:rFonts w:cs="Times New Roman"/>
          <w:szCs w:val="28"/>
          <w:lang w:eastAsia="zh-CN"/>
        </w:rPr>
        <w:fldChar w:fldCharType="begin"/>
      </w:r>
      <w:r w:rsidR="00175527">
        <w:rPr>
          <w:rFonts w:cs="Times New Roman"/>
          <w:szCs w:val="28"/>
          <w:lang w:eastAsia="zh-CN"/>
        </w:rPr>
        <w:instrText xml:space="preserve"> REF _Ref45457992 \r \h </w:instrText>
      </w:r>
      <w:r w:rsidR="00175527">
        <w:rPr>
          <w:rFonts w:cs="Times New Roman"/>
          <w:szCs w:val="28"/>
          <w:lang w:eastAsia="zh-CN"/>
        </w:rPr>
      </w:r>
      <w:r w:rsidR="00175527">
        <w:rPr>
          <w:rFonts w:cs="Times New Roman"/>
          <w:szCs w:val="28"/>
          <w:lang w:eastAsia="zh-CN"/>
        </w:rPr>
        <w:fldChar w:fldCharType="separate"/>
      </w:r>
      <w:r w:rsidR="000A0A93">
        <w:rPr>
          <w:rFonts w:cs="Times New Roman"/>
          <w:szCs w:val="28"/>
          <w:lang w:eastAsia="zh-CN"/>
        </w:rPr>
        <w:t xml:space="preserve">[9] </w:t>
      </w:r>
      <w:r w:rsidR="00175527">
        <w:rPr>
          <w:rFonts w:cs="Times New Roman"/>
          <w:szCs w:val="28"/>
          <w:lang w:eastAsia="zh-CN"/>
        </w:rPr>
        <w:fldChar w:fldCharType="end"/>
      </w:r>
      <w:r w:rsidR="00175527">
        <w:rPr>
          <w:rFonts w:cs="Times New Roman"/>
          <w:szCs w:val="28"/>
          <w:lang w:eastAsia="zh-CN"/>
        </w:rPr>
        <w:fldChar w:fldCharType="begin"/>
      </w:r>
      <w:r w:rsidR="00175527">
        <w:rPr>
          <w:rFonts w:cs="Times New Roman"/>
          <w:szCs w:val="28"/>
          <w:lang w:eastAsia="zh-CN"/>
        </w:rPr>
        <w:instrText xml:space="preserve"> REF _Ref45458005 \r \h </w:instrText>
      </w:r>
      <w:r w:rsidR="00175527">
        <w:rPr>
          <w:rFonts w:cs="Times New Roman"/>
          <w:szCs w:val="28"/>
          <w:lang w:eastAsia="zh-CN"/>
        </w:rPr>
      </w:r>
      <w:r w:rsidR="00175527">
        <w:rPr>
          <w:rFonts w:cs="Times New Roman"/>
          <w:szCs w:val="28"/>
          <w:lang w:eastAsia="zh-CN"/>
        </w:rPr>
        <w:fldChar w:fldCharType="separate"/>
      </w:r>
      <w:r w:rsidR="000A0A93">
        <w:rPr>
          <w:rFonts w:cs="Times New Roman"/>
          <w:szCs w:val="28"/>
          <w:lang w:eastAsia="zh-CN"/>
        </w:rPr>
        <w:t xml:space="preserve">[10] </w:t>
      </w:r>
      <w:r w:rsidR="00175527">
        <w:rPr>
          <w:rFonts w:cs="Times New Roman"/>
          <w:szCs w:val="28"/>
          <w:lang w:eastAsia="zh-CN"/>
        </w:rPr>
        <w:fldChar w:fldCharType="end"/>
      </w:r>
      <w:r w:rsidR="005214CB">
        <w:rPr>
          <w:rFonts w:cs="Times New Roman"/>
          <w:szCs w:val="28"/>
          <w:lang w:eastAsia="zh-CN"/>
        </w:rPr>
        <w:t>, Platypus</w:t>
      </w:r>
      <w:r w:rsidR="00175527">
        <w:rPr>
          <w:rFonts w:cs="Times New Roman"/>
          <w:szCs w:val="28"/>
          <w:lang w:eastAsia="zh-CN"/>
        </w:rPr>
        <w:t xml:space="preserve"> </w:t>
      </w:r>
      <w:r w:rsidR="00175527">
        <w:rPr>
          <w:rFonts w:cs="Times New Roman"/>
          <w:szCs w:val="28"/>
          <w:lang w:eastAsia="zh-CN"/>
        </w:rPr>
        <w:fldChar w:fldCharType="begin"/>
      </w:r>
      <w:r w:rsidR="00175527">
        <w:rPr>
          <w:rFonts w:cs="Times New Roman"/>
          <w:szCs w:val="28"/>
          <w:lang w:eastAsia="zh-CN"/>
        </w:rPr>
        <w:instrText xml:space="preserve"> REF _Ref45458573 \r \h </w:instrText>
      </w:r>
      <w:r w:rsidR="00175527">
        <w:rPr>
          <w:rFonts w:cs="Times New Roman"/>
          <w:szCs w:val="28"/>
          <w:lang w:eastAsia="zh-CN"/>
        </w:rPr>
      </w:r>
      <w:r w:rsidR="00175527">
        <w:rPr>
          <w:rFonts w:cs="Times New Roman"/>
          <w:szCs w:val="28"/>
          <w:lang w:eastAsia="zh-CN"/>
        </w:rPr>
        <w:fldChar w:fldCharType="separate"/>
      </w:r>
      <w:r w:rsidR="000A0A93">
        <w:rPr>
          <w:rFonts w:cs="Times New Roman"/>
          <w:szCs w:val="28"/>
          <w:lang w:eastAsia="zh-CN"/>
        </w:rPr>
        <w:t xml:space="preserve">[11] </w:t>
      </w:r>
      <w:r w:rsidR="00175527">
        <w:rPr>
          <w:rFonts w:cs="Times New Roman"/>
          <w:szCs w:val="28"/>
          <w:lang w:eastAsia="zh-CN"/>
        </w:rPr>
        <w:fldChar w:fldCharType="end"/>
      </w:r>
      <w:r w:rsidR="005214CB">
        <w:rPr>
          <w:rFonts w:cs="Times New Roman"/>
          <w:szCs w:val="28"/>
          <w:lang w:eastAsia="zh-CN"/>
        </w:rPr>
        <w:t xml:space="preserve">, </w:t>
      </w:r>
      <w:proofErr w:type="spellStart"/>
      <w:r w:rsidR="005214CB">
        <w:rPr>
          <w:rFonts w:cs="Times New Roman" w:hint="eastAsia"/>
          <w:szCs w:val="28"/>
        </w:rPr>
        <w:t>F</w:t>
      </w:r>
      <w:r w:rsidR="005214CB">
        <w:rPr>
          <w:rFonts w:cs="Times New Roman"/>
          <w:szCs w:val="28"/>
        </w:rPr>
        <w:t>reeBayes</w:t>
      </w:r>
      <w:proofErr w:type="spellEnd"/>
      <w:r w:rsidR="00175527">
        <w:rPr>
          <w:rFonts w:cs="Times New Roman"/>
          <w:szCs w:val="28"/>
        </w:rPr>
        <w:t xml:space="preserve"> </w:t>
      </w:r>
      <w:r w:rsidR="00175527">
        <w:rPr>
          <w:rFonts w:cs="Times New Roman"/>
          <w:szCs w:val="28"/>
        </w:rPr>
        <w:fldChar w:fldCharType="begin"/>
      </w:r>
      <w:r w:rsidR="00175527">
        <w:rPr>
          <w:rFonts w:cs="Times New Roman"/>
          <w:szCs w:val="28"/>
        </w:rPr>
        <w:instrText xml:space="preserve"> REF _Ref45458599 \r \h </w:instrText>
      </w:r>
      <w:r w:rsidR="00175527">
        <w:rPr>
          <w:rFonts w:cs="Times New Roman"/>
          <w:szCs w:val="28"/>
        </w:rPr>
      </w:r>
      <w:r w:rsidR="00175527">
        <w:rPr>
          <w:rFonts w:cs="Times New Roman"/>
          <w:szCs w:val="28"/>
        </w:rPr>
        <w:fldChar w:fldCharType="separate"/>
      </w:r>
      <w:r w:rsidR="000A0A93">
        <w:rPr>
          <w:rFonts w:cs="Times New Roman"/>
          <w:szCs w:val="28"/>
        </w:rPr>
        <w:t xml:space="preserve">[12] </w:t>
      </w:r>
      <w:r w:rsidR="00175527">
        <w:rPr>
          <w:rFonts w:cs="Times New Roman"/>
          <w:szCs w:val="28"/>
        </w:rPr>
        <w:fldChar w:fldCharType="end"/>
      </w:r>
      <w:r w:rsidR="005214CB">
        <w:rPr>
          <w:rFonts w:cs="Times New Roman"/>
          <w:szCs w:val="28"/>
        </w:rPr>
        <w:t xml:space="preserve">. These methods mostly work well but their heavy reliance on the “pile-up” can leads to mistakes in repetitive regions. EAGLE </w:t>
      </w:r>
      <w:r w:rsidR="005214CB">
        <w:rPr>
          <w:rFonts w:cs="Times New Roman"/>
          <w:szCs w:val="28"/>
        </w:rPr>
        <w:fldChar w:fldCharType="begin"/>
      </w:r>
      <w:r w:rsidR="005214CB">
        <w:rPr>
          <w:rFonts w:cs="Times New Roman"/>
          <w:szCs w:val="28"/>
        </w:rPr>
        <w:instrText xml:space="preserve"> REF _Ref44871228 \r \h </w:instrText>
      </w:r>
      <w:r w:rsidR="005214CB">
        <w:rPr>
          <w:rFonts w:cs="Times New Roman"/>
          <w:szCs w:val="28"/>
        </w:rPr>
      </w:r>
      <w:r w:rsidR="005214CB">
        <w:rPr>
          <w:rFonts w:cs="Times New Roman"/>
          <w:szCs w:val="28"/>
        </w:rPr>
        <w:fldChar w:fldCharType="separate"/>
      </w:r>
      <w:r w:rsidR="000A0A93">
        <w:rPr>
          <w:rFonts w:cs="Times New Roman"/>
          <w:szCs w:val="28"/>
        </w:rPr>
        <w:t xml:space="preserve">[13] </w:t>
      </w:r>
      <w:r w:rsidR="005214CB">
        <w:rPr>
          <w:rFonts w:cs="Times New Roman"/>
          <w:szCs w:val="28"/>
        </w:rPr>
        <w:fldChar w:fldCharType="end"/>
      </w:r>
      <w:r w:rsidR="005214CB">
        <w:rPr>
          <w:rFonts w:cs="Times New Roman"/>
          <w:szCs w:val="28"/>
        </w:rPr>
        <w:t>reported a modest improvement in accuracy of evaluating candidate variants. The approach lowers the reliance on the pile-up by considering a large number of possible read</w:t>
      </w:r>
      <w:r w:rsidR="001645B7">
        <w:rPr>
          <w:rFonts w:cs="Times New Roman"/>
          <w:szCs w:val="28"/>
        </w:rPr>
        <w:t>-to</w:t>
      </w:r>
      <w:r w:rsidR="005214CB">
        <w:rPr>
          <w:rFonts w:cs="Times New Roman"/>
          <w:szCs w:val="28"/>
        </w:rPr>
        <w:t>-genome alignments and combining this evidence in a principled way according to an explicit probability model. Unfortunately, EAGLE does</w:t>
      </w:r>
      <w:r w:rsidR="001645B7">
        <w:rPr>
          <w:rFonts w:cs="Times New Roman"/>
          <w:szCs w:val="28"/>
        </w:rPr>
        <w:t xml:space="preserve"> still</w:t>
      </w:r>
      <w:r w:rsidR="005214CB">
        <w:rPr>
          <w:rFonts w:cs="Times New Roman"/>
          <w:szCs w:val="28"/>
        </w:rPr>
        <w:t xml:space="preserve"> rely on the pile-up to identify which reads to consider as potentially relevant to a given variant, and thus theoretically still suffers from reference bias. In principle, that problem can be solved by searching for reads matching each candidate </w:t>
      </w:r>
      <w:r w:rsidR="005214CB">
        <w:rPr>
          <w:rFonts w:cs="Times New Roman"/>
          <w:szCs w:val="28"/>
        </w:rPr>
        <w:lastRenderedPageBreak/>
        <w:t xml:space="preserve">variant, instead of simply grabbing reads mapped to the variant position in the pile-up. </w:t>
      </w:r>
      <w:proofErr w:type="gramStart"/>
      <w:r w:rsidR="005214CB">
        <w:rPr>
          <w:rFonts w:cs="Times New Roman"/>
          <w:szCs w:val="28"/>
        </w:rPr>
        <w:t>However</w:t>
      </w:r>
      <w:proofErr w:type="gramEnd"/>
      <w:r w:rsidR="005214CB">
        <w:rPr>
          <w:rFonts w:cs="Times New Roman"/>
          <w:szCs w:val="28"/>
        </w:rPr>
        <w:t xml:space="preserve"> one might ask: 1) is this theoretical reference bias really a problem in practice? and 2) can searching for relevant reads for each candidate variant be made feasible in terms of computing resources of time and memory space?  This thesis aims to answer these questions. </w:t>
      </w:r>
    </w:p>
    <w:p w14:paraId="3491ED53" w14:textId="75D623E8" w:rsidR="0058100D" w:rsidRPr="00544FD8" w:rsidRDefault="003048DF" w:rsidP="00544FD8">
      <w:pPr>
        <w:widowControl/>
        <w:tabs>
          <w:tab w:val="left" w:pos="3120"/>
        </w:tabs>
        <w:ind w:firstLineChars="100" w:firstLine="240"/>
        <w:rPr>
          <w:rFonts w:cs="Times New Roman"/>
          <w:szCs w:val="28"/>
          <w:lang w:eastAsia="zh-CN"/>
        </w:rPr>
      </w:pPr>
      <w:r w:rsidRPr="003048DF">
        <w:rPr>
          <w:rFonts w:cs="Times New Roman"/>
          <w:szCs w:val="28"/>
        </w:rPr>
        <w:t>Sequence Alignment Map (SAM) is a bioinformatic format that stores sequencing alignment results that contain reads, position, quality score and some mapping flags. It has been widely used in various studies. There are many tools to alignment reads, such as BWA, bowtie2, etc.</w:t>
      </w:r>
      <w:r w:rsidR="001B5B04">
        <w:rPr>
          <w:rFonts w:cs="Times New Roman" w:hint="eastAsia"/>
          <w:szCs w:val="28"/>
        </w:rPr>
        <w:t xml:space="preserve"> </w:t>
      </w:r>
      <w:r w:rsidRPr="003048DF">
        <w:rPr>
          <w:rFonts w:cs="Times New Roman"/>
          <w:szCs w:val="28"/>
        </w:rPr>
        <w:t>In our research, we used BWA as our alignment tool and used the parameter MEM, which has better results for short sequences.</w:t>
      </w:r>
      <w:bookmarkStart w:id="19" w:name="_Toc488226592"/>
    </w:p>
    <w:p w14:paraId="5D4A52BB" w14:textId="0F03027C" w:rsidR="00012CB4" w:rsidRPr="00843F44" w:rsidRDefault="00D4403B" w:rsidP="001554F4">
      <w:pPr>
        <w:pStyle w:val="20"/>
        <w:widowControl w:val="0"/>
        <w:numPr>
          <w:ilvl w:val="1"/>
          <w:numId w:val="8"/>
        </w:numPr>
        <w:spacing w:before="0" w:after="0" w:line="720" w:lineRule="auto"/>
        <w:ind w:left="754" w:hanging="754"/>
        <w:jc w:val="left"/>
      </w:pPr>
      <w:bookmarkStart w:id="20" w:name="_Toc45555845"/>
      <w:bookmarkEnd w:id="19"/>
      <w:r>
        <w:rPr>
          <w:rFonts w:hint="eastAsia"/>
        </w:rPr>
        <w:t>R</w:t>
      </w:r>
      <w:r>
        <w:t>esearch Objectives</w:t>
      </w:r>
      <w:bookmarkEnd w:id="20"/>
    </w:p>
    <w:p w14:paraId="24F1E973" w14:textId="0E7F86E2" w:rsidR="006B1C8F" w:rsidRDefault="004E093C" w:rsidP="006B1C8F">
      <w:pPr>
        <w:spacing w:beforeLines="50" w:before="180"/>
        <w:ind w:rightChars="-3" w:right="-7" w:firstLine="482"/>
        <w:rPr>
          <w:rFonts w:cs="Times New Roman"/>
          <w:szCs w:val="36"/>
        </w:rPr>
      </w:pPr>
      <w:r>
        <w:rPr>
          <w:rFonts w:cs="Times New Roman"/>
          <w:szCs w:val="36"/>
        </w:rPr>
        <w:t xml:space="preserve">In this research, we develop a system to find the reads which support the </w:t>
      </w:r>
      <w:r w:rsidRPr="004E093C">
        <w:rPr>
          <w:rFonts w:cs="Times New Roman"/>
          <w:szCs w:val="36"/>
        </w:rPr>
        <w:t>statistical hypothesis</w:t>
      </w:r>
      <w:r>
        <w:rPr>
          <w:rFonts w:cs="Times New Roman"/>
          <w:szCs w:val="36"/>
        </w:rPr>
        <w:t>. Our system is divided into three parts. First, we pre-process the data, build an index of read sequences. Second, we find the pileup of every variant. At the last, we query the hypothetical sequence to the read index. The objectives of our research as follows:</w:t>
      </w:r>
    </w:p>
    <w:p w14:paraId="4D66371C" w14:textId="3FCC7C9E" w:rsidR="004E093C" w:rsidRDefault="004E093C" w:rsidP="004E093C">
      <w:pPr>
        <w:pStyle w:val="a4"/>
        <w:numPr>
          <w:ilvl w:val="0"/>
          <w:numId w:val="29"/>
        </w:numPr>
        <w:spacing w:beforeLines="50" w:before="180"/>
        <w:ind w:leftChars="0" w:rightChars="-3" w:right="-7"/>
        <w:rPr>
          <w:rFonts w:cs="Times New Roman"/>
          <w:szCs w:val="36"/>
        </w:rPr>
      </w:pPr>
      <w:r>
        <w:rPr>
          <w:rFonts w:cs="Times New Roman" w:hint="eastAsia"/>
          <w:szCs w:val="36"/>
        </w:rPr>
        <w:t xml:space="preserve"> </w:t>
      </w:r>
      <w:r>
        <w:rPr>
          <w:rFonts w:cs="Times New Roman"/>
          <w:szCs w:val="36"/>
        </w:rPr>
        <w:t>Build a read index structure</w:t>
      </w:r>
      <w:r w:rsidR="002D2F96">
        <w:rPr>
          <w:rFonts w:cs="Times New Roman"/>
          <w:szCs w:val="36"/>
        </w:rPr>
        <w:t>.</w:t>
      </w:r>
    </w:p>
    <w:p w14:paraId="19ACB50E" w14:textId="5727F85B" w:rsidR="004E093C" w:rsidRDefault="004E093C" w:rsidP="004E093C">
      <w:pPr>
        <w:pStyle w:val="a4"/>
        <w:numPr>
          <w:ilvl w:val="0"/>
          <w:numId w:val="29"/>
        </w:numPr>
        <w:spacing w:beforeLines="50" w:before="180"/>
        <w:ind w:leftChars="0" w:rightChars="-3" w:right="-7"/>
        <w:rPr>
          <w:rFonts w:cs="Times New Roman"/>
          <w:szCs w:val="36"/>
        </w:rPr>
      </w:pPr>
      <w:r>
        <w:rPr>
          <w:rFonts w:cs="Times New Roman" w:hint="eastAsia"/>
          <w:szCs w:val="36"/>
        </w:rPr>
        <w:t xml:space="preserve"> </w:t>
      </w:r>
      <w:r>
        <w:rPr>
          <w:rFonts w:cs="Times New Roman"/>
          <w:szCs w:val="36"/>
        </w:rPr>
        <w:t>Find</w:t>
      </w:r>
      <w:r w:rsidR="002D2F96">
        <w:rPr>
          <w:rFonts w:cs="Times New Roman"/>
          <w:szCs w:val="36"/>
        </w:rPr>
        <w:t xml:space="preserve"> the reads which support </w:t>
      </w:r>
      <w:r w:rsidR="00040094">
        <w:rPr>
          <w:rFonts w:cs="Times New Roman"/>
          <w:szCs w:val="36"/>
        </w:rPr>
        <w:t>hypothetical cases</w:t>
      </w:r>
      <w:r w:rsidR="002D2F96">
        <w:rPr>
          <w:rFonts w:cs="Times New Roman" w:hint="eastAsia"/>
          <w:szCs w:val="36"/>
          <w:lang w:eastAsia="zh-CN"/>
        </w:rPr>
        <w:t>.</w:t>
      </w:r>
    </w:p>
    <w:p w14:paraId="61CD3B26" w14:textId="65E9BB70" w:rsidR="008A44D6" w:rsidRPr="002D2F96" w:rsidRDefault="002D2F96" w:rsidP="002D2F96">
      <w:pPr>
        <w:pStyle w:val="a4"/>
        <w:numPr>
          <w:ilvl w:val="0"/>
          <w:numId w:val="29"/>
        </w:numPr>
        <w:spacing w:beforeLines="50" w:before="180"/>
        <w:ind w:leftChars="0" w:rightChars="-3" w:right="-7"/>
        <w:rPr>
          <w:rFonts w:cs="Times New Roman"/>
          <w:szCs w:val="36"/>
        </w:rPr>
      </w:pPr>
      <w:r>
        <w:rPr>
          <w:rFonts w:cs="Times New Roman" w:hint="eastAsia"/>
          <w:szCs w:val="36"/>
        </w:rPr>
        <w:lastRenderedPageBreak/>
        <w:t xml:space="preserve"> </w:t>
      </w:r>
      <w:r>
        <w:rPr>
          <w:rFonts w:cs="Times New Roman"/>
          <w:szCs w:val="36"/>
        </w:rPr>
        <w:t xml:space="preserve">Analyze some </w:t>
      </w:r>
      <w:r w:rsidR="001645B7">
        <w:rPr>
          <w:rFonts w:cs="Times New Roman"/>
          <w:szCs w:val="36"/>
        </w:rPr>
        <w:t>interesting cases</w:t>
      </w:r>
      <w:r>
        <w:rPr>
          <w:rFonts w:cs="Times New Roman"/>
          <w:szCs w:val="36"/>
        </w:rPr>
        <w:t xml:space="preserve"> of the finding result.</w:t>
      </w:r>
    </w:p>
    <w:p w14:paraId="3B14B663" w14:textId="77777777" w:rsidR="0023203B" w:rsidRPr="0023203B" w:rsidRDefault="0023203B" w:rsidP="0023203B">
      <w:pPr>
        <w:pStyle w:val="a4"/>
        <w:widowControl/>
        <w:numPr>
          <w:ilvl w:val="1"/>
          <w:numId w:val="4"/>
        </w:numPr>
        <w:spacing w:before="120" w:after="120"/>
        <w:ind w:leftChars="0"/>
        <w:outlineLvl w:val="1"/>
        <w:rPr>
          <w:rFonts w:eastAsia="Times New Roman" w:cs="新細明體"/>
          <w:b/>
          <w:bCs/>
          <w:vanish/>
          <w:kern w:val="0"/>
          <w:sz w:val="32"/>
          <w:szCs w:val="36"/>
        </w:rPr>
      </w:pPr>
      <w:bookmarkStart w:id="21" w:name="_Toc43474091"/>
      <w:bookmarkStart w:id="22" w:name="_Toc43474170"/>
      <w:bookmarkStart w:id="23" w:name="_Toc43474263"/>
      <w:bookmarkStart w:id="24" w:name="_Toc43474322"/>
      <w:bookmarkStart w:id="25" w:name="_Toc43474487"/>
      <w:bookmarkStart w:id="26" w:name="_Toc43474545"/>
      <w:bookmarkStart w:id="27" w:name="_Toc43474603"/>
      <w:bookmarkStart w:id="28" w:name="_Toc43474819"/>
      <w:bookmarkStart w:id="29" w:name="_Toc43474894"/>
      <w:bookmarkStart w:id="30" w:name="_Toc43837022"/>
      <w:bookmarkStart w:id="31" w:name="_Toc44254014"/>
      <w:bookmarkStart w:id="32" w:name="_Toc44254134"/>
      <w:bookmarkStart w:id="33" w:name="_Toc44254217"/>
      <w:bookmarkStart w:id="34" w:name="_Toc44254262"/>
      <w:bookmarkStart w:id="35" w:name="_Toc44254314"/>
      <w:bookmarkStart w:id="36" w:name="_Toc44277738"/>
      <w:bookmarkStart w:id="37" w:name="_Toc44277869"/>
      <w:bookmarkStart w:id="38" w:name="_Toc44277918"/>
      <w:bookmarkStart w:id="39" w:name="_Toc44277952"/>
      <w:bookmarkStart w:id="40" w:name="_Toc44277986"/>
      <w:bookmarkStart w:id="41" w:name="_Toc44333292"/>
      <w:bookmarkStart w:id="42" w:name="_Toc44333340"/>
      <w:bookmarkStart w:id="43" w:name="_Toc44333867"/>
      <w:bookmarkStart w:id="44" w:name="_Toc44334232"/>
      <w:bookmarkStart w:id="45" w:name="_Toc44334280"/>
      <w:bookmarkStart w:id="46" w:name="_Toc44334348"/>
      <w:bookmarkStart w:id="47" w:name="_Toc44334396"/>
      <w:bookmarkStart w:id="48" w:name="_Toc44334444"/>
      <w:bookmarkStart w:id="49" w:name="_Toc44337041"/>
      <w:bookmarkStart w:id="50" w:name="_Toc44337496"/>
      <w:bookmarkStart w:id="51" w:name="_Toc44337571"/>
      <w:bookmarkStart w:id="52" w:name="_Toc44337620"/>
      <w:bookmarkStart w:id="53" w:name="_Toc44337668"/>
      <w:bookmarkStart w:id="54" w:name="_Toc44337725"/>
      <w:bookmarkStart w:id="55" w:name="_Toc44337824"/>
      <w:bookmarkStart w:id="56" w:name="_Toc44337924"/>
      <w:bookmarkStart w:id="57" w:name="_Toc44338023"/>
      <w:bookmarkStart w:id="58" w:name="_Toc44439347"/>
      <w:bookmarkStart w:id="59" w:name="_Toc44530335"/>
      <w:bookmarkStart w:id="60" w:name="_Toc44573115"/>
      <w:bookmarkStart w:id="61" w:name="_Toc44771093"/>
      <w:bookmarkStart w:id="62" w:name="_Toc44873805"/>
      <w:bookmarkStart w:id="63" w:name="_Toc44935384"/>
      <w:bookmarkStart w:id="64" w:name="_Toc44935827"/>
      <w:bookmarkStart w:id="65" w:name="_Toc44935868"/>
      <w:bookmarkStart w:id="66" w:name="_Toc45115047"/>
      <w:bookmarkStart w:id="67" w:name="_Toc45379142"/>
      <w:bookmarkStart w:id="68" w:name="_Toc45379331"/>
      <w:bookmarkStart w:id="69" w:name="_Toc45379995"/>
      <w:bookmarkStart w:id="70" w:name="_Toc45380039"/>
      <w:bookmarkStart w:id="71" w:name="_Toc45380083"/>
      <w:bookmarkStart w:id="72" w:name="_Toc45380126"/>
      <w:bookmarkStart w:id="73" w:name="_Toc45458648"/>
      <w:bookmarkStart w:id="74" w:name="_Toc45551295"/>
      <w:bookmarkStart w:id="75" w:name="_Toc45555792"/>
      <w:bookmarkStart w:id="76" w:name="_Toc45555846"/>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0628DCC8" w14:textId="77777777" w:rsidR="0023203B" w:rsidRPr="0023203B" w:rsidRDefault="0023203B" w:rsidP="0023203B">
      <w:pPr>
        <w:pStyle w:val="a4"/>
        <w:widowControl/>
        <w:numPr>
          <w:ilvl w:val="1"/>
          <w:numId w:val="4"/>
        </w:numPr>
        <w:spacing w:before="120" w:after="120"/>
        <w:ind w:leftChars="0"/>
        <w:outlineLvl w:val="1"/>
        <w:rPr>
          <w:rFonts w:eastAsia="Times New Roman" w:cs="新細明體"/>
          <w:b/>
          <w:bCs/>
          <w:vanish/>
          <w:kern w:val="0"/>
          <w:sz w:val="32"/>
          <w:szCs w:val="36"/>
        </w:rPr>
      </w:pPr>
      <w:bookmarkStart w:id="77" w:name="_Toc43474092"/>
      <w:bookmarkStart w:id="78" w:name="_Toc43474171"/>
      <w:bookmarkStart w:id="79" w:name="_Toc43474264"/>
      <w:bookmarkStart w:id="80" w:name="_Toc43474323"/>
      <w:bookmarkStart w:id="81" w:name="_Toc43474488"/>
      <w:bookmarkStart w:id="82" w:name="_Toc43474546"/>
      <w:bookmarkStart w:id="83" w:name="_Toc43474604"/>
      <w:bookmarkStart w:id="84" w:name="_Toc43474820"/>
      <w:bookmarkStart w:id="85" w:name="_Toc43474895"/>
      <w:bookmarkStart w:id="86" w:name="_Toc43837023"/>
      <w:bookmarkStart w:id="87" w:name="_Toc44254015"/>
      <w:bookmarkStart w:id="88" w:name="_Toc44254135"/>
      <w:bookmarkStart w:id="89" w:name="_Toc44254218"/>
      <w:bookmarkStart w:id="90" w:name="_Toc44254263"/>
      <w:bookmarkStart w:id="91" w:name="_Toc44254315"/>
      <w:bookmarkStart w:id="92" w:name="_Toc44277739"/>
      <w:bookmarkStart w:id="93" w:name="_Toc44277870"/>
      <w:bookmarkStart w:id="94" w:name="_Toc44277919"/>
      <w:bookmarkStart w:id="95" w:name="_Toc44277953"/>
      <w:bookmarkStart w:id="96" w:name="_Toc44277987"/>
      <w:bookmarkStart w:id="97" w:name="_Toc44333293"/>
      <w:bookmarkStart w:id="98" w:name="_Toc44333341"/>
      <w:bookmarkStart w:id="99" w:name="_Toc44333868"/>
      <w:bookmarkStart w:id="100" w:name="_Toc44334233"/>
      <w:bookmarkStart w:id="101" w:name="_Toc44334281"/>
      <w:bookmarkStart w:id="102" w:name="_Toc44334349"/>
      <w:bookmarkStart w:id="103" w:name="_Toc44334397"/>
      <w:bookmarkStart w:id="104" w:name="_Toc44334445"/>
      <w:bookmarkStart w:id="105" w:name="_Toc44337042"/>
      <w:bookmarkStart w:id="106" w:name="_Toc44337497"/>
      <w:bookmarkStart w:id="107" w:name="_Toc44337572"/>
      <w:bookmarkStart w:id="108" w:name="_Toc44337621"/>
      <w:bookmarkStart w:id="109" w:name="_Toc44337669"/>
      <w:bookmarkStart w:id="110" w:name="_Toc44337726"/>
      <w:bookmarkStart w:id="111" w:name="_Toc44337825"/>
      <w:bookmarkStart w:id="112" w:name="_Toc44337925"/>
      <w:bookmarkStart w:id="113" w:name="_Toc44338024"/>
      <w:bookmarkStart w:id="114" w:name="_Toc44439348"/>
      <w:bookmarkStart w:id="115" w:name="_Toc44530336"/>
      <w:bookmarkStart w:id="116" w:name="_Toc44573116"/>
      <w:bookmarkStart w:id="117" w:name="_Toc44771094"/>
      <w:bookmarkStart w:id="118" w:name="_Toc44873806"/>
      <w:bookmarkStart w:id="119" w:name="_Toc44935385"/>
      <w:bookmarkStart w:id="120" w:name="_Toc44935828"/>
      <w:bookmarkStart w:id="121" w:name="_Toc44935869"/>
      <w:bookmarkStart w:id="122" w:name="_Toc45115048"/>
      <w:bookmarkStart w:id="123" w:name="_Toc45379143"/>
      <w:bookmarkStart w:id="124" w:name="_Toc45379332"/>
      <w:bookmarkStart w:id="125" w:name="_Toc45379996"/>
      <w:bookmarkStart w:id="126" w:name="_Toc45380040"/>
      <w:bookmarkStart w:id="127" w:name="_Toc45380084"/>
      <w:bookmarkStart w:id="128" w:name="_Toc45380127"/>
      <w:bookmarkStart w:id="129" w:name="_Toc45458649"/>
      <w:bookmarkStart w:id="130" w:name="_Toc45551296"/>
      <w:bookmarkStart w:id="131" w:name="_Toc45555793"/>
      <w:bookmarkStart w:id="132" w:name="_Toc4555584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73928269" w14:textId="77777777" w:rsidR="0023203B" w:rsidRPr="0023203B" w:rsidRDefault="0023203B" w:rsidP="0023203B">
      <w:pPr>
        <w:pStyle w:val="a4"/>
        <w:widowControl/>
        <w:numPr>
          <w:ilvl w:val="1"/>
          <w:numId w:val="4"/>
        </w:numPr>
        <w:spacing w:before="120" w:after="120"/>
        <w:ind w:leftChars="0"/>
        <w:outlineLvl w:val="1"/>
        <w:rPr>
          <w:rFonts w:eastAsia="Times New Roman" w:cs="新細明體"/>
          <w:b/>
          <w:bCs/>
          <w:vanish/>
          <w:kern w:val="0"/>
          <w:sz w:val="32"/>
          <w:szCs w:val="36"/>
        </w:rPr>
      </w:pPr>
      <w:bookmarkStart w:id="133" w:name="_Toc43474093"/>
      <w:bookmarkStart w:id="134" w:name="_Toc43474172"/>
      <w:bookmarkStart w:id="135" w:name="_Toc43474265"/>
      <w:bookmarkStart w:id="136" w:name="_Toc43474324"/>
      <w:bookmarkStart w:id="137" w:name="_Toc43474489"/>
      <w:bookmarkStart w:id="138" w:name="_Toc43474547"/>
      <w:bookmarkStart w:id="139" w:name="_Toc43474605"/>
      <w:bookmarkStart w:id="140" w:name="_Toc43474821"/>
      <w:bookmarkStart w:id="141" w:name="_Toc43474896"/>
      <w:bookmarkStart w:id="142" w:name="_Toc43837024"/>
      <w:bookmarkStart w:id="143" w:name="_Toc44254016"/>
      <w:bookmarkStart w:id="144" w:name="_Toc44254136"/>
      <w:bookmarkStart w:id="145" w:name="_Toc44254219"/>
      <w:bookmarkStart w:id="146" w:name="_Toc44254264"/>
      <w:bookmarkStart w:id="147" w:name="_Toc44254316"/>
      <w:bookmarkStart w:id="148" w:name="_Toc44277740"/>
      <w:bookmarkStart w:id="149" w:name="_Toc44277871"/>
      <w:bookmarkStart w:id="150" w:name="_Toc44277920"/>
      <w:bookmarkStart w:id="151" w:name="_Toc44277954"/>
      <w:bookmarkStart w:id="152" w:name="_Toc44277988"/>
      <w:bookmarkStart w:id="153" w:name="_Toc44333294"/>
      <w:bookmarkStart w:id="154" w:name="_Toc44333342"/>
      <w:bookmarkStart w:id="155" w:name="_Toc44333869"/>
      <w:bookmarkStart w:id="156" w:name="_Toc44334234"/>
      <w:bookmarkStart w:id="157" w:name="_Toc44334282"/>
      <w:bookmarkStart w:id="158" w:name="_Toc44334350"/>
      <w:bookmarkStart w:id="159" w:name="_Toc44334398"/>
      <w:bookmarkStart w:id="160" w:name="_Toc44334446"/>
      <w:bookmarkStart w:id="161" w:name="_Toc44337043"/>
      <w:bookmarkStart w:id="162" w:name="_Toc44337498"/>
      <w:bookmarkStart w:id="163" w:name="_Toc44337573"/>
      <w:bookmarkStart w:id="164" w:name="_Toc44337622"/>
      <w:bookmarkStart w:id="165" w:name="_Toc44337670"/>
      <w:bookmarkStart w:id="166" w:name="_Toc44337727"/>
      <w:bookmarkStart w:id="167" w:name="_Toc44337826"/>
      <w:bookmarkStart w:id="168" w:name="_Toc44337926"/>
      <w:bookmarkStart w:id="169" w:name="_Toc44338025"/>
      <w:bookmarkStart w:id="170" w:name="_Toc44439349"/>
      <w:bookmarkStart w:id="171" w:name="_Toc44530337"/>
      <w:bookmarkStart w:id="172" w:name="_Toc44573117"/>
      <w:bookmarkStart w:id="173" w:name="_Toc44771095"/>
      <w:bookmarkStart w:id="174" w:name="_Toc44873807"/>
      <w:bookmarkStart w:id="175" w:name="_Toc44935386"/>
      <w:bookmarkStart w:id="176" w:name="_Toc44935829"/>
      <w:bookmarkStart w:id="177" w:name="_Toc44935870"/>
      <w:bookmarkStart w:id="178" w:name="_Toc45115049"/>
      <w:bookmarkStart w:id="179" w:name="_Toc45379144"/>
      <w:bookmarkStart w:id="180" w:name="_Toc45379333"/>
      <w:bookmarkStart w:id="181" w:name="_Toc45379997"/>
      <w:bookmarkStart w:id="182" w:name="_Toc45380041"/>
      <w:bookmarkStart w:id="183" w:name="_Toc45380085"/>
      <w:bookmarkStart w:id="184" w:name="_Toc45380128"/>
      <w:bookmarkStart w:id="185" w:name="_Toc45458650"/>
      <w:bookmarkStart w:id="186" w:name="_Toc45551297"/>
      <w:bookmarkStart w:id="187" w:name="_Toc45555794"/>
      <w:bookmarkStart w:id="188" w:name="_Toc45555848"/>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2BB5E971" w14:textId="0B2F7A7F" w:rsidR="0023203B" w:rsidRPr="0023203B" w:rsidRDefault="0023203B" w:rsidP="000A479B">
      <w:pPr>
        <w:pStyle w:val="20"/>
        <w:ind w:left="709" w:hanging="709"/>
      </w:pPr>
      <w:bookmarkStart w:id="189" w:name="_Toc45555849"/>
      <w:r>
        <w:rPr>
          <w:rFonts w:eastAsiaTheme="minorEastAsia" w:cs="Times New Roman" w:hint="cs"/>
        </w:rPr>
        <w:t>O</w:t>
      </w:r>
      <w:r>
        <w:rPr>
          <w:rFonts w:eastAsiaTheme="minorEastAsia" w:cs="Times New Roman"/>
        </w:rPr>
        <w:t>rganization of this Thesis</w:t>
      </w:r>
      <w:bookmarkEnd w:id="189"/>
    </w:p>
    <w:p w14:paraId="13C80448" w14:textId="356F3E74" w:rsidR="00F91A4E" w:rsidRDefault="002D2F96" w:rsidP="00474B9D">
      <w:pPr>
        <w:ind w:firstLineChars="200" w:firstLine="480"/>
        <w:rPr>
          <w:rFonts w:cs="Times New Roman"/>
          <w:szCs w:val="36"/>
        </w:rPr>
      </w:pPr>
      <w:r>
        <w:rPr>
          <w:rFonts w:cs="Times New Roman"/>
          <w:szCs w:val="36"/>
        </w:rPr>
        <w:t xml:space="preserve">This thesis is organized as follows: In Chapter 1, we introduce the background, motivation, and this research objectives. In Chapter 2, we review the research </w:t>
      </w:r>
      <w:r w:rsidR="005C0B13">
        <w:rPr>
          <w:rFonts w:cs="Times New Roman"/>
          <w:szCs w:val="36"/>
        </w:rPr>
        <w:t xml:space="preserve">on the tool BWA and the reference bias. In Chapter 3, we describe the method of our system. In Chapter 4, we experiment of real data. In Chapter 5, we show the result and analyze some cases. In Chapter 6, we discuss the result, </w:t>
      </w:r>
      <w:r w:rsidR="00474B9D">
        <w:rPr>
          <w:rFonts w:cs="Times New Roman"/>
          <w:szCs w:val="36"/>
        </w:rPr>
        <w:t xml:space="preserve">provide a </w:t>
      </w:r>
      <w:r w:rsidR="005C0B13">
        <w:rPr>
          <w:rFonts w:cs="Times New Roman"/>
          <w:szCs w:val="36"/>
        </w:rPr>
        <w:t xml:space="preserve">conclusion and </w:t>
      </w:r>
      <w:r w:rsidR="00474B9D">
        <w:rPr>
          <w:rFonts w:cs="Times New Roman"/>
          <w:szCs w:val="36"/>
        </w:rPr>
        <w:t>future works.</w:t>
      </w:r>
    </w:p>
    <w:p w14:paraId="07BBBA91" w14:textId="0BC2196F" w:rsidR="001A7F8C" w:rsidRDefault="001A7F8C" w:rsidP="00474B9D">
      <w:pPr>
        <w:ind w:firstLineChars="200" w:firstLine="480"/>
        <w:rPr>
          <w:rFonts w:cs="Times New Roman"/>
          <w:szCs w:val="36"/>
        </w:rPr>
      </w:pPr>
    </w:p>
    <w:p w14:paraId="30566017" w14:textId="474C37D4" w:rsidR="001A7F8C" w:rsidRDefault="001A7F8C" w:rsidP="00474B9D">
      <w:pPr>
        <w:ind w:firstLineChars="200" w:firstLine="480"/>
        <w:rPr>
          <w:rFonts w:cs="Times New Roman"/>
          <w:szCs w:val="36"/>
        </w:rPr>
      </w:pPr>
    </w:p>
    <w:p w14:paraId="52068EB1" w14:textId="4097A6AA" w:rsidR="001A7F8C" w:rsidRDefault="001A7F8C" w:rsidP="00474B9D">
      <w:pPr>
        <w:ind w:firstLineChars="200" w:firstLine="480"/>
        <w:rPr>
          <w:rFonts w:cs="Times New Roman"/>
          <w:szCs w:val="36"/>
        </w:rPr>
      </w:pPr>
    </w:p>
    <w:p w14:paraId="14E1AD97" w14:textId="77777777" w:rsidR="001A7F8C" w:rsidRPr="00474B9D" w:rsidRDefault="001A7F8C" w:rsidP="00474B9D">
      <w:pPr>
        <w:ind w:firstLineChars="200" w:firstLine="480"/>
        <w:rPr>
          <w:rFonts w:eastAsiaTheme="minorEastAsia" w:cs="Times New Roman"/>
          <w:lang w:eastAsia="zh-CN"/>
        </w:rPr>
      </w:pPr>
    </w:p>
    <w:p w14:paraId="79A19E8F" w14:textId="22A1E175" w:rsidR="004D5494" w:rsidRDefault="004D5494" w:rsidP="00A6073E">
      <w:pPr>
        <w:pStyle w:val="11"/>
        <w:ind w:left="1701" w:hanging="1701"/>
      </w:pPr>
      <w:bookmarkStart w:id="190" w:name="_Ref14392366"/>
      <w:bookmarkStart w:id="191" w:name="_Toc45555850"/>
      <w:r w:rsidRPr="00843F44">
        <w:t>Related Work</w:t>
      </w:r>
      <w:bookmarkEnd w:id="190"/>
      <w:bookmarkEnd w:id="191"/>
    </w:p>
    <w:p w14:paraId="39B3498A" w14:textId="1344306C" w:rsidR="00254D59" w:rsidRPr="00254D59" w:rsidRDefault="0098264F" w:rsidP="00784860">
      <w:pPr>
        <w:rPr>
          <w:lang w:eastAsia="zh-CN"/>
        </w:rPr>
      </w:pPr>
      <w:r>
        <w:rPr>
          <w:rFonts w:hint="eastAsia"/>
          <w:lang w:eastAsia="zh-CN"/>
        </w:rPr>
        <w:t xml:space="preserve"> </w:t>
      </w:r>
      <w:r>
        <w:rPr>
          <w:lang w:eastAsia="zh-CN"/>
        </w:rPr>
        <w:t xml:space="preserve"> In this chapter,</w:t>
      </w:r>
      <w:r w:rsidR="00784860">
        <w:rPr>
          <w:rFonts w:hint="eastAsia"/>
          <w:lang w:eastAsia="zh-CN"/>
        </w:rPr>
        <w:t xml:space="preserve"> </w:t>
      </w:r>
      <w:r w:rsidR="00784860">
        <w:rPr>
          <w:lang w:eastAsia="zh-CN"/>
        </w:rPr>
        <w:t>we review the related work in recent years. In section 2.1, we introduce the Burrows-Wheeler Aligner (BWA)</w:t>
      </w:r>
      <w:r w:rsidR="00254D59">
        <w:rPr>
          <w:lang w:eastAsia="zh-CN"/>
        </w:rPr>
        <w:t>, a well-known alignment tool. In section 2.2, we briefly introduce the related research on the reference bias.</w:t>
      </w:r>
    </w:p>
    <w:p w14:paraId="41646E9E" w14:textId="5A97BA78" w:rsidR="00541BA8" w:rsidRPr="00541BA8" w:rsidRDefault="00D132BF" w:rsidP="00541BA8">
      <w:pPr>
        <w:pStyle w:val="20"/>
        <w:ind w:left="709" w:hanging="709"/>
        <w:rPr>
          <w:lang w:eastAsia="zh-CN"/>
        </w:rPr>
      </w:pPr>
      <w:bookmarkStart w:id="192" w:name="_Toc45555851"/>
      <w:r>
        <w:rPr>
          <w:rFonts w:eastAsiaTheme="minorEastAsia"/>
        </w:rPr>
        <w:t>BWA</w:t>
      </w:r>
      <w:bookmarkEnd w:id="192"/>
    </w:p>
    <w:p w14:paraId="2C279610" w14:textId="154F7CB4" w:rsidR="00254D59" w:rsidRDefault="00254D59" w:rsidP="007B6A45">
      <w:pPr>
        <w:ind w:firstLine="480"/>
        <w:rPr>
          <w:lang w:eastAsia="zh-CN"/>
        </w:rPr>
      </w:pPr>
      <w:r>
        <w:t xml:space="preserve">BWA is a software </w:t>
      </w:r>
      <w:r w:rsidR="00881A91">
        <w:t xml:space="preserve">to align the reads on reference sequences based on </w:t>
      </w:r>
      <w:r w:rsidR="00881A91" w:rsidRPr="00881A91">
        <w:t>Burrows–</w:t>
      </w:r>
      <w:r w:rsidR="00881A91" w:rsidRPr="00881A91">
        <w:lastRenderedPageBreak/>
        <w:t>Wheeler Transform (BWT)</w:t>
      </w:r>
      <w:r w:rsidR="00373814">
        <w:t xml:space="preserve">. </w:t>
      </w:r>
      <w:r w:rsidR="003A437D">
        <w:t xml:space="preserve">Using the FM-index </w:t>
      </w:r>
      <w:r w:rsidR="000F23D5">
        <w:fldChar w:fldCharType="begin"/>
      </w:r>
      <w:r w:rsidR="000F23D5">
        <w:instrText xml:space="preserve"> REF _Ref44935328 \r \h </w:instrText>
      </w:r>
      <w:r w:rsidR="000F23D5">
        <w:fldChar w:fldCharType="separate"/>
      </w:r>
      <w:r w:rsidR="000A0A93">
        <w:t xml:space="preserve">[14] </w:t>
      </w:r>
      <w:r w:rsidR="000F23D5">
        <w:fldChar w:fldCharType="end"/>
      </w:r>
      <w:r w:rsidR="003A437D">
        <w:t>which combines the BWT and suffix array enables the backward search</w:t>
      </w:r>
      <w:r w:rsidR="00306B7E">
        <w:t xml:space="preserve">, making querying more efficient </w:t>
      </w:r>
      <w:r w:rsidR="000F23D5">
        <w:fldChar w:fldCharType="begin"/>
      </w:r>
      <w:r w:rsidR="000F23D5">
        <w:instrText xml:space="preserve"> REF _Ref44935339 \r \h </w:instrText>
      </w:r>
      <w:r w:rsidR="000F23D5">
        <w:fldChar w:fldCharType="separate"/>
      </w:r>
      <w:r w:rsidR="000A0A93">
        <w:t xml:space="preserve">[15] </w:t>
      </w:r>
      <w:r w:rsidR="000F23D5">
        <w:fldChar w:fldCharType="end"/>
      </w:r>
      <w:r w:rsidR="000F23D5">
        <w:fldChar w:fldCharType="begin"/>
      </w:r>
      <w:r w:rsidR="000F23D5">
        <w:instrText xml:space="preserve"> REF _Ref44935809 \r \h </w:instrText>
      </w:r>
      <w:r w:rsidR="000F23D5">
        <w:fldChar w:fldCharType="separate"/>
      </w:r>
      <w:r w:rsidR="000A0A93">
        <w:t xml:space="preserve">[16] </w:t>
      </w:r>
      <w:r w:rsidR="000F23D5">
        <w:fldChar w:fldCharType="end"/>
      </w:r>
      <w:r w:rsidR="000F5BB8">
        <w:t xml:space="preserve">. The index function of </w:t>
      </w:r>
      <w:r w:rsidR="003C2A6F">
        <w:t>BWA will build a BWT file, suffix array file, and some temporary</w:t>
      </w:r>
      <w:r w:rsidR="001645B7">
        <w:t xml:space="preserve"> files</w:t>
      </w:r>
      <w:r w:rsidR="003C2A6F">
        <w:t xml:space="preserve">. The indexing reference sequences </w:t>
      </w:r>
      <w:r w:rsidR="003C2A6F">
        <w:rPr>
          <w:lang w:eastAsia="zh-CN"/>
        </w:rPr>
        <w:t xml:space="preserve">is a necessary step before mapping reads. </w:t>
      </w:r>
      <w:r w:rsidR="00B616FB">
        <w:rPr>
          <w:lang w:eastAsia="zh-CN"/>
        </w:rPr>
        <w:t xml:space="preserve">There are three methods of mapping function of BWA, SW, ALN, and MEM. Li </w:t>
      </w:r>
      <w:r w:rsidR="00B616FB">
        <w:rPr>
          <w:lang w:eastAsia="zh-CN"/>
        </w:rPr>
        <w:fldChar w:fldCharType="begin"/>
      </w:r>
      <w:r w:rsidR="00B616FB">
        <w:rPr>
          <w:lang w:eastAsia="zh-CN"/>
        </w:rPr>
        <w:instrText xml:space="preserve"> REF _Ref44937790 \r \h </w:instrText>
      </w:r>
      <w:r w:rsidR="00B616FB">
        <w:rPr>
          <w:lang w:eastAsia="zh-CN"/>
        </w:rPr>
      </w:r>
      <w:r w:rsidR="00B616FB">
        <w:rPr>
          <w:lang w:eastAsia="zh-CN"/>
        </w:rPr>
        <w:fldChar w:fldCharType="separate"/>
      </w:r>
      <w:r w:rsidR="000A0A93">
        <w:rPr>
          <w:lang w:eastAsia="zh-CN"/>
        </w:rPr>
        <w:t xml:space="preserve">[17] </w:t>
      </w:r>
      <w:r w:rsidR="00B616FB">
        <w:rPr>
          <w:lang w:eastAsia="zh-CN"/>
        </w:rPr>
        <w:fldChar w:fldCharType="end"/>
      </w:r>
      <w:r w:rsidR="00B616FB">
        <w:rPr>
          <w:lang w:eastAsia="zh-CN"/>
        </w:rPr>
        <w:t>claim that the BWA-MEM shows better performance in mapping 100bp sequences of several read aligners.</w:t>
      </w:r>
      <w:r w:rsidR="00E217BE">
        <w:rPr>
          <w:lang w:eastAsia="zh-CN"/>
        </w:rPr>
        <w:t xml:space="preserve"> </w:t>
      </w:r>
      <w:r w:rsidR="00B616FB">
        <w:rPr>
          <w:lang w:eastAsia="zh-CN"/>
        </w:rPr>
        <w:t>In this paper, our read sequences data length is about 100bp. Therefore, we choose the BWA-MEM as our read mapping function.</w:t>
      </w:r>
    </w:p>
    <w:p w14:paraId="04D068E0" w14:textId="188AC582" w:rsidR="002D6FDD" w:rsidRPr="00541BA8" w:rsidRDefault="00977CA3" w:rsidP="002D6FDD">
      <w:pPr>
        <w:pStyle w:val="20"/>
        <w:ind w:left="709" w:hanging="709"/>
      </w:pPr>
      <w:bookmarkStart w:id="193" w:name="_Ref14469725"/>
      <w:bookmarkStart w:id="194" w:name="_Toc45555852"/>
      <w:r>
        <w:rPr>
          <w:rFonts w:eastAsiaTheme="minorEastAsia"/>
        </w:rPr>
        <w:t>R</w:t>
      </w:r>
      <w:r w:rsidR="00F07B7C">
        <w:rPr>
          <w:rFonts w:eastAsiaTheme="minorEastAsia"/>
        </w:rPr>
        <w:t>e</w:t>
      </w:r>
      <w:bookmarkEnd w:id="193"/>
      <w:r>
        <w:rPr>
          <w:rFonts w:eastAsiaTheme="minorEastAsia"/>
        </w:rPr>
        <w:t>ference Bias</w:t>
      </w:r>
      <w:bookmarkEnd w:id="194"/>
    </w:p>
    <w:p w14:paraId="4EB44368" w14:textId="336F96D9" w:rsidR="00E20A23" w:rsidRDefault="00724D23" w:rsidP="00E20A23">
      <w:pPr>
        <w:ind w:firstLine="480"/>
      </w:pPr>
      <w:r>
        <w:t>There are some researches discuss the</w:t>
      </w:r>
      <w:r w:rsidR="003A3926">
        <w:t xml:space="preserve"> impact of</w:t>
      </w:r>
      <w:r>
        <w:t xml:space="preserve"> reference</w:t>
      </w:r>
      <w:r w:rsidR="003A3926">
        <w:t xml:space="preserve"> bias</w:t>
      </w:r>
      <w:r>
        <w:t>, su</w:t>
      </w:r>
      <w:r w:rsidR="00991B02">
        <w:t>ch as</w:t>
      </w:r>
      <w:r>
        <w:t xml:space="preserve"> </w:t>
      </w:r>
      <w:r w:rsidR="003A3926">
        <w:fldChar w:fldCharType="begin"/>
      </w:r>
      <w:r w:rsidR="003A3926">
        <w:instrText xml:space="preserve"> REF _Ref44941586 \r \h </w:instrText>
      </w:r>
      <w:r w:rsidR="003A3926">
        <w:fldChar w:fldCharType="separate"/>
      </w:r>
      <w:r w:rsidR="000A0A93">
        <w:t xml:space="preserve">[18] </w:t>
      </w:r>
      <w:r w:rsidR="003A3926">
        <w:fldChar w:fldCharType="end"/>
      </w:r>
      <w:r w:rsidR="00357CBE">
        <w:t>, who investigated the effect of reference bias on population genomic studies of prehistoric human populations. They found that while most</w:t>
      </w:r>
      <w:r w:rsidR="003A3926">
        <w:t xml:space="preserve"> regions of genome</w:t>
      </w:r>
      <w:r w:rsidR="00357CBE">
        <w:t xml:space="preserve"> suffer little </w:t>
      </w:r>
      <w:r w:rsidR="003A3926">
        <w:t>bias,</w:t>
      </w:r>
      <w:r w:rsidR="00357CBE">
        <w:t xml:space="preserve"> </w:t>
      </w:r>
      <w:r w:rsidR="003A3926">
        <w:t xml:space="preserve">reference bias </w:t>
      </w:r>
      <w:r w:rsidR="00357CBE">
        <w:t>does have the potential affect downstream analysis.</w:t>
      </w:r>
      <w:r w:rsidR="00012DDC">
        <w:t xml:space="preserve"> In other aspect, some researches use the</w:t>
      </w:r>
      <w:r w:rsidR="00DC1EA5">
        <w:t xml:space="preserve"> genome</w:t>
      </w:r>
      <w:r w:rsidR="00012DDC">
        <w:t xml:space="preserve"> </w:t>
      </w:r>
      <w:r w:rsidR="00DC1EA5">
        <w:t xml:space="preserve">graph </w:t>
      </w:r>
      <w:r w:rsidR="00DC1EA5">
        <w:fldChar w:fldCharType="begin"/>
      </w:r>
      <w:r w:rsidR="00DC1EA5">
        <w:instrText xml:space="preserve"> REF _Ref44943414 \r \h </w:instrText>
      </w:r>
      <w:r w:rsidR="00DC1EA5">
        <w:fldChar w:fldCharType="separate"/>
      </w:r>
      <w:r w:rsidR="000A0A93">
        <w:t xml:space="preserve">[19] </w:t>
      </w:r>
      <w:r w:rsidR="00DC1EA5">
        <w:fldChar w:fldCharType="end"/>
      </w:r>
      <w:r w:rsidR="00DC1EA5">
        <w:fldChar w:fldCharType="begin"/>
      </w:r>
      <w:r w:rsidR="00DC1EA5">
        <w:instrText xml:space="preserve"> REF _Ref44943417 \r \h </w:instrText>
      </w:r>
      <w:r w:rsidR="00DC1EA5">
        <w:fldChar w:fldCharType="separate"/>
      </w:r>
      <w:r w:rsidR="000A0A93">
        <w:t xml:space="preserve">[20] </w:t>
      </w:r>
      <w:r w:rsidR="00DC1EA5">
        <w:fldChar w:fldCharType="end"/>
      </w:r>
      <w:r w:rsidR="00DC1EA5">
        <w:t>to reduce the reference bias</w:t>
      </w:r>
      <w:r w:rsidR="001F7E4B">
        <w:t xml:space="preserve">. These researches </w:t>
      </w:r>
      <w:r w:rsidR="00357CBE">
        <w:t>build</w:t>
      </w:r>
      <w:r w:rsidR="001F7E4B">
        <w:t xml:space="preserve"> a new structure of reference sequences</w:t>
      </w:r>
      <w:r w:rsidR="00357CBE">
        <w:t xml:space="preserve"> which contain common variants.</w:t>
      </w:r>
      <w:r w:rsidR="001F7E4B">
        <w:t xml:space="preserve"> In this paper, we investigate</w:t>
      </w:r>
      <w:r w:rsidR="00357CBE">
        <w:t xml:space="preserve"> whether building an index structure from read sequence data may be a practical way to reduce reference bias and investigate its potential to improve variant calling.</w:t>
      </w:r>
    </w:p>
    <w:p w14:paraId="621F049E" w14:textId="77777777" w:rsidR="00040094" w:rsidRPr="00F667EE" w:rsidRDefault="00040094" w:rsidP="00254D59"/>
    <w:p w14:paraId="3411ED03" w14:textId="53EDDAAD" w:rsidR="00930A4C" w:rsidRDefault="0030574C" w:rsidP="00A6073E">
      <w:pPr>
        <w:pStyle w:val="11"/>
        <w:keepNext w:val="0"/>
        <w:ind w:left="1701" w:hanging="1701"/>
      </w:pPr>
      <w:bookmarkStart w:id="195" w:name="_Toc45555853"/>
      <w:r>
        <w:rPr>
          <w:rFonts w:hint="eastAsia"/>
          <w:lang w:eastAsia="zh-CN"/>
        </w:rPr>
        <w:lastRenderedPageBreak/>
        <w:t>Method</w:t>
      </w:r>
      <w:bookmarkEnd w:id="195"/>
    </w:p>
    <w:p w14:paraId="19F9706B" w14:textId="7C9B7D87" w:rsidR="00422E45" w:rsidRPr="000750DC" w:rsidRDefault="0030574C" w:rsidP="005C33D6">
      <w:pPr>
        <w:ind w:firstLine="480"/>
        <w:rPr>
          <w:szCs w:val="24"/>
        </w:rPr>
      </w:pPr>
      <w:r>
        <w:rPr>
          <w:szCs w:val="24"/>
        </w:rPr>
        <w:t xml:space="preserve">In this chapter, </w:t>
      </w:r>
      <w:r w:rsidR="00422E45">
        <w:rPr>
          <w:szCs w:val="24"/>
        </w:rPr>
        <w:t xml:space="preserve">we introduce how to </w:t>
      </w:r>
      <w:r w:rsidR="00A66F12">
        <w:rPr>
          <w:rFonts w:hint="eastAsia"/>
          <w:szCs w:val="24"/>
          <w:lang w:eastAsia="zh-CN"/>
        </w:rPr>
        <w:t>u</w:t>
      </w:r>
      <w:r w:rsidR="00A66F12">
        <w:rPr>
          <w:szCs w:val="24"/>
          <w:lang w:eastAsia="zh-CN"/>
        </w:rPr>
        <w:t>se</w:t>
      </w:r>
      <w:r w:rsidR="00385A34">
        <w:rPr>
          <w:szCs w:val="24"/>
          <w:lang w:eastAsia="zh-CN"/>
        </w:rPr>
        <w:t xml:space="preserve"> the</w:t>
      </w:r>
      <w:r w:rsidR="00A66F12">
        <w:rPr>
          <w:szCs w:val="24"/>
          <w:lang w:eastAsia="zh-CN"/>
        </w:rPr>
        <w:t xml:space="preserve"> alignment tool mapping Next Gene</w:t>
      </w:r>
      <w:r w:rsidR="003F0541">
        <w:rPr>
          <w:szCs w:val="24"/>
          <w:lang w:eastAsia="zh-CN"/>
        </w:rPr>
        <w:t xml:space="preserve">ration Sequencing data, and get the BAM file. </w:t>
      </w:r>
      <w:r w:rsidR="0014134E" w:rsidRPr="0014134E">
        <w:rPr>
          <w:szCs w:val="24"/>
          <w:lang w:eastAsia="zh-CN"/>
        </w:rPr>
        <w:t>Then find the position of variation with VCF and reference sequenc</w:t>
      </w:r>
      <w:r w:rsidR="005C2386">
        <w:rPr>
          <w:szCs w:val="24"/>
          <w:lang w:eastAsia="zh-CN"/>
        </w:rPr>
        <w:t>ing</w:t>
      </w:r>
      <w:r w:rsidR="0014134E" w:rsidRPr="0014134E">
        <w:rPr>
          <w:szCs w:val="24"/>
          <w:lang w:eastAsia="zh-CN"/>
        </w:rPr>
        <w:t xml:space="preserve"> data,</w:t>
      </w:r>
      <w:r w:rsidR="0014134E">
        <w:rPr>
          <w:szCs w:val="24"/>
          <w:lang w:eastAsia="zh-CN"/>
        </w:rPr>
        <w:t xml:space="preserve"> replacing the variation on the reference genome data</w:t>
      </w:r>
      <w:r w:rsidR="008221F8">
        <w:rPr>
          <w:szCs w:val="24"/>
          <w:lang w:eastAsia="zh-CN"/>
        </w:rPr>
        <w:t>, and cutting the region as a hypothesis. Next, we create an index by the reads sequencing data to queried by the hypothesis previously we mention. In the last part, we</w:t>
      </w:r>
      <w:r w:rsidR="005C33D6">
        <w:rPr>
          <w:szCs w:val="24"/>
          <w:lang w:eastAsia="zh-CN"/>
        </w:rPr>
        <w:t xml:space="preserve"> find some reads to support our hypothesis.</w:t>
      </w:r>
    </w:p>
    <w:p w14:paraId="1EC3FAB8" w14:textId="39C63883" w:rsidR="00C05043" w:rsidRPr="00F667EE" w:rsidRDefault="00C83D68" w:rsidP="00754A22">
      <w:pPr>
        <w:pStyle w:val="20"/>
        <w:widowControl w:val="0"/>
        <w:ind w:left="709" w:hanging="709"/>
      </w:pPr>
      <w:bookmarkStart w:id="196" w:name="_Toc45555854"/>
      <w:r>
        <w:t>Overview</w:t>
      </w:r>
      <w:bookmarkEnd w:id="196"/>
    </w:p>
    <w:p w14:paraId="051A6AAE" w14:textId="1E9FCB5B" w:rsidR="00444CDD" w:rsidRDefault="00205D0C" w:rsidP="00444CDD">
      <w:pPr>
        <w:ind w:firstLineChars="100" w:firstLine="240"/>
      </w:pPr>
      <w:r>
        <w:t xml:space="preserve">Figure 3-1 shows the core of method in this chapter. </w:t>
      </w:r>
      <w:r w:rsidR="00444CDD" w:rsidRPr="00444CDD">
        <w:t>We develop a system to find out the reads that are not mapped on the BAM file, which can be used to get the read containing the specific variation. As Figure 3-</w:t>
      </w:r>
      <w:r>
        <w:t>2</w:t>
      </w:r>
      <w:r w:rsidR="00444CDD" w:rsidRPr="00444CDD">
        <w:t xml:space="preserve"> shows, our system flow is divided into three parts. First of all, we use BWA to map the genome read sequence</w:t>
      </w:r>
      <w:r w:rsidR="00007565">
        <w:t>s</w:t>
      </w:r>
      <w:r w:rsidR="00444CDD" w:rsidRPr="00444CDD">
        <w:t xml:space="preserve"> (Fastq) on the reference genome</w:t>
      </w:r>
      <w:r w:rsidR="00576138">
        <w:t xml:space="preserve"> in the standard way.</w:t>
      </w:r>
      <w:r w:rsidR="00C12FC2">
        <w:t xml:space="preserve"> </w:t>
      </w:r>
      <w:r w:rsidR="00EB4ECC" w:rsidRPr="00444CDD">
        <w:t>Secondly</w:t>
      </w:r>
      <w:r w:rsidR="00EB4ECC">
        <w:t>,</w:t>
      </w:r>
      <w:r w:rsidR="00444CDD" w:rsidRPr="00444CDD">
        <w:t xml:space="preserve"> </w:t>
      </w:r>
      <w:r w:rsidR="00EB4ECC">
        <w:t>t</w:t>
      </w:r>
      <w:r w:rsidR="00444CDD" w:rsidRPr="00444CDD">
        <w:t xml:space="preserve">o find the pileup, we get the variant position from the VCF file and find the same position on BAM, then we can get some reads which are covered </w:t>
      </w:r>
      <w:r w:rsidR="008C4125">
        <w:t>in</w:t>
      </w:r>
      <w:r w:rsidR="00444CDD" w:rsidRPr="00444CDD">
        <w:t xml:space="preserve"> the position.</w:t>
      </w:r>
      <w:r w:rsidR="00EB4ECC" w:rsidRPr="00EB4ECC">
        <w:t xml:space="preserve"> </w:t>
      </w:r>
      <w:r w:rsidR="00EB4ECC" w:rsidRPr="00444CDD">
        <w:t>At the last,</w:t>
      </w:r>
      <w:r w:rsidR="00444CDD" w:rsidRPr="00444CDD">
        <w:t xml:space="preserve"> we cut a region as our </w:t>
      </w:r>
      <w:r w:rsidR="0047755A" w:rsidRPr="0047755A">
        <w:t xml:space="preserve">hypothetical </w:t>
      </w:r>
      <w:r w:rsidR="00444CDD" w:rsidRPr="00444CDD">
        <w:t xml:space="preserve">sequence which is substituted the reference sequence with a variant. </w:t>
      </w:r>
      <w:r w:rsidR="00EB4ECC">
        <w:t xml:space="preserve">Querying </w:t>
      </w:r>
      <w:r w:rsidR="00444CDD" w:rsidRPr="00444CDD">
        <w:t xml:space="preserve">the read index with our </w:t>
      </w:r>
      <w:r w:rsidR="0047755A" w:rsidRPr="0047755A">
        <w:t xml:space="preserve">hypothetical </w:t>
      </w:r>
      <w:r w:rsidR="00444CDD" w:rsidRPr="00444CDD">
        <w:t xml:space="preserve">sequence, </w:t>
      </w:r>
      <w:r w:rsidR="00BE1A1D">
        <w:t xml:space="preserve">we </w:t>
      </w:r>
      <w:r w:rsidR="00444CDD" w:rsidRPr="00444CDD">
        <w:t>compare with the pileup and find the reads which are containing a variant but not exist in the pileup from BAM.</w:t>
      </w:r>
    </w:p>
    <w:p w14:paraId="3B4F4100" w14:textId="2265A0DC" w:rsidR="00444CDD" w:rsidRDefault="00205D0C" w:rsidP="00444CDD">
      <w:pPr>
        <w:ind w:firstLineChars="100" w:firstLine="240"/>
      </w:pPr>
      <w:r w:rsidRPr="00205D0C">
        <w:rPr>
          <w:noProof/>
        </w:rPr>
        <w:lastRenderedPageBreak/>
        <w:drawing>
          <wp:inline distT="0" distB="0" distL="0" distR="0" wp14:anchorId="2FD8E7CC" wp14:editId="6A073FE5">
            <wp:extent cx="5579745" cy="297497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974975"/>
                    </a:xfrm>
                    <a:prstGeom prst="rect">
                      <a:avLst/>
                    </a:prstGeom>
                  </pic:spPr>
                </pic:pic>
              </a:graphicData>
            </a:graphic>
          </wp:inline>
        </w:drawing>
      </w:r>
    </w:p>
    <w:p w14:paraId="37E125AF" w14:textId="5B931539" w:rsidR="0068417F" w:rsidRPr="00205D0C" w:rsidRDefault="00205D0C" w:rsidP="00205D0C">
      <w:pPr>
        <w:pStyle w:val="af6"/>
        <w:jc w:val="center"/>
        <w:rPr>
          <w:sz w:val="24"/>
          <w:szCs w:val="24"/>
        </w:rPr>
      </w:pPr>
      <w:bookmarkStart w:id="197" w:name="_Toc45638746"/>
      <w:r w:rsidRPr="00205D0C">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1</w:t>
      </w:r>
      <w:r w:rsidR="00871714">
        <w:rPr>
          <w:sz w:val="24"/>
          <w:szCs w:val="24"/>
        </w:rPr>
        <w:fldChar w:fldCharType="end"/>
      </w:r>
      <w:r>
        <w:rPr>
          <w:sz w:val="24"/>
          <w:szCs w:val="24"/>
        </w:rPr>
        <w:t xml:space="preserve"> briefly illustrate the read index query</w:t>
      </w:r>
      <w:bookmarkEnd w:id="197"/>
    </w:p>
    <w:p w14:paraId="78A4E343" w14:textId="5FF9653B" w:rsidR="0068417F" w:rsidRDefault="0068417F" w:rsidP="00444CDD">
      <w:pPr>
        <w:ind w:firstLineChars="100" w:firstLine="240"/>
      </w:pPr>
    </w:p>
    <w:p w14:paraId="45E6B3FA" w14:textId="5AA92BAA" w:rsidR="0068417F" w:rsidRPr="0074363B" w:rsidRDefault="0074363B" w:rsidP="0074363B">
      <w:pPr>
        <w:ind w:firstLineChars="100" w:firstLine="240"/>
      </w:pPr>
      <w:r w:rsidRPr="0074363B">
        <w:rPr>
          <w:noProof/>
        </w:rPr>
        <w:lastRenderedPageBreak/>
        <w:drawing>
          <wp:inline distT="0" distB="0" distL="0" distR="0" wp14:anchorId="138F7EE4" wp14:editId="5B00F867">
            <wp:extent cx="4522332" cy="565150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7383" cy="5695303"/>
                    </a:xfrm>
                    <a:prstGeom prst="rect">
                      <a:avLst/>
                    </a:prstGeom>
                  </pic:spPr>
                </pic:pic>
              </a:graphicData>
            </a:graphic>
          </wp:inline>
        </w:drawing>
      </w:r>
    </w:p>
    <w:p w14:paraId="5543FF56" w14:textId="1486AC02" w:rsidR="0068417F" w:rsidRPr="00506415" w:rsidRDefault="00444CDD" w:rsidP="00506415">
      <w:pPr>
        <w:pStyle w:val="af6"/>
        <w:spacing w:afterLines="50" w:after="180" w:line="360" w:lineRule="auto"/>
        <w:jc w:val="center"/>
        <w:rPr>
          <w:sz w:val="24"/>
          <w:szCs w:val="24"/>
        </w:rPr>
      </w:pPr>
      <w:bookmarkStart w:id="198" w:name="_Toc45638747"/>
      <w:r w:rsidRPr="0097375D">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2</w:t>
      </w:r>
      <w:r w:rsidR="00871714">
        <w:rPr>
          <w:sz w:val="24"/>
          <w:szCs w:val="24"/>
        </w:rPr>
        <w:fldChar w:fldCharType="end"/>
      </w:r>
      <w:r>
        <w:rPr>
          <w:sz w:val="24"/>
          <w:szCs w:val="24"/>
        </w:rPr>
        <w:t xml:space="preserve"> reference bias de</w:t>
      </w:r>
      <w:r w:rsidR="00771075">
        <w:rPr>
          <w:sz w:val="24"/>
          <w:szCs w:val="24"/>
        </w:rPr>
        <w:t>te</w:t>
      </w:r>
      <w:r>
        <w:rPr>
          <w:rFonts w:hint="eastAsia"/>
          <w:sz w:val="24"/>
          <w:szCs w:val="24"/>
          <w:lang w:eastAsia="zh-CN"/>
        </w:rPr>
        <w:t>c</w:t>
      </w:r>
      <w:r>
        <w:rPr>
          <w:sz w:val="24"/>
          <w:szCs w:val="24"/>
        </w:rPr>
        <w:t>tion overview</w:t>
      </w:r>
      <w:bookmarkEnd w:id="198"/>
    </w:p>
    <w:p w14:paraId="13C73FC5" w14:textId="7045F9BF" w:rsidR="00026984" w:rsidRPr="00031677" w:rsidRDefault="00C83D68" w:rsidP="00B739BE">
      <w:pPr>
        <w:pStyle w:val="20"/>
        <w:ind w:left="709" w:hanging="709"/>
        <w:rPr>
          <w:sz w:val="36"/>
        </w:rPr>
      </w:pPr>
      <w:bookmarkStart w:id="199" w:name="_Toc45555855"/>
      <w:r>
        <w:t>Read Index Struct</w:t>
      </w:r>
      <w:r w:rsidR="003508AE">
        <w:t>ure</w:t>
      </w:r>
      <w:bookmarkEnd w:id="199"/>
    </w:p>
    <w:p w14:paraId="3093CA73" w14:textId="73492305" w:rsidR="00AB6669" w:rsidRDefault="00754A22" w:rsidP="00AB6669">
      <w:pPr>
        <w:ind w:firstLine="284"/>
        <w:rPr>
          <w:lang w:eastAsia="zh-CN"/>
        </w:rPr>
      </w:pPr>
      <w:r>
        <w:t xml:space="preserve">In sequence alignment, </w:t>
      </w:r>
      <w:r w:rsidR="00007565">
        <w:t xml:space="preserve">the usual approach is to make an index of the reference genome sequence, but in this section, </w:t>
      </w:r>
      <w:r w:rsidR="00007565">
        <w:rPr>
          <w:rFonts w:hint="eastAsia"/>
          <w:lang w:eastAsia="zh-CN"/>
        </w:rPr>
        <w:t>w</w:t>
      </w:r>
      <w:r w:rsidR="00007565">
        <w:rPr>
          <w:lang w:eastAsia="zh-CN"/>
        </w:rPr>
        <w:t>e introduce the approach of making an index structure of the genome reads sequencing data.</w:t>
      </w:r>
      <w:r w:rsidR="00007565" w:rsidRPr="00007565">
        <w:rPr>
          <w:rFonts w:hint="eastAsia"/>
        </w:rPr>
        <w:t xml:space="preserve"> </w:t>
      </w:r>
      <w:r w:rsidR="00007565">
        <w:rPr>
          <w:rFonts w:hint="eastAsia"/>
        </w:rPr>
        <w:t>Be</w:t>
      </w:r>
      <w:r w:rsidR="00007565">
        <w:t xml:space="preserve">low we describe this in two parts: </w:t>
      </w:r>
      <w:r w:rsidR="00007565">
        <w:rPr>
          <w:lang w:eastAsia="zh-CN"/>
        </w:rPr>
        <w:t xml:space="preserve">first we outline how the BWA alignment tool builds an index structure of the reference genome sequence, and </w:t>
      </w:r>
      <w:r w:rsidR="00007565">
        <w:rPr>
          <w:lang w:eastAsia="zh-CN"/>
        </w:rPr>
        <w:lastRenderedPageBreak/>
        <w:t>compare the structure between the reference sequence format (Fasta</w:t>
      </w:r>
      <w:r w:rsidR="00007565">
        <w:rPr>
          <w:rFonts w:hint="eastAsia"/>
        </w:rPr>
        <w:t>)</w:t>
      </w:r>
      <w:r w:rsidR="00007565">
        <w:rPr>
          <w:lang w:eastAsia="zh-CN"/>
        </w:rPr>
        <w:t xml:space="preserve"> and read sequencing format</w:t>
      </w:r>
      <w:r w:rsidR="00007565">
        <w:rPr>
          <w:rFonts w:hint="eastAsia"/>
        </w:rPr>
        <w:t xml:space="preserve"> (</w:t>
      </w:r>
      <w:r w:rsidR="00007565">
        <w:t>Fastq)</w:t>
      </w:r>
      <w:r w:rsidR="00007565">
        <w:rPr>
          <w:lang w:eastAsia="zh-CN"/>
        </w:rPr>
        <w:t>. The second step is preprocessing the read sequencing dat</w:t>
      </w:r>
      <w:r w:rsidR="00007565">
        <w:rPr>
          <w:rFonts w:hint="eastAsia"/>
          <w:lang w:eastAsia="zh-CN"/>
        </w:rPr>
        <w:t>a</w:t>
      </w:r>
      <w:r w:rsidR="00007565">
        <w:rPr>
          <w:lang w:eastAsia="zh-CN"/>
        </w:rPr>
        <w:t xml:space="preserve"> and building an index.</w:t>
      </w:r>
    </w:p>
    <w:p w14:paraId="15982874" w14:textId="1D8571D3" w:rsidR="003B1F45" w:rsidRPr="00AB6669" w:rsidRDefault="00B739BE" w:rsidP="00782F17">
      <w:pPr>
        <w:pStyle w:val="3"/>
        <w:keepNext w:val="0"/>
        <w:widowControl/>
        <w:numPr>
          <w:ilvl w:val="2"/>
          <w:numId w:val="26"/>
        </w:numPr>
        <w:ind w:left="1134" w:hanging="850"/>
        <w:rPr>
          <w:lang w:eastAsia="zh-CN"/>
        </w:rPr>
      </w:pPr>
      <w:bookmarkStart w:id="200" w:name="_Toc45555856"/>
      <w:r w:rsidRPr="00AB6669">
        <w:t>BWA index</w:t>
      </w:r>
      <w:bookmarkEnd w:id="200"/>
    </w:p>
    <w:p w14:paraId="131AD788" w14:textId="4C7832C6" w:rsidR="00AB6669" w:rsidRDefault="00AB6669" w:rsidP="00996745">
      <w:pPr>
        <w:ind w:firstLineChars="118" w:firstLine="283"/>
        <w:rPr>
          <w:lang w:eastAsia="zh-CN"/>
        </w:rPr>
      </w:pPr>
      <w:r>
        <w:t xml:space="preserve">  </w:t>
      </w:r>
      <w:r w:rsidR="0068417F">
        <w:t xml:space="preserve">In this </w:t>
      </w:r>
      <w:r w:rsidR="009C2FA7">
        <w:t>step</w:t>
      </w:r>
      <w:r w:rsidR="0068417F">
        <w:t xml:space="preserve">, we </w:t>
      </w:r>
      <w:r w:rsidR="00E04FAD">
        <w:t xml:space="preserve">build a traditional index </w:t>
      </w:r>
      <w:r w:rsidR="003508AE">
        <w:rPr>
          <w:lang w:eastAsia="zh-CN"/>
        </w:rPr>
        <w:t xml:space="preserve">structure </w:t>
      </w:r>
      <w:r w:rsidR="00E04FAD">
        <w:t>of the reference sequence by using the BWA with its index command</w:t>
      </w:r>
      <w:r w:rsidR="00CC6EE9">
        <w:t>, which is for aligning the reads on the reference by reference index position.</w:t>
      </w:r>
      <w:r w:rsidR="00506415">
        <w:t xml:space="preserve"> </w:t>
      </w:r>
      <w:r w:rsidR="00A06D6D">
        <w:t>As Figure 3-</w:t>
      </w:r>
      <w:r w:rsidR="00205D0C">
        <w:t>3</w:t>
      </w:r>
      <w:r w:rsidR="00A06D6D">
        <w:t xml:space="preserve"> shows, the reference </w:t>
      </w:r>
      <w:r w:rsidR="00040094">
        <w:t>sequence</w:t>
      </w:r>
      <w:r w:rsidR="00A06D6D">
        <w:t xml:space="preserve"> format (Fasta) contains a</w:t>
      </w:r>
      <w:r w:rsidR="00F61E55">
        <w:t xml:space="preserve"> </w:t>
      </w:r>
      <w:r w:rsidR="00A06D6D">
        <w:t xml:space="preserve">name and sequence per chromosome. The </w:t>
      </w:r>
      <w:r w:rsidR="00040094">
        <w:t>DNA read</w:t>
      </w:r>
      <w:r w:rsidR="00A06D6D">
        <w:t xml:space="preserve"> sequenc</w:t>
      </w:r>
      <w:r w:rsidR="005C2386">
        <w:t>ing</w:t>
      </w:r>
      <w:r w:rsidR="00A06D6D">
        <w:t xml:space="preserve"> format (Fastq) contains a name, a sequence, and its quality score which is stored as ASCII format.  </w:t>
      </w:r>
    </w:p>
    <w:tbl>
      <w:tblPr>
        <w:tblStyle w:val="ab"/>
        <w:tblW w:w="0" w:type="auto"/>
        <w:tblLook w:val="04A0" w:firstRow="1" w:lastRow="0" w:firstColumn="1" w:lastColumn="0" w:noHBand="0" w:noVBand="1"/>
      </w:tblPr>
      <w:tblGrid>
        <w:gridCol w:w="856"/>
        <w:gridCol w:w="842"/>
        <w:gridCol w:w="3684"/>
        <w:gridCol w:w="3395"/>
      </w:tblGrid>
      <w:tr w:rsidR="00996745" w14:paraId="564CEDF7" w14:textId="77777777" w:rsidTr="00CA36EC">
        <w:trPr>
          <w:trHeight w:val="350"/>
        </w:trPr>
        <w:tc>
          <w:tcPr>
            <w:tcW w:w="1698" w:type="dxa"/>
            <w:gridSpan w:val="2"/>
          </w:tcPr>
          <w:p w14:paraId="2B244959" w14:textId="77777777" w:rsidR="00996745" w:rsidRPr="00996745" w:rsidRDefault="00996745" w:rsidP="008D1E76">
            <w:pPr>
              <w:rPr>
                <w:rFonts w:cs="Times New Roman"/>
              </w:rPr>
            </w:pPr>
          </w:p>
        </w:tc>
        <w:tc>
          <w:tcPr>
            <w:tcW w:w="3684" w:type="dxa"/>
          </w:tcPr>
          <w:p w14:paraId="51CB1DD0" w14:textId="1D4996A0" w:rsidR="00996745" w:rsidRPr="00996745" w:rsidRDefault="00996745" w:rsidP="00996745">
            <w:pPr>
              <w:jc w:val="center"/>
              <w:rPr>
                <w:rFonts w:cs="Times New Roman"/>
              </w:rPr>
            </w:pPr>
            <w:r w:rsidRPr="00996745">
              <w:rPr>
                <w:rFonts w:cs="Times New Roman"/>
              </w:rPr>
              <w:t>Fasta</w:t>
            </w:r>
          </w:p>
        </w:tc>
        <w:tc>
          <w:tcPr>
            <w:tcW w:w="3395" w:type="dxa"/>
          </w:tcPr>
          <w:p w14:paraId="7843A63A" w14:textId="4799CDD2" w:rsidR="00996745" w:rsidRPr="00996745" w:rsidRDefault="00996745" w:rsidP="00996745">
            <w:pPr>
              <w:jc w:val="center"/>
              <w:rPr>
                <w:rFonts w:cs="Times New Roman"/>
              </w:rPr>
            </w:pPr>
            <w:r w:rsidRPr="00996745">
              <w:rPr>
                <w:rFonts w:cs="Times New Roman"/>
              </w:rPr>
              <w:t>Fastq</w:t>
            </w:r>
          </w:p>
        </w:tc>
      </w:tr>
      <w:tr w:rsidR="00996745" w14:paraId="30838A9C" w14:textId="77777777" w:rsidTr="00996745">
        <w:tc>
          <w:tcPr>
            <w:tcW w:w="856" w:type="dxa"/>
            <w:vMerge w:val="restart"/>
          </w:tcPr>
          <w:p w14:paraId="6051EFF9" w14:textId="12822A2C" w:rsidR="00996745" w:rsidRPr="00996745" w:rsidRDefault="00996745" w:rsidP="008D1E76">
            <w:pPr>
              <w:rPr>
                <w:rFonts w:cs="Times New Roman"/>
              </w:rPr>
            </w:pPr>
            <w:r w:rsidRPr="00996745">
              <w:rPr>
                <w:rFonts w:cs="Times New Roman"/>
              </w:rPr>
              <w:t>format</w:t>
            </w:r>
          </w:p>
        </w:tc>
        <w:tc>
          <w:tcPr>
            <w:tcW w:w="842" w:type="dxa"/>
          </w:tcPr>
          <w:p w14:paraId="7683B161" w14:textId="56B6209C" w:rsidR="00996745" w:rsidRPr="00996745" w:rsidRDefault="00996745" w:rsidP="008D1E76">
            <w:pPr>
              <w:rPr>
                <w:rFonts w:cs="Times New Roman"/>
              </w:rPr>
            </w:pPr>
            <w:r w:rsidRPr="00996745">
              <w:rPr>
                <w:rFonts w:cs="Times New Roman"/>
              </w:rPr>
              <w:t>Line 1</w:t>
            </w:r>
          </w:p>
        </w:tc>
        <w:tc>
          <w:tcPr>
            <w:tcW w:w="3684" w:type="dxa"/>
          </w:tcPr>
          <w:p w14:paraId="42701C17" w14:textId="43C922A4" w:rsidR="00996745" w:rsidRPr="00996745" w:rsidRDefault="00996745" w:rsidP="008D1E76">
            <w:pPr>
              <w:rPr>
                <w:rFonts w:cs="Times New Roman"/>
                <w:lang w:eastAsia="zh-CN"/>
              </w:rPr>
            </w:pPr>
            <w:r w:rsidRPr="00996745">
              <w:rPr>
                <w:rFonts w:cs="Times New Roman"/>
                <w:lang w:eastAsia="zh-CN"/>
              </w:rPr>
              <w:t>&gt;description of sequence</w:t>
            </w:r>
          </w:p>
        </w:tc>
        <w:tc>
          <w:tcPr>
            <w:tcW w:w="3395" w:type="dxa"/>
          </w:tcPr>
          <w:p w14:paraId="61F28920" w14:textId="359AFC3B" w:rsidR="00996745" w:rsidRPr="00996745" w:rsidRDefault="00996745" w:rsidP="008D1E76">
            <w:pPr>
              <w:rPr>
                <w:rFonts w:cs="Times New Roman"/>
              </w:rPr>
            </w:pPr>
            <w:r w:rsidRPr="00996745">
              <w:rPr>
                <w:rFonts w:cs="Times New Roman"/>
              </w:rPr>
              <w:t>@sequence id</w:t>
            </w:r>
          </w:p>
        </w:tc>
      </w:tr>
      <w:tr w:rsidR="00996745" w14:paraId="695D0426" w14:textId="77777777" w:rsidTr="00996745">
        <w:tc>
          <w:tcPr>
            <w:tcW w:w="856" w:type="dxa"/>
            <w:vMerge/>
          </w:tcPr>
          <w:p w14:paraId="4169516C" w14:textId="77777777" w:rsidR="00996745" w:rsidRPr="00996745" w:rsidRDefault="00996745" w:rsidP="008D1E76">
            <w:pPr>
              <w:rPr>
                <w:rFonts w:cs="Times New Roman"/>
              </w:rPr>
            </w:pPr>
          </w:p>
        </w:tc>
        <w:tc>
          <w:tcPr>
            <w:tcW w:w="842" w:type="dxa"/>
          </w:tcPr>
          <w:p w14:paraId="5E14DAFD" w14:textId="5BBD36EC" w:rsidR="00996745" w:rsidRPr="00996745" w:rsidRDefault="00996745" w:rsidP="008D1E76">
            <w:pPr>
              <w:rPr>
                <w:rFonts w:cs="Times New Roman"/>
              </w:rPr>
            </w:pPr>
            <w:r w:rsidRPr="00996745">
              <w:rPr>
                <w:rFonts w:cs="Times New Roman"/>
              </w:rPr>
              <w:t>Line 2</w:t>
            </w:r>
          </w:p>
        </w:tc>
        <w:tc>
          <w:tcPr>
            <w:tcW w:w="3684" w:type="dxa"/>
            <w:tcBorders>
              <w:bottom w:val="single" w:sz="4" w:space="0" w:color="auto"/>
            </w:tcBorders>
          </w:tcPr>
          <w:p w14:paraId="00657268" w14:textId="54D7B3B8" w:rsidR="00996745" w:rsidRPr="00996745" w:rsidRDefault="00996745" w:rsidP="008D1E76">
            <w:pPr>
              <w:rPr>
                <w:rFonts w:cs="Times New Roman"/>
              </w:rPr>
            </w:pPr>
            <w:r w:rsidRPr="00996745">
              <w:rPr>
                <w:rFonts w:cs="Times New Roman"/>
              </w:rPr>
              <w:t>sequence</w:t>
            </w:r>
          </w:p>
        </w:tc>
        <w:tc>
          <w:tcPr>
            <w:tcW w:w="3395" w:type="dxa"/>
          </w:tcPr>
          <w:p w14:paraId="4EE2AEE9" w14:textId="73C8809B" w:rsidR="00996745" w:rsidRPr="00996745" w:rsidRDefault="00996745" w:rsidP="008D1E76">
            <w:pPr>
              <w:rPr>
                <w:rFonts w:cs="Times New Roman"/>
              </w:rPr>
            </w:pPr>
            <w:r w:rsidRPr="00996745">
              <w:rPr>
                <w:rFonts w:cs="Times New Roman"/>
              </w:rPr>
              <w:t>sequence</w:t>
            </w:r>
          </w:p>
        </w:tc>
      </w:tr>
      <w:tr w:rsidR="00996745" w14:paraId="0BCD5F78" w14:textId="77777777" w:rsidTr="00996745">
        <w:tc>
          <w:tcPr>
            <w:tcW w:w="856" w:type="dxa"/>
            <w:vMerge/>
          </w:tcPr>
          <w:p w14:paraId="3075166C" w14:textId="77777777" w:rsidR="00996745" w:rsidRPr="00996745" w:rsidRDefault="00996745" w:rsidP="008D1E76">
            <w:pPr>
              <w:rPr>
                <w:rFonts w:cs="Times New Roman"/>
              </w:rPr>
            </w:pPr>
          </w:p>
        </w:tc>
        <w:tc>
          <w:tcPr>
            <w:tcW w:w="842" w:type="dxa"/>
          </w:tcPr>
          <w:p w14:paraId="723ED17E" w14:textId="0E4A16BB" w:rsidR="00996745" w:rsidRPr="00996745" w:rsidRDefault="00996745" w:rsidP="008D1E76">
            <w:pPr>
              <w:rPr>
                <w:rFonts w:cs="Times New Roman"/>
              </w:rPr>
            </w:pPr>
            <w:r w:rsidRPr="00996745">
              <w:rPr>
                <w:rFonts w:cs="Times New Roman"/>
              </w:rPr>
              <w:t>Line 3</w:t>
            </w:r>
          </w:p>
        </w:tc>
        <w:tc>
          <w:tcPr>
            <w:tcW w:w="3684" w:type="dxa"/>
            <w:tcBorders>
              <w:bottom w:val="single" w:sz="4" w:space="0" w:color="auto"/>
              <w:tl2br w:val="single" w:sz="4" w:space="0" w:color="auto"/>
            </w:tcBorders>
          </w:tcPr>
          <w:p w14:paraId="16EA074D" w14:textId="61220C4D" w:rsidR="00996745" w:rsidRPr="00996745" w:rsidRDefault="00996745" w:rsidP="008D1E76">
            <w:pPr>
              <w:rPr>
                <w:rFonts w:cs="Times New Roman"/>
              </w:rPr>
            </w:pPr>
          </w:p>
        </w:tc>
        <w:tc>
          <w:tcPr>
            <w:tcW w:w="3395" w:type="dxa"/>
          </w:tcPr>
          <w:p w14:paraId="2B26D530" w14:textId="6DFA9FAF" w:rsidR="00996745" w:rsidRPr="00996745" w:rsidRDefault="00996745" w:rsidP="008D1E76">
            <w:pPr>
              <w:rPr>
                <w:rFonts w:cs="Times New Roman"/>
              </w:rPr>
            </w:pPr>
            <w:r w:rsidRPr="00996745">
              <w:rPr>
                <w:rFonts w:cs="Times New Roman"/>
              </w:rPr>
              <w:t>+</w:t>
            </w:r>
          </w:p>
        </w:tc>
      </w:tr>
      <w:tr w:rsidR="00996745" w14:paraId="508A6990" w14:textId="77777777" w:rsidTr="00CA36EC">
        <w:trPr>
          <w:trHeight w:val="263"/>
        </w:trPr>
        <w:tc>
          <w:tcPr>
            <w:tcW w:w="856" w:type="dxa"/>
            <w:vMerge/>
          </w:tcPr>
          <w:p w14:paraId="60D42794" w14:textId="77777777" w:rsidR="00996745" w:rsidRPr="00996745" w:rsidRDefault="00996745" w:rsidP="008D1E76">
            <w:pPr>
              <w:rPr>
                <w:rFonts w:cs="Times New Roman"/>
              </w:rPr>
            </w:pPr>
          </w:p>
        </w:tc>
        <w:tc>
          <w:tcPr>
            <w:tcW w:w="842" w:type="dxa"/>
          </w:tcPr>
          <w:p w14:paraId="31CF5589" w14:textId="7FA44377" w:rsidR="00996745" w:rsidRPr="00996745" w:rsidRDefault="00996745" w:rsidP="008D1E76">
            <w:pPr>
              <w:rPr>
                <w:rFonts w:cs="Times New Roman"/>
              </w:rPr>
            </w:pPr>
            <w:r w:rsidRPr="00996745">
              <w:rPr>
                <w:rFonts w:cs="Times New Roman"/>
              </w:rPr>
              <w:t>Line 4</w:t>
            </w:r>
          </w:p>
        </w:tc>
        <w:tc>
          <w:tcPr>
            <w:tcW w:w="3684" w:type="dxa"/>
            <w:tcBorders>
              <w:tl2br w:val="single" w:sz="4" w:space="0" w:color="auto"/>
            </w:tcBorders>
          </w:tcPr>
          <w:p w14:paraId="45FF4051" w14:textId="6EF7C1B6" w:rsidR="00996745" w:rsidRPr="00996745" w:rsidRDefault="00996745" w:rsidP="008D1E76">
            <w:pPr>
              <w:rPr>
                <w:rFonts w:cs="Times New Roman"/>
              </w:rPr>
            </w:pPr>
          </w:p>
        </w:tc>
        <w:tc>
          <w:tcPr>
            <w:tcW w:w="3395" w:type="dxa"/>
          </w:tcPr>
          <w:p w14:paraId="6C533E50" w14:textId="0A6B44DE" w:rsidR="00996745" w:rsidRPr="00996745" w:rsidRDefault="00996745" w:rsidP="008D1E76">
            <w:pPr>
              <w:rPr>
                <w:rFonts w:cs="Times New Roman"/>
              </w:rPr>
            </w:pPr>
            <w:r w:rsidRPr="00996745">
              <w:rPr>
                <w:rFonts w:cs="Times New Roman"/>
              </w:rPr>
              <w:t>Quality value</w:t>
            </w:r>
          </w:p>
        </w:tc>
      </w:tr>
      <w:tr w:rsidR="00996745" w14:paraId="253945A6" w14:textId="77777777" w:rsidTr="00996745">
        <w:tc>
          <w:tcPr>
            <w:tcW w:w="1698" w:type="dxa"/>
            <w:gridSpan w:val="2"/>
          </w:tcPr>
          <w:p w14:paraId="7F91D63E" w14:textId="4B17C156" w:rsidR="00996745" w:rsidRPr="00996745" w:rsidRDefault="00996745" w:rsidP="00996745">
            <w:pPr>
              <w:jc w:val="left"/>
              <w:rPr>
                <w:rFonts w:cs="Times New Roman"/>
              </w:rPr>
            </w:pPr>
            <w:r w:rsidRPr="00996745">
              <w:rPr>
                <w:rFonts w:cs="Times New Roman"/>
              </w:rPr>
              <w:t>example</w:t>
            </w:r>
          </w:p>
        </w:tc>
        <w:tc>
          <w:tcPr>
            <w:tcW w:w="3684" w:type="dxa"/>
          </w:tcPr>
          <w:p w14:paraId="64521BDF" w14:textId="77777777"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&gt;NT_113878.1 chromosome 1</w:t>
            </w:r>
          </w:p>
          <w:p w14:paraId="58E2F0C4" w14:textId="1AB16064" w:rsidR="00996745" w:rsidRPr="00996745" w:rsidRDefault="00996745" w:rsidP="00996745">
            <w:pPr>
              <w:rPr>
                <w:rFonts w:cs="Times New Roman"/>
              </w:rPr>
            </w:pPr>
            <w:r w:rsidRPr="00996745">
              <w:rPr>
                <w:rFonts w:eastAsiaTheme="minorEastAsia" w:cs="Times New Roman"/>
                <w:color w:val="000000"/>
                <w:kern w:val="0"/>
                <w:szCs w:val="24"/>
              </w:rPr>
              <w:t>GATAGCATCTGGCCTTAT…</w:t>
            </w:r>
          </w:p>
        </w:tc>
        <w:tc>
          <w:tcPr>
            <w:tcW w:w="3395" w:type="dxa"/>
          </w:tcPr>
          <w:p w14:paraId="07DCA882" w14:textId="77777777"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@SEQ_ID</w:t>
            </w:r>
          </w:p>
          <w:p w14:paraId="37392CE3" w14:textId="7C7270D9"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ACCACCTGCTCC…</w:t>
            </w:r>
          </w:p>
          <w:p w14:paraId="277BDA02" w14:textId="77777777" w:rsidR="00996745" w:rsidRPr="00996745" w:rsidRDefault="00996745" w:rsidP="00996745">
            <w:pPr>
              <w:autoSpaceDE w:val="0"/>
              <w:autoSpaceDN w:val="0"/>
              <w:adjustRightInd w:val="0"/>
              <w:spacing w:line="240" w:lineRule="auto"/>
              <w:jc w:val="left"/>
              <w:rPr>
                <w:rFonts w:eastAsiaTheme="minorEastAsia" w:cs="Times New Roman"/>
                <w:color w:val="000000"/>
                <w:kern w:val="0"/>
                <w:szCs w:val="24"/>
              </w:rPr>
            </w:pPr>
            <w:r w:rsidRPr="00996745">
              <w:rPr>
                <w:rFonts w:eastAsiaTheme="minorEastAsia" w:cs="Times New Roman"/>
                <w:color w:val="000000"/>
                <w:kern w:val="0"/>
                <w:szCs w:val="24"/>
              </w:rPr>
              <w:t>+</w:t>
            </w:r>
          </w:p>
          <w:p w14:paraId="153B7662" w14:textId="2B3E12EF" w:rsidR="00996745" w:rsidRPr="00996745" w:rsidRDefault="00996745" w:rsidP="00996745">
            <w:pPr>
              <w:rPr>
                <w:rFonts w:cs="Times New Roman"/>
                <w:szCs w:val="24"/>
              </w:rPr>
            </w:pPr>
            <w:r w:rsidRPr="00996745">
              <w:rPr>
                <w:rFonts w:eastAsiaTheme="minorEastAsia" w:cs="Times New Roman"/>
                <w:color w:val="000000"/>
                <w:kern w:val="0"/>
                <w:szCs w:val="24"/>
              </w:rPr>
              <w:t>???DB+=2C&gt;??</w:t>
            </w:r>
            <w:proofErr w:type="gramStart"/>
            <w:r w:rsidRPr="00996745">
              <w:rPr>
                <w:rFonts w:eastAsiaTheme="minorEastAsia" w:cs="Times New Roman"/>
                <w:color w:val="000000"/>
                <w:kern w:val="0"/>
                <w:szCs w:val="24"/>
              </w:rPr>
              <w:t>E;E</w:t>
            </w:r>
            <w:proofErr w:type="gramEnd"/>
            <w:r w:rsidRPr="00996745">
              <w:rPr>
                <w:rFonts w:eastAsiaTheme="minorEastAsia" w:cs="Times New Roman"/>
                <w:color w:val="000000"/>
                <w:kern w:val="0"/>
                <w:szCs w:val="24"/>
              </w:rPr>
              <w:t>…</w:t>
            </w:r>
          </w:p>
        </w:tc>
      </w:tr>
    </w:tbl>
    <w:p w14:paraId="55DD5A04" w14:textId="559F1A32" w:rsidR="0022508C" w:rsidRPr="00F61E55" w:rsidRDefault="00031677" w:rsidP="00F61E55">
      <w:pPr>
        <w:pStyle w:val="af6"/>
        <w:spacing w:afterLines="50" w:after="180" w:line="360" w:lineRule="auto"/>
        <w:jc w:val="center"/>
        <w:rPr>
          <w:sz w:val="24"/>
          <w:szCs w:val="24"/>
        </w:rPr>
      </w:pPr>
      <w:bookmarkStart w:id="201" w:name="_Hlk14266248"/>
      <w:bookmarkStart w:id="202" w:name="_Toc45638748"/>
      <w:r w:rsidRPr="0097375D">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3</w:t>
      </w:r>
      <w:r w:rsidR="00871714">
        <w:rPr>
          <w:sz w:val="24"/>
          <w:szCs w:val="24"/>
        </w:rPr>
        <w:fldChar w:fldCharType="end"/>
      </w:r>
      <w:bookmarkEnd w:id="201"/>
      <w:r>
        <w:rPr>
          <w:sz w:val="24"/>
          <w:szCs w:val="24"/>
        </w:rPr>
        <w:t xml:space="preserve"> </w:t>
      </w:r>
      <w:r w:rsidR="00A06D6D">
        <w:rPr>
          <w:sz w:val="24"/>
          <w:szCs w:val="24"/>
        </w:rPr>
        <w:t>Fasta and Fastq format</w:t>
      </w:r>
      <w:bookmarkEnd w:id="202"/>
    </w:p>
    <w:p w14:paraId="6964A144" w14:textId="2CC8C877" w:rsidR="0022508C" w:rsidRPr="00782F17" w:rsidRDefault="00782F17" w:rsidP="00782F17">
      <w:pPr>
        <w:pStyle w:val="3"/>
        <w:ind w:left="1134" w:hanging="850"/>
        <w:rPr>
          <w:szCs w:val="28"/>
        </w:rPr>
      </w:pPr>
      <w:r>
        <w:rPr>
          <w:b w:val="0"/>
          <w:bCs w:val="0"/>
          <w:szCs w:val="28"/>
        </w:rPr>
        <w:lastRenderedPageBreak/>
        <w:t xml:space="preserve"> </w:t>
      </w:r>
      <w:bookmarkStart w:id="203" w:name="_Toc45555857"/>
      <w:r w:rsidR="00F61E55" w:rsidRPr="00F61E55">
        <w:rPr>
          <w:szCs w:val="28"/>
        </w:rPr>
        <w:t>Creating</w:t>
      </w:r>
      <w:r w:rsidR="00F61E55">
        <w:rPr>
          <w:b w:val="0"/>
          <w:bCs w:val="0"/>
          <w:szCs w:val="28"/>
        </w:rPr>
        <w:t xml:space="preserve"> </w:t>
      </w:r>
      <w:r w:rsidRPr="00782F17">
        <w:rPr>
          <w:rFonts w:hint="eastAsia"/>
          <w:szCs w:val="28"/>
          <w:lang w:eastAsia="zh-CN"/>
        </w:rPr>
        <w:t>R</w:t>
      </w:r>
      <w:r w:rsidRPr="00782F17">
        <w:rPr>
          <w:szCs w:val="28"/>
          <w:lang w:eastAsia="zh-CN"/>
        </w:rPr>
        <w:t>ead Index</w:t>
      </w:r>
      <w:bookmarkEnd w:id="203"/>
    </w:p>
    <w:p w14:paraId="3D4D6507" w14:textId="6C860D93" w:rsidR="003508AE" w:rsidRDefault="00576138" w:rsidP="00782F17">
      <w:pPr>
        <w:ind w:firstLine="284"/>
        <w:rPr>
          <w:szCs w:val="24"/>
          <w:lang w:eastAsia="zh-CN"/>
        </w:rPr>
      </w:pPr>
      <w:r>
        <w:rPr>
          <w:szCs w:val="24"/>
        </w:rPr>
        <w:t xml:space="preserve">BWA expects Fasta format sequences for indexing. </w:t>
      </w:r>
      <w:r w:rsidR="00A4778A">
        <w:rPr>
          <w:szCs w:val="24"/>
        </w:rPr>
        <w:t xml:space="preserve">In </w:t>
      </w:r>
      <w:r w:rsidR="009C2FA7">
        <w:rPr>
          <w:szCs w:val="24"/>
        </w:rPr>
        <w:t>this</w:t>
      </w:r>
      <w:r w:rsidR="00A4778A">
        <w:rPr>
          <w:szCs w:val="24"/>
        </w:rPr>
        <w:t xml:space="preserve"> step, </w:t>
      </w:r>
      <w:r w:rsidR="009C2FA7">
        <w:rPr>
          <w:szCs w:val="24"/>
        </w:rPr>
        <w:t>we make the Fastq structure</w:t>
      </w:r>
      <w:r w:rsidR="003508AE">
        <w:rPr>
          <w:szCs w:val="24"/>
        </w:rPr>
        <w:t xml:space="preserve"> similar to the Fasta structure by restructuring, so that</w:t>
      </w:r>
      <w:r>
        <w:rPr>
          <w:szCs w:val="24"/>
        </w:rPr>
        <w:t xml:space="preserve"> BWA </w:t>
      </w:r>
      <w:r w:rsidR="003508AE">
        <w:rPr>
          <w:szCs w:val="24"/>
        </w:rPr>
        <w:t>can</w:t>
      </w:r>
      <w:r>
        <w:rPr>
          <w:szCs w:val="24"/>
        </w:rPr>
        <w:t xml:space="preserve"> </w:t>
      </w:r>
      <w:r w:rsidR="003508AE">
        <w:rPr>
          <w:szCs w:val="24"/>
        </w:rPr>
        <w:t xml:space="preserve">build </w:t>
      </w:r>
      <w:r>
        <w:rPr>
          <w:szCs w:val="24"/>
        </w:rPr>
        <w:t>an</w:t>
      </w:r>
      <w:r w:rsidR="003508AE">
        <w:rPr>
          <w:szCs w:val="24"/>
        </w:rPr>
        <w:t xml:space="preserve"> index</w:t>
      </w:r>
      <w:r>
        <w:rPr>
          <w:szCs w:val="24"/>
        </w:rPr>
        <w:t xml:space="preserve"> of it</w:t>
      </w:r>
      <w:r w:rsidR="003508AE">
        <w:rPr>
          <w:szCs w:val="24"/>
        </w:rPr>
        <w:t>.</w:t>
      </w:r>
      <w:r w:rsidR="002E3C13">
        <w:rPr>
          <w:szCs w:val="24"/>
        </w:rPr>
        <w:t xml:space="preserve"> </w:t>
      </w:r>
      <w:r w:rsidR="002E3C13" w:rsidRPr="002E3C13">
        <w:rPr>
          <w:szCs w:val="24"/>
          <w:lang w:eastAsia="zh-CN"/>
        </w:rPr>
        <w:t>We keep the name and sequence of Fastq, and the quality score is taken out and placed in another file so that we can convert the format of Fastq to Fasta</w:t>
      </w:r>
      <w:r w:rsidR="00C12FC2">
        <w:rPr>
          <w:szCs w:val="24"/>
          <w:lang w:eastAsia="zh-CN"/>
        </w:rPr>
        <w:t>.</w:t>
      </w:r>
    </w:p>
    <w:p w14:paraId="49FF387F" w14:textId="5369520C" w:rsidR="0022508C" w:rsidRDefault="00C12FC2" w:rsidP="000641A6">
      <w:pPr>
        <w:ind w:firstLineChars="100" w:firstLine="240"/>
        <w:rPr>
          <w:szCs w:val="24"/>
        </w:rPr>
      </w:pPr>
      <w:r>
        <w:rPr>
          <w:rFonts w:hint="eastAsia"/>
          <w:szCs w:val="24"/>
        </w:rPr>
        <w:t>F</w:t>
      </w:r>
      <w:r>
        <w:rPr>
          <w:szCs w:val="24"/>
        </w:rPr>
        <w:t>igure 3-</w:t>
      </w:r>
      <w:r w:rsidR="00205D0C">
        <w:rPr>
          <w:szCs w:val="24"/>
        </w:rPr>
        <w:t>4</w:t>
      </w:r>
      <w:r>
        <w:rPr>
          <w:szCs w:val="24"/>
        </w:rPr>
        <w:t xml:space="preserve"> shows how to convert Fastq format</w:t>
      </w:r>
      <w:r w:rsidR="0023451F">
        <w:rPr>
          <w:szCs w:val="24"/>
        </w:rPr>
        <w:t xml:space="preserve"> sequence read int</w:t>
      </w:r>
      <w:r>
        <w:rPr>
          <w:szCs w:val="24"/>
        </w:rPr>
        <w:t xml:space="preserve"> to Fasta format for building the read index structure.</w:t>
      </w:r>
    </w:p>
    <w:p w14:paraId="415E9F20" w14:textId="57F9AAAB" w:rsidR="00F61E55" w:rsidRDefault="007B6A45" w:rsidP="000641A6">
      <w:pPr>
        <w:ind w:firstLine="480"/>
        <w:rPr>
          <w:szCs w:val="24"/>
        </w:rPr>
      </w:pPr>
      <w:r w:rsidRPr="007B6A45">
        <w:rPr>
          <w:noProof/>
          <w:szCs w:val="24"/>
        </w:rPr>
        <w:drawing>
          <wp:inline distT="0" distB="0" distL="0" distR="0" wp14:anchorId="20154B8C" wp14:editId="493C1928">
            <wp:extent cx="5579745" cy="273621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736215"/>
                    </a:xfrm>
                    <a:prstGeom prst="rect">
                      <a:avLst/>
                    </a:prstGeom>
                  </pic:spPr>
                </pic:pic>
              </a:graphicData>
            </a:graphic>
          </wp:inline>
        </w:drawing>
      </w:r>
    </w:p>
    <w:p w14:paraId="51ACF755" w14:textId="36A37212" w:rsidR="000054B2" w:rsidRDefault="00C12FC2" w:rsidP="00C12FC2">
      <w:pPr>
        <w:pStyle w:val="af6"/>
        <w:jc w:val="center"/>
        <w:rPr>
          <w:sz w:val="24"/>
          <w:szCs w:val="24"/>
        </w:rPr>
      </w:pPr>
      <w:bookmarkStart w:id="204" w:name="_Toc45638749"/>
      <w:r w:rsidRPr="00C12FC2">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4</w:t>
      </w:r>
      <w:r w:rsidR="00871714">
        <w:rPr>
          <w:sz w:val="24"/>
          <w:szCs w:val="24"/>
        </w:rPr>
        <w:fldChar w:fldCharType="end"/>
      </w:r>
      <w:r w:rsidR="002F507E">
        <w:rPr>
          <w:sz w:val="24"/>
          <w:szCs w:val="24"/>
        </w:rPr>
        <w:t xml:space="preserve"> Fastq to Fasta</w:t>
      </w:r>
      <w:bookmarkEnd w:id="204"/>
    </w:p>
    <w:p w14:paraId="6EB339C9" w14:textId="2994739B" w:rsidR="00C12FC2" w:rsidRDefault="00007565" w:rsidP="00C12FC2">
      <w:pPr>
        <w:pStyle w:val="20"/>
      </w:pPr>
      <w:bookmarkStart w:id="205" w:name="_Toc45555858"/>
      <w:r>
        <w:t>Accessing the</w:t>
      </w:r>
      <w:r w:rsidR="00C12FC2">
        <w:t xml:space="preserve"> BAM </w:t>
      </w:r>
      <w:r>
        <w:t>“Pileup”</w:t>
      </w:r>
      <w:bookmarkEnd w:id="205"/>
    </w:p>
    <w:p w14:paraId="46147616" w14:textId="1EE8C9CD" w:rsidR="00EB4ECC" w:rsidRDefault="00EB4ECC" w:rsidP="002F507E">
      <w:pPr>
        <w:rPr>
          <w:lang w:eastAsia="zh-CN"/>
        </w:rPr>
      </w:pPr>
      <w:r>
        <w:rPr>
          <w:rFonts w:hint="eastAsia"/>
        </w:rPr>
        <w:t xml:space="preserve"> </w:t>
      </w:r>
      <w:r>
        <w:t xml:space="preserve"> </w:t>
      </w:r>
      <w:r w:rsidR="00F61E55" w:rsidRPr="00F61E55">
        <w:t xml:space="preserve">In this section, we </w:t>
      </w:r>
      <w:r w:rsidR="00F4618C">
        <w:t>are going to</w:t>
      </w:r>
      <w:r w:rsidR="00F61E55" w:rsidRPr="00F61E55">
        <w:t xml:space="preserve"> introduce how we find </w:t>
      </w:r>
      <w:r w:rsidR="0023451F">
        <w:t xml:space="preserve">out what reads map to a given genomic position in standard read mapping. </w:t>
      </w:r>
      <w:r w:rsidR="00F61E55" w:rsidRPr="00F61E55">
        <w:t>In the BAM file, we can observe that the read</w:t>
      </w:r>
      <w:r w:rsidR="00F61E55">
        <w:t xml:space="preserve">s are mapped </w:t>
      </w:r>
      <w:r w:rsidR="0023451F">
        <w:t>to</w:t>
      </w:r>
      <w:r w:rsidR="00F61E55">
        <w:t xml:space="preserve"> </w:t>
      </w:r>
      <w:r w:rsidR="0023451F">
        <w:t>a</w:t>
      </w:r>
      <w:r w:rsidR="00F61E55">
        <w:t xml:space="preserve"> position of a chromosome. Many reads may overlap at the same position, </w:t>
      </w:r>
      <w:r w:rsidR="00F61E55">
        <w:lastRenderedPageBreak/>
        <w:t>which is called</w:t>
      </w:r>
      <w:r w:rsidR="0023451F">
        <w:t xml:space="preserve"> the</w:t>
      </w:r>
      <w:r w:rsidR="00F61E55">
        <w:t xml:space="preserve"> pileup. Our purpose is to find the pileup which </w:t>
      </w:r>
      <w:r w:rsidR="00007565">
        <w:t>overlaps</w:t>
      </w:r>
      <w:r w:rsidR="00F61E55">
        <w:t xml:space="preserve"> </w:t>
      </w:r>
      <w:r w:rsidR="00007565">
        <w:t>with</w:t>
      </w:r>
      <w:r w:rsidR="00F61E55">
        <w:t xml:space="preserve"> a variant position</w:t>
      </w:r>
      <w:r w:rsidR="00F61E55">
        <w:rPr>
          <w:lang w:eastAsia="zh-CN"/>
        </w:rPr>
        <w:t>.</w:t>
      </w:r>
    </w:p>
    <w:p w14:paraId="3E8119BE" w14:textId="48EDFA1D" w:rsidR="00F61E55" w:rsidRDefault="00F61E55" w:rsidP="002F507E">
      <w:pPr>
        <w:rPr>
          <w:lang w:eastAsia="zh-CN"/>
        </w:rPr>
      </w:pPr>
      <w:r>
        <w:rPr>
          <w:rFonts w:hint="eastAsia"/>
          <w:lang w:eastAsia="zh-CN"/>
        </w:rPr>
        <w:t xml:space="preserve"> </w:t>
      </w:r>
      <w:r>
        <w:rPr>
          <w:lang w:eastAsia="zh-CN"/>
        </w:rPr>
        <w:t xml:space="preserve"> Li H ,</w:t>
      </w:r>
      <w:r w:rsidRPr="00F61E55">
        <w:rPr>
          <w:lang w:eastAsia="zh-CN"/>
        </w:rPr>
        <w:t xml:space="preserve"> Handsaker B</w:t>
      </w:r>
      <w:r>
        <w:rPr>
          <w:lang w:eastAsia="zh-CN"/>
        </w:rPr>
        <w:t xml:space="preserve">, et al </w:t>
      </w:r>
      <w:r w:rsidR="00BC7AD0">
        <w:rPr>
          <w:lang w:eastAsia="zh-CN"/>
        </w:rPr>
        <w:fldChar w:fldCharType="begin"/>
      </w:r>
      <w:r w:rsidR="00BC7AD0">
        <w:rPr>
          <w:lang w:eastAsia="zh-CN"/>
        </w:rPr>
        <w:instrText xml:space="preserve"> REF _Ref44871244 \r \h </w:instrText>
      </w:r>
      <w:r w:rsidR="00BC7AD0">
        <w:rPr>
          <w:lang w:eastAsia="zh-CN"/>
        </w:rPr>
      </w:r>
      <w:r w:rsidR="00BC7AD0">
        <w:rPr>
          <w:lang w:eastAsia="zh-CN"/>
        </w:rPr>
        <w:fldChar w:fldCharType="separate"/>
      </w:r>
      <w:r w:rsidR="000A0A93">
        <w:rPr>
          <w:lang w:eastAsia="zh-CN"/>
        </w:rPr>
        <w:t xml:space="preserve">[6] </w:t>
      </w:r>
      <w:r w:rsidR="00BC7AD0">
        <w:rPr>
          <w:lang w:eastAsia="zh-CN"/>
        </w:rPr>
        <w:fldChar w:fldCharType="end"/>
      </w:r>
      <w:r>
        <w:rPr>
          <w:lang w:eastAsia="zh-CN"/>
        </w:rPr>
        <w:t>develop a tool for processing read alignments, which is contain</w:t>
      </w:r>
      <w:r w:rsidR="0023451F">
        <w:rPr>
          <w:lang w:eastAsia="zh-CN"/>
        </w:rPr>
        <w:t xml:space="preserve"> in</w:t>
      </w:r>
      <w:r>
        <w:rPr>
          <w:lang w:eastAsia="zh-CN"/>
        </w:rPr>
        <w:t xml:space="preserve"> a utility library HTSlib, a unified C library for accessing high throughput sequencing data. We use this library to </w:t>
      </w:r>
      <w:r w:rsidRPr="00F61E55">
        <w:rPr>
          <w:lang w:eastAsia="zh-CN"/>
        </w:rPr>
        <w:t xml:space="preserve">efficiently </w:t>
      </w:r>
      <w:r>
        <w:rPr>
          <w:lang w:eastAsia="zh-CN"/>
        </w:rPr>
        <w:t>processing the data, the BAM file is quickly accessible because of its binary format.</w:t>
      </w:r>
      <w:r w:rsidR="0023451F">
        <w:rPr>
          <w:lang w:eastAsia="zh-CN"/>
        </w:rPr>
        <w:t xml:space="preserve"> As described in the following section</w:t>
      </w:r>
      <w:r w:rsidR="000A35B1">
        <w:rPr>
          <w:lang w:eastAsia="zh-CN"/>
        </w:rPr>
        <w:t xml:space="preserve"> we will compare these pileup reads with the set of reads we obtain via querying our read data index. </w:t>
      </w:r>
      <w:r>
        <w:rPr>
          <w:lang w:eastAsia="zh-CN"/>
        </w:rPr>
        <w:t>Figure 3-</w:t>
      </w:r>
      <w:r w:rsidR="00205D0C">
        <w:rPr>
          <w:lang w:eastAsia="zh-CN"/>
        </w:rPr>
        <w:t>5</w:t>
      </w:r>
      <w:r>
        <w:rPr>
          <w:lang w:eastAsia="zh-CN"/>
        </w:rPr>
        <w:t xml:space="preserve"> shows the pileup reads which overlap</w:t>
      </w:r>
      <w:r w:rsidR="000A35B1">
        <w:rPr>
          <w:lang w:eastAsia="zh-CN"/>
        </w:rPr>
        <w:t xml:space="preserve"> a </w:t>
      </w:r>
      <w:r>
        <w:rPr>
          <w:lang w:eastAsia="zh-CN"/>
        </w:rPr>
        <w:t xml:space="preserve">variant position. </w:t>
      </w:r>
    </w:p>
    <w:p w14:paraId="40B32416" w14:textId="6671A3A0" w:rsidR="00F61E55" w:rsidRPr="00F61E55" w:rsidRDefault="00E5652A" w:rsidP="00447AB8">
      <w:pPr>
        <w:ind w:leftChars="-8" w:left="-19" w:firstLineChars="1" w:firstLine="2"/>
        <w:rPr>
          <w:lang w:eastAsia="zh-CN"/>
        </w:rPr>
      </w:pPr>
      <w:r w:rsidRPr="00E5652A">
        <w:rPr>
          <w:noProof/>
          <w:lang w:eastAsia="zh-CN"/>
        </w:rPr>
        <w:drawing>
          <wp:inline distT="0" distB="0" distL="0" distR="0" wp14:anchorId="63FEFE04" wp14:editId="662CF9A2">
            <wp:extent cx="5861050" cy="2010141"/>
            <wp:effectExtent l="0" t="0" r="0" b="0"/>
            <wp:docPr id="53" name="圖片 53" descr="一張含有 儀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60" b="13707"/>
                    <a:stretch/>
                  </pic:blipFill>
                  <pic:spPr bwMode="auto">
                    <a:xfrm>
                      <a:off x="0" y="0"/>
                      <a:ext cx="6079490" cy="2085059"/>
                    </a:xfrm>
                    <a:prstGeom prst="rect">
                      <a:avLst/>
                    </a:prstGeom>
                    <a:ln>
                      <a:noFill/>
                    </a:ln>
                    <a:extLst>
                      <a:ext uri="{53640926-AAD7-44D8-BBD7-CCE9431645EC}">
                        <a14:shadowObscured xmlns:a14="http://schemas.microsoft.com/office/drawing/2010/main"/>
                      </a:ext>
                    </a:extLst>
                  </pic:spPr>
                </pic:pic>
              </a:graphicData>
            </a:graphic>
          </wp:inline>
        </w:drawing>
      </w:r>
    </w:p>
    <w:p w14:paraId="36EBC30B" w14:textId="1655C0FD" w:rsidR="00EB4ECC" w:rsidRPr="007C679B" w:rsidRDefault="007C679B" w:rsidP="007C679B">
      <w:pPr>
        <w:pStyle w:val="af6"/>
        <w:ind w:firstLineChars="50" w:firstLine="120"/>
        <w:jc w:val="center"/>
        <w:rPr>
          <w:sz w:val="24"/>
          <w:szCs w:val="24"/>
        </w:rPr>
      </w:pPr>
      <w:bookmarkStart w:id="206" w:name="_Toc45638750"/>
      <w:r w:rsidRPr="007C679B">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5</w:t>
      </w:r>
      <w:r w:rsidR="00871714">
        <w:rPr>
          <w:sz w:val="24"/>
          <w:szCs w:val="24"/>
        </w:rPr>
        <w:fldChar w:fldCharType="end"/>
      </w:r>
      <w:r w:rsidR="00F61E55" w:rsidRPr="007C679B">
        <w:rPr>
          <w:sz w:val="24"/>
          <w:szCs w:val="24"/>
        </w:rPr>
        <w:t xml:space="preserve"> the pileup</w:t>
      </w:r>
      <w:r w:rsidR="003568D5">
        <w:rPr>
          <w:sz w:val="24"/>
          <w:szCs w:val="24"/>
        </w:rPr>
        <w:t xml:space="preserve"> from a standard read mapping BAM file</w:t>
      </w:r>
      <w:bookmarkEnd w:id="206"/>
    </w:p>
    <w:p w14:paraId="6E88E9F1" w14:textId="14EADEEC" w:rsidR="00EB4ECC" w:rsidRDefault="00EB4ECC" w:rsidP="00EB4ECC">
      <w:pPr>
        <w:pStyle w:val="20"/>
      </w:pPr>
      <w:bookmarkStart w:id="207" w:name="_Toc45555859"/>
      <w:r>
        <w:rPr>
          <w:rFonts w:hint="eastAsia"/>
        </w:rPr>
        <w:t>Q</w:t>
      </w:r>
      <w:r>
        <w:t>uery Hypothesis</w:t>
      </w:r>
      <w:bookmarkEnd w:id="207"/>
    </w:p>
    <w:p w14:paraId="4EAB5D7E" w14:textId="712C374C" w:rsidR="00EB4ECC" w:rsidRDefault="00EB4ECC" w:rsidP="00EB4ECC">
      <w:r>
        <w:rPr>
          <w:rFonts w:hint="eastAsia"/>
        </w:rPr>
        <w:t xml:space="preserve"> </w:t>
      </w:r>
      <w:r>
        <w:t xml:space="preserve"> </w:t>
      </w:r>
      <w:r w:rsidR="00F61E55">
        <w:t xml:space="preserve">In this section, we </w:t>
      </w:r>
      <w:r w:rsidR="0047755A">
        <w:t xml:space="preserve">introduce how we produce the </w:t>
      </w:r>
      <w:r w:rsidR="0047755A" w:rsidRPr="0047755A">
        <w:t xml:space="preserve">hypothetical </w:t>
      </w:r>
      <w:r w:rsidR="0047755A">
        <w:t>sequence and query the index that is divided into two steps. The first step is</w:t>
      </w:r>
      <w:r w:rsidR="00007565">
        <w:t xml:space="preserve"> preparing</w:t>
      </w:r>
      <w:r w:rsidR="0047755A">
        <w:t xml:space="preserve"> the </w:t>
      </w:r>
      <w:r w:rsidR="0047755A" w:rsidRPr="0047755A">
        <w:t xml:space="preserve">hypothetical </w:t>
      </w:r>
      <w:proofErr w:type="gramStart"/>
      <w:r w:rsidR="0047755A">
        <w:t>sequence</w:t>
      </w:r>
      <w:r w:rsidR="00007565">
        <w:t xml:space="preserve">, </w:t>
      </w:r>
      <w:r w:rsidR="0047755A">
        <w:t xml:space="preserve"> </w:t>
      </w:r>
      <w:r w:rsidR="00007565">
        <w:t>produced</w:t>
      </w:r>
      <w:proofErr w:type="gramEnd"/>
      <w:r w:rsidR="00007565">
        <w:t xml:space="preserve"> by editing a region of the reference sequencing data to include the variant sequence at the specific position. The second step is querying the read index structure, as mentioned </w:t>
      </w:r>
      <w:r w:rsidR="00007565">
        <w:lastRenderedPageBreak/>
        <w:t>in the previous section.</w:t>
      </w:r>
    </w:p>
    <w:p w14:paraId="796C83AC" w14:textId="7405300D" w:rsidR="00F61E55" w:rsidRDefault="0047755A" w:rsidP="0047755A">
      <w:pPr>
        <w:pStyle w:val="3"/>
        <w:ind w:left="1134" w:hanging="850"/>
        <w:rPr>
          <w:lang w:eastAsia="zh-CN"/>
        </w:rPr>
      </w:pPr>
      <w:r>
        <w:rPr>
          <w:rFonts w:hint="eastAsia"/>
          <w:lang w:eastAsia="zh-CN"/>
        </w:rPr>
        <w:t xml:space="preserve"> </w:t>
      </w:r>
      <w:bookmarkStart w:id="208" w:name="_Toc45555860"/>
      <w:r>
        <w:rPr>
          <w:lang w:eastAsia="zh-CN"/>
        </w:rPr>
        <w:t>H</w:t>
      </w:r>
      <w:r w:rsidRPr="0047755A">
        <w:rPr>
          <w:lang w:eastAsia="zh-CN"/>
        </w:rPr>
        <w:t xml:space="preserve">ypothetical </w:t>
      </w:r>
      <w:r>
        <w:rPr>
          <w:lang w:eastAsia="zh-CN"/>
        </w:rPr>
        <w:t>Sequence</w:t>
      </w:r>
      <w:bookmarkEnd w:id="208"/>
    </w:p>
    <w:p w14:paraId="4BF3B3CD" w14:textId="64227F33" w:rsidR="00F61E55" w:rsidRPr="0047755A" w:rsidRDefault="0047755A" w:rsidP="00EB4ECC">
      <w:pPr>
        <w:rPr>
          <w:lang w:eastAsia="zh-CN"/>
        </w:rPr>
      </w:pPr>
      <w:r>
        <w:rPr>
          <w:lang w:eastAsia="zh-CN"/>
        </w:rPr>
        <w:t xml:space="preserve">  </w:t>
      </w:r>
      <w:r w:rsidR="008744C4">
        <w:rPr>
          <w:lang w:eastAsia="zh-CN"/>
        </w:rPr>
        <w:t>In this section, we produce the sequence by editing a region of the reference sequence to include a variant of interest.</w:t>
      </w:r>
      <w:r>
        <w:rPr>
          <w:lang w:eastAsia="zh-CN"/>
        </w:rPr>
        <w:t xml:space="preserve"> </w:t>
      </w:r>
      <w:r w:rsidRPr="0047755A">
        <w:rPr>
          <w:lang w:eastAsia="zh-CN"/>
        </w:rPr>
        <w:t xml:space="preserve">We use the </w:t>
      </w:r>
      <w:r w:rsidR="008744C4">
        <w:rPr>
          <w:lang w:eastAsia="zh-CN"/>
        </w:rPr>
        <w:t>variants</w:t>
      </w:r>
      <w:r w:rsidRPr="0047755A">
        <w:rPr>
          <w:lang w:eastAsia="zh-CN"/>
        </w:rPr>
        <w:t xml:space="preserve"> </w:t>
      </w:r>
      <w:r>
        <w:rPr>
          <w:lang w:eastAsia="zh-CN"/>
        </w:rPr>
        <w:t>from</w:t>
      </w:r>
      <w:r w:rsidRPr="0047755A">
        <w:rPr>
          <w:lang w:eastAsia="zh-CN"/>
        </w:rPr>
        <w:t xml:space="preserve"> </w:t>
      </w:r>
      <w:r w:rsidR="008744C4">
        <w:rPr>
          <w:lang w:eastAsia="zh-CN"/>
        </w:rPr>
        <w:t>an input</w:t>
      </w:r>
      <w:r w:rsidRPr="0047755A">
        <w:rPr>
          <w:lang w:eastAsia="zh-CN"/>
        </w:rPr>
        <w:t xml:space="preserve"> </w:t>
      </w:r>
      <w:r>
        <w:rPr>
          <w:lang w:eastAsia="zh-CN"/>
        </w:rPr>
        <w:t>VCF</w:t>
      </w:r>
      <w:r w:rsidRPr="0047755A">
        <w:rPr>
          <w:lang w:eastAsia="zh-CN"/>
        </w:rPr>
        <w:t xml:space="preserve"> file as our</w:t>
      </w:r>
      <w:r w:rsidR="008744C4">
        <w:rPr>
          <w:lang w:eastAsia="zh-CN"/>
        </w:rPr>
        <w:t xml:space="preserve"> set </w:t>
      </w:r>
      <w:proofErr w:type="gramStart"/>
      <w:r w:rsidR="008744C4">
        <w:rPr>
          <w:lang w:eastAsia="zh-CN"/>
        </w:rPr>
        <w:t xml:space="preserve">of </w:t>
      </w:r>
      <w:r w:rsidRPr="0047755A">
        <w:rPr>
          <w:lang w:eastAsia="zh-CN"/>
        </w:rPr>
        <w:t xml:space="preserve"> hypothetical</w:t>
      </w:r>
      <w:proofErr w:type="gramEnd"/>
      <w:r w:rsidRPr="0047755A">
        <w:rPr>
          <w:lang w:eastAsia="zh-CN"/>
        </w:rPr>
        <w:t xml:space="preserve"> </w:t>
      </w:r>
      <w:r w:rsidR="0029405B">
        <w:rPr>
          <w:lang w:eastAsia="zh-CN"/>
        </w:rPr>
        <w:t>variants</w:t>
      </w:r>
      <w:r w:rsidR="000A35B1">
        <w:rPr>
          <w:lang w:eastAsia="zh-CN"/>
        </w:rPr>
        <w:t>.</w:t>
      </w:r>
      <w:r w:rsidRPr="0047755A">
        <w:t xml:space="preserve"> </w:t>
      </w:r>
      <w:r w:rsidRPr="0047755A">
        <w:rPr>
          <w:lang w:eastAsia="zh-CN"/>
        </w:rPr>
        <w:t>We take out the information of each variant, including the</w:t>
      </w:r>
      <w:r w:rsidR="000A35B1">
        <w:rPr>
          <w:lang w:eastAsia="zh-CN"/>
        </w:rPr>
        <w:t xml:space="preserve"> genome</w:t>
      </w:r>
      <w:r w:rsidRPr="0047755A">
        <w:rPr>
          <w:lang w:eastAsia="zh-CN"/>
        </w:rPr>
        <w:t xml:space="preserve"> position coordinates, </w:t>
      </w:r>
      <w:r w:rsidR="000A35B1">
        <w:rPr>
          <w:lang w:eastAsia="zh-CN"/>
        </w:rPr>
        <w:t>chromosome, the sequence before mutation, and the sequence after the mutation occurs. For each variant, we replace with the mutation in</w:t>
      </w:r>
      <w:r w:rsidR="00A54B27">
        <w:rPr>
          <w:lang w:eastAsia="zh-CN"/>
        </w:rPr>
        <w:t xml:space="preserve"> the</w:t>
      </w:r>
      <w:r w:rsidR="000A35B1">
        <w:rPr>
          <w:lang w:eastAsia="zh-CN"/>
        </w:rPr>
        <w:t xml:space="preserve"> position of the chromosome</w:t>
      </w:r>
      <w:r w:rsidR="00A54B27">
        <w:rPr>
          <w:lang w:eastAsia="zh-CN"/>
        </w:rPr>
        <w:t xml:space="preserve"> and extract the region a fixed length before and after of the variant position (in this work we used a length of </w:t>
      </w:r>
      <w:r w:rsidR="00A54B27">
        <w:rPr>
          <w:rFonts w:cs="Times New Roman"/>
        </w:rPr>
        <w:t>±</w:t>
      </w:r>
      <w:r w:rsidR="00A54B27">
        <w:t>100 bp</w:t>
      </w:r>
      <w:r w:rsidR="00A54B27">
        <w:rPr>
          <w:lang w:eastAsia="zh-CN"/>
        </w:rPr>
        <w:t xml:space="preserve">). </w:t>
      </w:r>
      <w:r>
        <w:rPr>
          <w:lang w:eastAsia="zh-CN"/>
        </w:rPr>
        <w:t>Figure 3-</w:t>
      </w:r>
      <w:r w:rsidR="00205D0C">
        <w:rPr>
          <w:lang w:eastAsia="zh-CN"/>
        </w:rPr>
        <w:t>6</w:t>
      </w:r>
      <w:r w:rsidR="004B0284">
        <w:rPr>
          <w:lang w:eastAsia="zh-CN"/>
        </w:rPr>
        <w:t xml:space="preserve"> and Figure 3-</w:t>
      </w:r>
      <w:r w:rsidR="00205D0C">
        <w:rPr>
          <w:lang w:eastAsia="zh-CN"/>
        </w:rPr>
        <w:t>7</w:t>
      </w:r>
      <w:r>
        <w:rPr>
          <w:rFonts w:hint="eastAsia"/>
          <w:lang w:eastAsia="zh-CN"/>
        </w:rPr>
        <w:t xml:space="preserve"> </w:t>
      </w:r>
      <w:r w:rsidR="00A54B27">
        <w:rPr>
          <w:lang w:eastAsia="zh-CN"/>
        </w:rPr>
        <w:t xml:space="preserve">illustrate who we generated </w:t>
      </w:r>
      <w:r>
        <w:rPr>
          <w:lang w:eastAsia="zh-CN"/>
        </w:rPr>
        <w:t>h</w:t>
      </w:r>
      <w:r w:rsidRPr="0047755A">
        <w:rPr>
          <w:lang w:eastAsia="zh-CN"/>
        </w:rPr>
        <w:t xml:space="preserve">ypothetical </w:t>
      </w:r>
      <w:r>
        <w:rPr>
          <w:lang w:eastAsia="zh-CN"/>
        </w:rPr>
        <w:t>s</w:t>
      </w:r>
      <w:r w:rsidRPr="0047755A">
        <w:rPr>
          <w:lang w:eastAsia="zh-CN"/>
        </w:rPr>
        <w:t>equence</w:t>
      </w:r>
      <w:r w:rsidR="00A54B27">
        <w:rPr>
          <w:lang w:eastAsia="zh-CN"/>
        </w:rPr>
        <w:t>s to query for the given variant</w:t>
      </w:r>
      <w:r>
        <w:rPr>
          <w:lang w:eastAsia="zh-CN"/>
        </w:rPr>
        <w:t xml:space="preserve">. </w:t>
      </w:r>
    </w:p>
    <w:p w14:paraId="39B4E694" w14:textId="38F395FB" w:rsidR="0047755A" w:rsidRDefault="0009360B" w:rsidP="00EB4ECC">
      <w:r w:rsidRPr="0009360B">
        <w:rPr>
          <w:noProof/>
        </w:rPr>
        <w:drawing>
          <wp:inline distT="0" distB="0" distL="0" distR="0" wp14:anchorId="5A484EA4" wp14:editId="34E5FF5E">
            <wp:extent cx="5579745" cy="1423035"/>
            <wp:effectExtent l="0" t="0" r="0" b="0"/>
            <wp:docPr id="55" name="圖片 55" descr="一張含有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1423035"/>
                    </a:xfrm>
                    <a:prstGeom prst="rect">
                      <a:avLst/>
                    </a:prstGeom>
                  </pic:spPr>
                </pic:pic>
              </a:graphicData>
            </a:graphic>
          </wp:inline>
        </w:drawing>
      </w:r>
    </w:p>
    <w:p w14:paraId="225C1A5C" w14:textId="606BFF30" w:rsidR="0047755A" w:rsidRPr="0009360B" w:rsidRDefault="0009360B" w:rsidP="0009360B">
      <w:pPr>
        <w:pStyle w:val="af6"/>
        <w:jc w:val="center"/>
        <w:rPr>
          <w:sz w:val="24"/>
          <w:szCs w:val="24"/>
        </w:rPr>
      </w:pPr>
      <w:bookmarkStart w:id="209" w:name="_Toc45638751"/>
      <w:r w:rsidRPr="0009360B">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6</w:t>
      </w:r>
      <w:r w:rsidR="00871714">
        <w:rPr>
          <w:sz w:val="24"/>
          <w:szCs w:val="24"/>
        </w:rPr>
        <w:fldChar w:fldCharType="end"/>
      </w:r>
      <w:r>
        <w:rPr>
          <w:sz w:val="24"/>
          <w:szCs w:val="24"/>
        </w:rPr>
        <w:t xml:space="preserve"> </w:t>
      </w:r>
      <w:r w:rsidRPr="007C679B">
        <w:rPr>
          <w:sz w:val="24"/>
          <w:szCs w:val="24"/>
          <w:lang w:eastAsia="zh-CN"/>
        </w:rPr>
        <w:t>producing the hypothetical sequence</w:t>
      </w:r>
      <w:r>
        <w:rPr>
          <w:sz w:val="24"/>
          <w:szCs w:val="24"/>
          <w:lang w:eastAsia="zh-CN"/>
        </w:rPr>
        <w:t xml:space="preserve"> (SNP variant)</w:t>
      </w:r>
      <w:bookmarkEnd w:id="209"/>
    </w:p>
    <w:p w14:paraId="44BB1C91" w14:textId="42939967" w:rsidR="0047755A" w:rsidRDefault="0009360B" w:rsidP="00EB4ECC">
      <w:r w:rsidRPr="0009360B">
        <w:rPr>
          <w:noProof/>
        </w:rPr>
        <w:drawing>
          <wp:inline distT="0" distB="0" distL="0" distR="0" wp14:anchorId="3370DA36" wp14:editId="3C38E2A8">
            <wp:extent cx="5579745" cy="14224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422400"/>
                    </a:xfrm>
                    <a:prstGeom prst="rect">
                      <a:avLst/>
                    </a:prstGeom>
                  </pic:spPr>
                </pic:pic>
              </a:graphicData>
            </a:graphic>
          </wp:inline>
        </w:drawing>
      </w:r>
    </w:p>
    <w:p w14:paraId="301B12DD" w14:textId="16A1E546" w:rsidR="0047755A" w:rsidRPr="007C679B" w:rsidRDefault="007C679B" w:rsidP="007C679B">
      <w:pPr>
        <w:pStyle w:val="af6"/>
        <w:jc w:val="center"/>
        <w:rPr>
          <w:sz w:val="24"/>
          <w:szCs w:val="24"/>
        </w:rPr>
      </w:pPr>
      <w:bookmarkStart w:id="210" w:name="_Toc45638752"/>
      <w:r w:rsidRPr="007C679B">
        <w:rPr>
          <w:sz w:val="24"/>
          <w:szCs w:val="24"/>
        </w:rPr>
        <w:lastRenderedPageBreak/>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7</w:t>
      </w:r>
      <w:r w:rsidR="00871714">
        <w:rPr>
          <w:sz w:val="24"/>
          <w:szCs w:val="24"/>
        </w:rPr>
        <w:fldChar w:fldCharType="end"/>
      </w:r>
      <w:r w:rsidRPr="007C679B">
        <w:rPr>
          <w:sz w:val="24"/>
          <w:szCs w:val="24"/>
        </w:rPr>
        <w:t xml:space="preserve"> </w:t>
      </w:r>
      <w:r w:rsidRPr="007C679B">
        <w:rPr>
          <w:sz w:val="24"/>
          <w:szCs w:val="24"/>
          <w:lang w:eastAsia="zh-CN"/>
        </w:rPr>
        <w:t>producing the hypothetical sequence</w:t>
      </w:r>
      <w:r w:rsidR="0009360B">
        <w:rPr>
          <w:sz w:val="24"/>
          <w:szCs w:val="24"/>
          <w:lang w:eastAsia="zh-CN"/>
        </w:rPr>
        <w:t xml:space="preserve"> (</w:t>
      </w:r>
      <w:r w:rsidR="0029405B">
        <w:rPr>
          <w:sz w:val="24"/>
          <w:szCs w:val="24"/>
          <w:lang w:eastAsia="zh-CN"/>
        </w:rPr>
        <w:t>i</w:t>
      </w:r>
      <w:r w:rsidR="0009360B">
        <w:rPr>
          <w:sz w:val="24"/>
          <w:szCs w:val="24"/>
          <w:lang w:eastAsia="zh-CN"/>
        </w:rPr>
        <w:t>ndel variant)</w:t>
      </w:r>
      <w:bookmarkEnd w:id="210"/>
    </w:p>
    <w:p w14:paraId="0A45B8B0" w14:textId="79A3541F" w:rsidR="00F61E55" w:rsidRDefault="0069438B" w:rsidP="0047755A">
      <w:pPr>
        <w:pStyle w:val="3"/>
        <w:ind w:left="1134" w:hanging="850"/>
        <w:rPr>
          <w:lang w:eastAsia="zh-CN"/>
        </w:rPr>
      </w:pPr>
      <w:bookmarkStart w:id="211" w:name="_Toc45555861"/>
      <w:r>
        <w:rPr>
          <w:lang w:eastAsia="zh-CN"/>
        </w:rPr>
        <w:t xml:space="preserve">Find </w:t>
      </w:r>
      <w:r w:rsidR="0047755A">
        <w:rPr>
          <w:lang w:eastAsia="zh-CN"/>
        </w:rPr>
        <w:t>S</w:t>
      </w:r>
      <w:r w:rsidR="006B7B23">
        <w:rPr>
          <w:lang w:eastAsia="zh-CN"/>
        </w:rPr>
        <w:t>EMS</w:t>
      </w:r>
      <w:r>
        <w:rPr>
          <w:lang w:eastAsia="zh-CN"/>
        </w:rPr>
        <w:t xml:space="preserve"> and F</w:t>
      </w:r>
      <w:r w:rsidRPr="0069438B">
        <w:rPr>
          <w:lang w:eastAsia="zh-CN"/>
        </w:rPr>
        <w:t>iltering</w:t>
      </w:r>
      <w:r>
        <w:rPr>
          <w:lang w:eastAsia="zh-CN"/>
        </w:rPr>
        <w:t xml:space="preserve"> Reads</w:t>
      </w:r>
      <w:bookmarkEnd w:id="211"/>
    </w:p>
    <w:p w14:paraId="3B8259AB" w14:textId="0ED88D82" w:rsidR="0047755A" w:rsidRDefault="007162A6" w:rsidP="007162A6">
      <w:pPr>
        <w:rPr>
          <w:lang w:eastAsia="zh-CN"/>
        </w:rPr>
      </w:pPr>
      <w:r>
        <w:rPr>
          <w:rFonts w:hint="eastAsia"/>
          <w:lang w:eastAsia="zh-CN"/>
        </w:rPr>
        <w:t xml:space="preserve"> </w:t>
      </w:r>
      <w:r>
        <w:rPr>
          <w:lang w:eastAsia="zh-CN"/>
        </w:rPr>
        <w:t xml:space="preserve"> In </w:t>
      </w:r>
      <w:r w:rsidR="00F35DA5">
        <w:rPr>
          <w:lang w:eastAsia="zh-CN"/>
        </w:rPr>
        <w:t>previous</w:t>
      </w:r>
      <w:r>
        <w:rPr>
          <w:lang w:eastAsia="zh-CN"/>
        </w:rPr>
        <w:t xml:space="preserve"> section, we</w:t>
      </w:r>
      <w:r w:rsidR="00F35DA5">
        <w:rPr>
          <w:lang w:eastAsia="zh-CN"/>
        </w:rPr>
        <w:t xml:space="preserve"> have produced the </w:t>
      </w:r>
      <w:r w:rsidR="00F35DA5" w:rsidRPr="0047755A">
        <w:rPr>
          <w:lang w:eastAsia="zh-CN"/>
        </w:rPr>
        <w:t xml:space="preserve">hypothetical </w:t>
      </w:r>
      <w:r w:rsidR="00F35DA5">
        <w:rPr>
          <w:lang w:eastAsia="zh-CN"/>
        </w:rPr>
        <w:t xml:space="preserve">sequences </w:t>
      </w:r>
      <w:r w:rsidR="00FC0286">
        <w:rPr>
          <w:lang w:eastAsia="zh-CN"/>
        </w:rPr>
        <w:t xml:space="preserve">which contain a variant. Then, we explain how do we query the read index with the hypothesis. </w:t>
      </w:r>
      <w:r w:rsidR="00991905">
        <w:rPr>
          <w:lang w:eastAsia="zh-CN"/>
        </w:rPr>
        <w:t xml:space="preserve">Our purpose is finding the reads that support the hypothesis but </w:t>
      </w:r>
      <w:r w:rsidR="00A54B27">
        <w:rPr>
          <w:lang w:eastAsia="zh-CN"/>
        </w:rPr>
        <w:t xml:space="preserve">are </w:t>
      </w:r>
      <w:r w:rsidR="00991905">
        <w:rPr>
          <w:lang w:eastAsia="zh-CN"/>
        </w:rPr>
        <w:t>not</w:t>
      </w:r>
      <w:r w:rsidR="008744C4">
        <w:rPr>
          <w:lang w:eastAsia="zh-CN"/>
        </w:rPr>
        <w:t xml:space="preserve"> present</w:t>
      </w:r>
      <w:r w:rsidR="00991905">
        <w:rPr>
          <w:lang w:eastAsia="zh-CN"/>
        </w:rPr>
        <w:t xml:space="preserve"> in the pileup reads</w:t>
      </w:r>
      <w:r w:rsidR="00A54B27">
        <w:rPr>
          <w:lang w:eastAsia="zh-CN"/>
        </w:rPr>
        <w:t xml:space="preserve"> overlapping</w:t>
      </w:r>
      <w:r w:rsidR="00991905">
        <w:rPr>
          <w:lang w:eastAsia="zh-CN"/>
        </w:rPr>
        <w:t xml:space="preserve"> the variant</w:t>
      </w:r>
      <w:r w:rsidR="00A54B27">
        <w:rPr>
          <w:lang w:eastAsia="zh-CN"/>
        </w:rPr>
        <w:t xml:space="preserve"> genome</w:t>
      </w:r>
      <w:r w:rsidR="00991905">
        <w:rPr>
          <w:lang w:eastAsia="zh-CN"/>
        </w:rPr>
        <w:t xml:space="preserve"> position</w:t>
      </w:r>
      <w:r w:rsidR="00A54B27">
        <w:rPr>
          <w:lang w:eastAsia="zh-CN"/>
        </w:rPr>
        <w:t xml:space="preserve">. Fortunately, the BWA source code provides a function which can be called to obtain the position in the indexed text of </w:t>
      </w:r>
      <w:r w:rsidR="00DC7532">
        <w:rPr>
          <w:lang w:eastAsia="zh-CN"/>
        </w:rPr>
        <w:t>super</w:t>
      </w:r>
      <w:r w:rsidR="006F1CF7">
        <w:rPr>
          <w:lang w:eastAsia="zh-CN"/>
        </w:rPr>
        <w:t>-</w:t>
      </w:r>
      <w:r w:rsidR="00DC7532">
        <w:rPr>
          <w:lang w:eastAsia="zh-CN"/>
        </w:rPr>
        <w:t xml:space="preserve">maximal exact matches (SMEMs) </w:t>
      </w:r>
      <w:r w:rsidR="00BC7AD0">
        <w:rPr>
          <w:lang w:eastAsia="zh-CN"/>
        </w:rPr>
        <w:fldChar w:fldCharType="begin"/>
      </w:r>
      <w:r w:rsidR="00BC7AD0">
        <w:rPr>
          <w:lang w:eastAsia="zh-CN"/>
        </w:rPr>
        <w:instrText xml:space="preserve"> REF _Ref44873966 \r \h </w:instrText>
      </w:r>
      <w:r w:rsidR="00BC7AD0">
        <w:rPr>
          <w:lang w:eastAsia="zh-CN"/>
        </w:rPr>
      </w:r>
      <w:r w:rsidR="00BC7AD0">
        <w:rPr>
          <w:lang w:eastAsia="zh-CN"/>
        </w:rPr>
        <w:fldChar w:fldCharType="separate"/>
      </w:r>
      <w:r w:rsidR="000A0A93">
        <w:rPr>
          <w:lang w:eastAsia="zh-CN"/>
        </w:rPr>
        <w:t xml:space="preserve">[21] </w:t>
      </w:r>
      <w:r w:rsidR="00BC7AD0">
        <w:rPr>
          <w:lang w:eastAsia="zh-CN"/>
        </w:rPr>
        <w:fldChar w:fldCharType="end"/>
      </w:r>
      <w:r w:rsidR="003568D5">
        <w:rPr>
          <w:lang w:eastAsia="zh-CN"/>
        </w:rPr>
        <w:t>to a query</w:t>
      </w:r>
      <w:r w:rsidR="00DC15CB">
        <w:rPr>
          <w:lang w:eastAsia="zh-CN"/>
        </w:rPr>
        <w:t xml:space="preserve">. </w:t>
      </w:r>
      <w:r w:rsidR="006F1CF7">
        <w:rPr>
          <w:lang w:eastAsia="zh-CN"/>
        </w:rPr>
        <w:t>As Figure 3-</w:t>
      </w:r>
      <w:r w:rsidR="00205D0C">
        <w:rPr>
          <w:lang w:eastAsia="zh-CN"/>
        </w:rPr>
        <w:t>8</w:t>
      </w:r>
      <w:r w:rsidR="006F1CF7">
        <w:rPr>
          <w:lang w:eastAsia="zh-CN"/>
        </w:rPr>
        <w:t xml:space="preserve"> shows, </w:t>
      </w:r>
      <w:r w:rsidR="00DC15CB">
        <w:rPr>
          <w:lang w:eastAsia="zh-CN"/>
        </w:rPr>
        <w:t>SMEM is a</w:t>
      </w:r>
      <w:r w:rsidR="006F1CF7">
        <w:rPr>
          <w:lang w:eastAsia="zh-CN"/>
        </w:rPr>
        <w:t xml:space="preserve"> longest</w:t>
      </w:r>
      <w:r w:rsidR="00DC15CB">
        <w:rPr>
          <w:lang w:eastAsia="zh-CN"/>
        </w:rPr>
        <w:t xml:space="preserve"> maximal exact match</w:t>
      </w:r>
      <w:r w:rsidR="006F1CF7">
        <w:rPr>
          <w:lang w:eastAsia="zh-CN"/>
        </w:rPr>
        <w:t xml:space="preserve"> </w:t>
      </w:r>
      <w:r w:rsidR="009852EB">
        <w:rPr>
          <w:lang w:eastAsia="zh-CN"/>
        </w:rPr>
        <w:t>sequence.</w:t>
      </w:r>
    </w:p>
    <w:p w14:paraId="2202CA1C" w14:textId="02C89788" w:rsidR="007C679B" w:rsidRDefault="00A12BBC" w:rsidP="0047755A">
      <w:pPr>
        <w:rPr>
          <w:lang w:eastAsia="zh-CN"/>
        </w:rPr>
      </w:pPr>
      <w:r w:rsidRPr="00A12BBC">
        <w:rPr>
          <w:noProof/>
          <w:lang w:eastAsia="zh-CN"/>
        </w:rPr>
        <w:drawing>
          <wp:inline distT="0" distB="0" distL="0" distR="0" wp14:anchorId="151F555A" wp14:editId="53A52D52">
            <wp:extent cx="5579745" cy="2882900"/>
            <wp:effectExtent l="0" t="0" r="0" b="0"/>
            <wp:docPr id="65" name="圖片 6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882900"/>
                    </a:xfrm>
                    <a:prstGeom prst="rect">
                      <a:avLst/>
                    </a:prstGeom>
                  </pic:spPr>
                </pic:pic>
              </a:graphicData>
            </a:graphic>
          </wp:inline>
        </w:drawing>
      </w:r>
    </w:p>
    <w:p w14:paraId="6C34B5FE" w14:textId="1AD6FE66" w:rsidR="007C679B" w:rsidRPr="007C679B" w:rsidRDefault="007C679B" w:rsidP="007C679B">
      <w:pPr>
        <w:pStyle w:val="af6"/>
        <w:jc w:val="center"/>
        <w:rPr>
          <w:sz w:val="24"/>
          <w:szCs w:val="24"/>
          <w:lang w:eastAsia="zh-CN"/>
        </w:rPr>
      </w:pPr>
      <w:bookmarkStart w:id="212" w:name="_Toc45638753"/>
      <w:r w:rsidRPr="007C679B">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8</w:t>
      </w:r>
      <w:r w:rsidR="00871714">
        <w:rPr>
          <w:sz w:val="24"/>
          <w:szCs w:val="24"/>
        </w:rPr>
        <w:fldChar w:fldCharType="end"/>
      </w:r>
      <w:r>
        <w:rPr>
          <w:sz w:val="24"/>
          <w:szCs w:val="24"/>
        </w:rPr>
        <w:t xml:space="preserve"> </w:t>
      </w:r>
      <w:r>
        <w:rPr>
          <w:lang w:eastAsia="zh-CN"/>
        </w:rPr>
        <w:t>SMEMs</w:t>
      </w:r>
      <w:bookmarkEnd w:id="212"/>
    </w:p>
    <w:p w14:paraId="17700CD9" w14:textId="0C520AD3" w:rsidR="0047755A" w:rsidRDefault="006B7B23" w:rsidP="0047755A">
      <w:pPr>
        <w:rPr>
          <w:lang w:eastAsia="zh-CN"/>
        </w:rPr>
      </w:pPr>
      <w:r>
        <w:rPr>
          <w:lang w:eastAsia="zh-CN"/>
        </w:rPr>
        <w:t xml:space="preserve">  </w:t>
      </w:r>
      <w:r w:rsidR="003568D5">
        <w:rPr>
          <w:lang w:eastAsia="zh-CN"/>
        </w:rPr>
        <w:t xml:space="preserve">Here the indexed text is the read sequences concatenated together in the order they appear in the Fasta file given to BWA when building the index. To go from a position in this text to the corresponding read number we can simply divide read length as fortunately (as is often </w:t>
      </w:r>
      <w:r w:rsidR="003568D5">
        <w:rPr>
          <w:lang w:eastAsia="zh-CN"/>
        </w:rPr>
        <w:lastRenderedPageBreak/>
        <w:t xml:space="preserve">the case) all reads in the dataset we used are the same length. </w:t>
      </w:r>
      <w:r w:rsidR="0069438B">
        <w:rPr>
          <w:rFonts w:hint="eastAsia"/>
          <w:lang w:eastAsia="zh-CN"/>
        </w:rPr>
        <w:t>Then</w:t>
      </w:r>
      <w:r w:rsidR="0069438B">
        <w:rPr>
          <w:lang w:eastAsia="zh-CN"/>
        </w:rPr>
        <w:t>, using the method to find the SMEMs, we also get the</w:t>
      </w:r>
      <w:r w:rsidR="007908E7">
        <w:rPr>
          <w:lang w:eastAsia="zh-CN"/>
        </w:rPr>
        <w:t xml:space="preserve"> SMEMs</w:t>
      </w:r>
      <w:r w:rsidR="0069438B">
        <w:rPr>
          <w:lang w:eastAsia="zh-CN"/>
        </w:rPr>
        <w:t xml:space="preserve"> </w:t>
      </w:r>
      <w:r w:rsidR="007908E7" w:rsidRPr="007908E7">
        <w:rPr>
          <w:lang w:eastAsia="zh-CN"/>
        </w:rPr>
        <w:t>coordinate</w:t>
      </w:r>
      <w:r w:rsidR="007908E7">
        <w:rPr>
          <w:lang w:eastAsia="zh-CN"/>
        </w:rPr>
        <w:t xml:space="preserve"> of suffix array</w:t>
      </w:r>
      <w:r w:rsidR="00F85BE2">
        <w:rPr>
          <w:lang w:eastAsia="zh-CN"/>
        </w:rPr>
        <w:t xml:space="preserve"> to find the read which</w:t>
      </w:r>
      <w:r w:rsidR="00017D42">
        <w:rPr>
          <w:lang w:eastAsia="zh-CN"/>
        </w:rPr>
        <w:t xml:space="preserve"> </w:t>
      </w:r>
      <w:r w:rsidR="00F85BE2">
        <w:rPr>
          <w:lang w:eastAsia="zh-CN"/>
        </w:rPr>
        <w:t>support</w:t>
      </w:r>
      <w:r w:rsidR="009E7B22">
        <w:rPr>
          <w:lang w:eastAsia="zh-CN"/>
        </w:rPr>
        <w:t>s</w:t>
      </w:r>
      <w:r w:rsidR="00F85BE2">
        <w:rPr>
          <w:lang w:eastAsia="zh-CN"/>
        </w:rPr>
        <w:t xml:space="preserve"> the </w:t>
      </w:r>
      <w:r w:rsidR="00017D42">
        <w:rPr>
          <w:lang w:eastAsia="zh-CN"/>
        </w:rPr>
        <w:t>hypothesis.</w:t>
      </w:r>
      <w:r w:rsidR="009E7B22">
        <w:rPr>
          <w:lang w:eastAsia="zh-CN"/>
        </w:rPr>
        <w:t xml:space="preserve"> By comparing the read and the pileup reads, there are two cases that will occur. The first case is the read already exist</w:t>
      </w:r>
      <w:r w:rsidR="0029405B">
        <w:rPr>
          <w:lang w:eastAsia="zh-CN"/>
        </w:rPr>
        <w:t>s</w:t>
      </w:r>
      <w:r w:rsidR="009E7B22">
        <w:rPr>
          <w:lang w:eastAsia="zh-CN"/>
        </w:rPr>
        <w:t xml:space="preserve"> in the pileup reads</w:t>
      </w:r>
      <w:r w:rsidR="003568D5">
        <w:rPr>
          <w:lang w:eastAsia="zh-CN"/>
        </w:rPr>
        <w:t xml:space="preserve">. </w:t>
      </w:r>
      <w:r w:rsidR="009E7B22">
        <w:rPr>
          <w:lang w:eastAsia="zh-CN"/>
        </w:rPr>
        <w:t>The second case is the read</w:t>
      </w:r>
      <w:r w:rsidR="0029405B">
        <w:rPr>
          <w:lang w:eastAsia="zh-CN"/>
        </w:rPr>
        <w:t xml:space="preserve"> is</w:t>
      </w:r>
      <w:r w:rsidR="009E7B22">
        <w:rPr>
          <w:lang w:eastAsia="zh-CN"/>
        </w:rPr>
        <w:t xml:space="preserve"> not in </w:t>
      </w:r>
      <w:r w:rsidR="003048DF">
        <w:rPr>
          <w:lang w:eastAsia="zh-CN"/>
        </w:rPr>
        <w:t>the pileup reads, and</w:t>
      </w:r>
      <w:r w:rsidR="003568D5">
        <w:rPr>
          <w:lang w:eastAsia="zh-CN"/>
        </w:rPr>
        <w:t xml:space="preserve"> therefore would be </w:t>
      </w:r>
      <w:r w:rsidR="0029405B">
        <w:rPr>
          <w:lang w:eastAsia="zh-CN"/>
        </w:rPr>
        <w:t>missed</w:t>
      </w:r>
      <w:r w:rsidR="003568D5">
        <w:rPr>
          <w:lang w:eastAsia="zh-CN"/>
        </w:rPr>
        <w:t xml:space="preserve"> from consideration in a standard NGS workflow. </w:t>
      </w:r>
      <w:r w:rsidR="003048DF">
        <w:rPr>
          <w:lang w:eastAsia="zh-CN"/>
        </w:rPr>
        <w:t>Figure 3-</w:t>
      </w:r>
      <w:r w:rsidR="00205D0C">
        <w:rPr>
          <w:lang w:eastAsia="zh-CN"/>
        </w:rPr>
        <w:t>9</w:t>
      </w:r>
      <w:r w:rsidR="003048DF">
        <w:rPr>
          <w:lang w:eastAsia="zh-CN"/>
        </w:rPr>
        <w:t xml:space="preserve"> illustrate the read compare with the pileup reads.</w:t>
      </w:r>
    </w:p>
    <w:p w14:paraId="37854CB2" w14:textId="0EA7EB7A" w:rsidR="0047755A" w:rsidRDefault="00B37A17" w:rsidP="0047755A">
      <w:pPr>
        <w:rPr>
          <w:lang w:eastAsia="zh-CN"/>
        </w:rPr>
      </w:pPr>
      <w:r w:rsidRPr="00B37A17">
        <w:rPr>
          <w:noProof/>
          <w:lang w:eastAsia="zh-CN"/>
        </w:rPr>
        <w:drawing>
          <wp:inline distT="0" distB="0" distL="0" distR="0" wp14:anchorId="65CDCB6C" wp14:editId="151CD870">
            <wp:extent cx="5579745" cy="2834005"/>
            <wp:effectExtent l="0" t="0" r="0" b="0"/>
            <wp:docPr id="66" name="圖片 66" descr="一張含有 煙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34005"/>
                    </a:xfrm>
                    <a:prstGeom prst="rect">
                      <a:avLst/>
                    </a:prstGeom>
                  </pic:spPr>
                </pic:pic>
              </a:graphicData>
            </a:graphic>
          </wp:inline>
        </w:drawing>
      </w:r>
    </w:p>
    <w:p w14:paraId="2E411C42" w14:textId="348D143E" w:rsidR="0047755A" w:rsidRPr="00B37A17" w:rsidRDefault="008A44D6" w:rsidP="00B37A17">
      <w:pPr>
        <w:pStyle w:val="af6"/>
        <w:jc w:val="center"/>
        <w:rPr>
          <w:sz w:val="24"/>
          <w:szCs w:val="24"/>
          <w:lang w:eastAsia="zh-CN"/>
        </w:rPr>
      </w:pPr>
      <w:bookmarkStart w:id="213" w:name="_Toc45638754"/>
      <w:r w:rsidRPr="008A44D6">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3</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9</w:t>
      </w:r>
      <w:r w:rsidR="00871714">
        <w:rPr>
          <w:sz w:val="24"/>
          <w:szCs w:val="24"/>
        </w:rPr>
        <w:fldChar w:fldCharType="end"/>
      </w:r>
      <w:r w:rsidRPr="008A44D6">
        <w:rPr>
          <w:sz w:val="24"/>
          <w:szCs w:val="24"/>
        </w:rPr>
        <w:t xml:space="preserve"> </w:t>
      </w:r>
      <w:r w:rsidR="003568D5">
        <w:rPr>
          <w:sz w:val="24"/>
          <w:szCs w:val="24"/>
          <w:lang w:eastAsia="zh-CN"/>
        </w:rPr>
        <w:t>pileup reads (left) and reads obtained by querying our read (right)</w:t>
      </w:r>
      <w:bookmarkEnd w:id="213"/>
    </w:p>
    <w:p w14:paraId="6B33127E" w14:textId="10A1995B" w:rsidR="004D5494" w:rsidRDefault="0022508C" w:rsidP="00A6073E">
      <w:pPr>
        <w:pStyle w:val="11"/>
        <w:ind w:left="1701" w:hanging="1701"/>
      </w:pPr>
      <w:bookmarkStart w:id="214" w:name="_Toc45555862"/>
      <w:r>
        <w:t>Experiment</w:t>
      </w:r>
      <w:bookmarkEnd w:id="214"/>
    </w:p>
    <w:p w14:paraId="71C6AF89" w14:textId="096E3885" w:rsidR="009F77E1" w:rsidRDefault="00D97EB4" w:rsidP="002901B1">
      <w:pPr>
        <w:ind w:firstLineChars="118" w:firstLine="283"/>
        <w:rPr>
          <w:lang w:eastAsia="zh-CN"/>
        </w:rPr>
      </w:pPr>
      <w:r w:rsidRPr="00D97EB4">
        <w:t xml:space="preserve">In this chapter, </w:t>
      </w:r>
      <w:r w:rsidR="00AD1241">
        <w:t xml:space="preserve">we </w:t>
      </w:r>
      <w:r w:rsidR="00A962C0">
        <w:t xml:space="preserve">design </w:t>
      </w:r>
      <w:r w:rsidR="0029405B">
        <w:t>an</w:t>
      </w:r>
      <w:r w:rsidR="00A962C0">
        <w:t xml:space="preserve"> experiment to find some reads which </w:t>
      </w:r>
      <w:r w:rsidR="00A715C2">
        <w:t xml:space="preserve">contain a variant </w:t>
      </w:r>
      <w:r w:rsidR="003568D5">
        <w:t>but</w:t>
      </w:r>
      <w:r w:rsidR="00A715C2">
        <w:t xml:space="preserve"> </w:t>
      </w:r>
      <w:r w:rsidR="003568D5">
        <w:t xml:space="preserve">are </w:t>
      </w:r>
      <w:r w:rsidR="00A715C2">
        <w:t xml:space="preserve">not mapped </w:t>
      </w:r>
      <w:r w:rsidR="003568D5">
        <w:t>to</w:t>
      </w:r>
      <w:r w:rsidR="00A715C2">
        <w:t xml:space="preserve"> the position of the variant</w:t>
      </w:r>
      <w:r w:rsidR="003568D5">
        <w:t xml:space="preserve"> in the standard read mapping BAM file.</w:t>
      </w:r>
      <w:r w:rsidR="00507E58">
        <w:t xml:space="preserve"> </w:t>
      </w:r>
      <w:r w:rsidR="00F4618C">
        <w:t>To test our system, we use real sequenc</w:t>
      </w:r>
      <w:r w:rsidR="005C2386">
        <w:t>ing</w:t>
      </w:r>
      <w:r w:rsidR="00F4618C">
        <w:t xml:space="preserve"> data.</w:t>
      </w:r>
      <w:r w:rsidR="002743D7">
        <w:rPr>
          <w:rFonts w:hint="eastAsia"/>
        </w:rPr>
        <w:t xml:space="preserve"> </w:t>
      </w:r>
      <w:r w:rsidR="00F64752">
        <w:rPr>
          <w:rFonts w:hint="eastAsia"/>
          <w:lang w:eastAsia="zh-CN"/>
        </w:rPr>
        <w:t>In</w:t>
      </w:r>
      <w:r w:rsidR="00F64752">
        <w:rPr>
          <w:lang w:eastAsia="zh-CN"/>
        </w:rPr>
        <w:t xml:space="preserve"> section 4.1, </w:t>
      </w:r>
      <w:r w:rsidR="00F64752">
        <w:t>w</w:t>
      </w:r>
      <w:r w:rsidR="00F4618C">
        <w:t xml:space="preserve">e are going to describe the </w:t>
      </w:r>
      <w:r w:rsidR="00F4618C">
        <w:lastRenderedPageBreak/>
        <w:t xml:space="preserve">experimental design. </w:t>
      </w:r>
      <w:r w:rsidR="00F64752">
        <w:t xml:space="preserve">Then we describe the data and data </w:t>
      </w:r>
      <w:r w:rsidR="00384FBC">
        <w:t>selection</w:t>
      </w:r>
      <w:r w:rsidR="002031A4">
        <w:t xml:space="preserve"> </w:t>
      </w:r>
      <w:r w:rsidR="00F64752">
        <w:t xml:space="preserve">in section 4.2. </w:t>
      </w:r>
      <w:r w:rsidR="00E50F06">
        <w:rPr>
          <w:lang w:eastAsia="zh-CN"/>
        </w:rPr>
        <w:t>The information of</w:t>
      </w:r>
      <w:r w:rsidR="009F77E1">
        <w:rPr>
          <w:lang w:eastAsia="zh-CN"/>
        </w:rPr>
        <w:t xml:space="preserve"> the</w:t>
      </w:r>
      <w:r w:rsidR="00E50F06">
        <w:rPr>
          <w:lang w:eastAsia="zh-CN"/>
        </w:rPr>
        <w:t xml:space="preserve"> resource of data we describe in section</w:t>
      </w:r>
      <w:r w:rsidR="009F77E1">
        <w:rPr>
          <w:lang w:eastAsia="zh-CN"/>
        </w:rPr>
        <w:t xml:space="preserve"> </w:t>
      </w:r>
      <w:r w:rsidR="00E50F06">
        <w:rPr>
          <w:lang w:eastAsia="zh-CN"/>
        </w:rPr>
        <w:t>4.2.1</w:t>
      </w:r>
      <w:r w:rsidR="009F77E1">
        <w:rPr>
          <w:lang w:eastAsia="zh-CN"/>
        </w:rPr>
        <w:t xml:space="preserve"> and t</w:t>
      </w:r>
      <w:r w:rsidR="00E50F06">
        <w:rPr>
          <w:lang w:eastAsia="zh-CN"/>
        </w:rPr>
        <w:t>he</w:t>
      </w:r>
      <w:r w:rsidR="009F77E1">
        <w:rPr>
          <w:lang w:eastAsia="zh-CN"/>
        </w:rPr>
        <w:t xml:space="preserve"> information</w:t>
      </w:r>
      <w:r w:rsidR="00E50F06">
        <w:rPr>
          <w:lang w:eastAsia="zh-CN"/>
        </w:rPr>
        <w:t xml:space="preserve"> variant </w:t>
      </w:r>
      <w:r w:rsidR="009F77E1">
        <w:rPr>
          <w:lang w:eastAsia="zh-CN"/>
        </w:rPr>
        <w:t xml:space="preserve">and replaced </w:t>
      </w:r>
      <w:r w:rsidR="00E50F06">
        <w:rPr>
          <w:lang w:eastAsia="zh-CN"/>
        </w:rPr>
        <w:t>correlation</w:t>
      </w:r>
      <w:r w:rsidR="009F77E1">
        <w:rPr>
          <w:lang w:eastAsia="zh-CN"/>
        </w:rPr>
        <w:t xml:space="preserve"> we mention in section 4.2.2.</w:t>
      </w:r>
      <w:r w:rsidR="00E50F06">
        <w:rPr>
          <w:lang w:eastAsia="zh-CN"/>
        </w:rPr>
        <w:t xml:space="preserve"> </w:t>
      </w:r>
      <w:r w:rsidR="009F77E1">
        <w:rPr>
          <w:lang w:eastAsia="zh-CN"/>
        </w:rPr>
        <w:t>We show the result of query hypothesis</w:t>
      </w:r>
      <w:r w:rsidR="0051780F">
        <w:rPr>
          <w:lang w:eastAsia="zh-CN"/>
        </w:rPr>
        <w:t xml:space="preserve"> in section 4.3. The query the length of confidence </w:t>
      </w:r>
      <w:proofErr w:type="gramStart"/>
      <w:r w:rsidR="0051780F">
        <w:rPr>
          <w:lang w:eastAsia="zh-CN"/>
        </w:rPr>
        <w:t>are</w:t>
      </w:r>
      <w:proofErr w:type="gramEnd"/>
      <w:r w:rsidR="0051780F">
        <w:rPr>
          <w:lang w:eastAsia="zh-CN"/>
        </w:rPr>
        <w:t xml:space="preserve"> introduced in section 4.3.1 and the result of different variant type (SNP and </w:t>
      </w:r>
      <w:r w:rsidR="0029405B">
        <w:rPr>
          <w:lang w:eastAsia="zh-CN"/>
        </w:rPr>
        <w:t>i</w:t>
      </w:r>
      <w:r w:rsidR="0051780F">
        <w:rPr>
          <w:lang w:eastAsia="zh-CN"/>
        </w:rPr>
        <w:t>ndel) we show in section 4.3.2. In section 4.4, we</w:t>
      </w:r>
      <w:r w:rsidR="00230752">
        <w:rPr>
          <w:lang w:eastAsia="zh-CN"/>
        </w:rPr>
        <w:t xml:space="preserve"> show the result of cases</w:t>
      </w:r>
      <w:r w:rsidR="0051780F">
        <w:rPr>
          <w:lang w:eastAsia="zh-CN"/>
        </w:rPr>
        <w:t xml:space="preserve"> analysis</w:t>
      </w:r>
      <w:r w:rsidR="00230752">
        <w:rPr>
          <w:lang w:eastAsia="zh-CN"/>
        </w:rPr>
        <w:t xml:space="preserve"> for</w:t>
      </w:r>
      <w:r w:rsidR="0051780F">
        <w:rPr>
          <w:lang w:eastAsia="zh-CN"/>
        </w:rPr>
        <w:t xml:space="preserve"> some interesting case</w:t>
      </w:r>
      <w:r w:rsidR="00230752">
        <w:rPr>
          <w:lang w:eastAsia="zh-CN"/>
        </w:rPr>
        <w:t>s.</w:t>
      </w:r>
    </w:p>
    <w:p w14:paraId="6ABCE3B8" w14:textId="151AF4BD" w:rsidR="00160722" w:rsidRDefault="002901B1" w:rsidP="002901B1">
      <w:pPr>
        <w:pStyle w:val="20"/>
      </w:pPr>
      <w:bookmarkStart w:id="215" w:name="_Toc45555863"/>
      <w:r>
        <w:rPr>
          <w:rFonts w:hint="eastAsia"/>
          <w:lang w:eastAsia="zh-CN"/>
        </w:rPr>
        <w:t>E</w:t>
      </w:r>
      <w:r w:rsidR="00A962C0">
        <w:t xml:space="preserve">xperimental </w:t>
      </w:r>
      <w:r>
        <w:rPr>
          <w:rFonts w:hint="eastAsia"/>
          <w:lang w:eastAsia="zh-CN"/>
        </w:rPr>
        <w:t>D</w:t>
      </w:r>
      <w:r w:rsidR="00A962C0">
        <w:t>esign</w:t>
      </w:r>
      <w:bookmarkEnd w:id="215"/>
    </w:p>
    <w:p w14:paraId="07361986" w14:textId="6EE240D3" w:rsidR="002901B1" w:rsidRDefault="002901B1" w:rsidP="00160722">
      <w:pPr>
        <w:rPr>
          <w:lang w:eastAsia="zh-CN"/>
        </w:rPr>
      </w:pPr>
      <w:r>
        <w:rPr>
          <w:rFonts w:hint="eastAsia"/>
          <w:lang w:eastAsia="zh-CN"/>
        </w:rPr>
        <w:t xml:space="preserve"> </w:t>
      </w:r>
      <w:r>
        <w:rPr>
          <w:lang w:eastAsia="zh-CN"/>
        </w:rPr>
        <w:t xml:space="preserve"> Our system can be divided into three parts</w:t>
      </w:r>
      <w:r w:rsidR="00E26601">
        <w:rPr>
          <w:lang w:eastAsia="zh-CN"/>
        </w:rPr>
        <w:t>. The first part is that we map the read genome sequence on the reference sequenc</w:t>
      </w:r>
      <w:r w:rsidR="005C2386">
        <w:rPr>
          <w:lang w:eastAsia="zh-CN"/>
        </w:rPr>
        <w:t>ing</w:t>
      </w:r>
      <w:r w:rsidR="00E26601">
        <w:rPr>
          <w:lang w:eastAsia="zh-CN"/>
        </w:rPr>
        <w:t xml:space="preserve"> data </w:t>
      </w:r>
      <w:r w:rsidR="006B612B">
        <w:rPr>
          <w:lang w:eastAsia="zh-CN"/>
        </w:rPr>
        <w:t xml:space="preserve">which is the human genome resource from NCBI </w:t>
      </w:r>
      <w:r w:rsidR="00E26601">
        <w:rPr>
          <w:lang w:eastAsia="zh-CN"/>
        </w:rPr>
        <w:t>by using the BWA.</w:t>
      </w:r>
      <w:r w:rsidR="006B612B">
        <w:rPr>
          <w:lang w:eastAsia="zh-CN"/>
        </w:rPr>
        <w:t xml:space="preserve"> Next, </w:t>
      </w:r>
      <w:r w:rsidR="004B444B">
        <w:rPr>
          <w:lang w:eastAsia="zh-CN"/>
        </w:rPr>
        <w:t xml:space="preserve">we get the variant from VCF file which is from </w:t>
      </w:r>
      <w:r w:rsidR="00987971">
        <w:rPr>
          <w:lang w:eastAsia="zh-CN"/>
        </w:rPr>
        <w:t>the</w:t>
      </w:r>
      <w:r w:rsidR="004B444B">
        <w:rPr>
          <w:lang w:eastAsia="zh-CN"/>
        </w:rPr>
        <w:t xml:space="preserve"> dataset</w:t>
      </w:r>
      <w:r w:rsidR="00987971">
        <w:rPr>
          <w:lang w:eastAsia="zh-CN"/>
        </w:rPr>
        <w:t xml:space="preserve"> on NCBI website</w:t>
      </w:r>
      <w:r w:rsidR="004B444B">
        <w:rPr>
          <w:lang w:eastAsia="zh-CN"/>
        </w:rPr>
        <w:t xml:space="preserve">, then </w:t>
      </w:r>
      <w:r w:rsidR="00CA6201">
        <w:rPr>
          <w:lang w:eastAsia="zh-CN"/>
        </w:rPr>
        <w:t xml:space="preserve">our purpose is find the pileup reads which are covered at the same position of variant on the reference. The last part is that cutting a region </w:t>
      </w:r>
      <w:r w:rsidR="0007440B">
        <w:rPr>
          <w:lang w:eastAsia="zh-CN"/>
        </w:rPr>
        <w:t xml:space="preserve">of the reference sequence which is replaced with a variant as our hypothetical sequence. </w:t>
      </w:r>
      <w:r w:rsidR="00384FBC">
        <w:rPr>
          <w:lang w:eastAsia="zh-CN"/>
        </w:rPr>
        <w:t>We filter the hypothesis by querying our read index structure, then we find the reads which contain a variant and not exist in pileup reads by comparing with the pileup from BAM file.</w:t>
      </w:r>
    </w:p>
    <w:p w14:paraId="36071C14" w14:textId="130B6F89" w:rsidR="00A962C0" w:rsidRDefault="00384FBC" w:rsidP="00A962C0">
      <w:pPr>
        <w:pStyle w:val="20"/>
      </w:pPr>
      <w:bookmarkStart w:id="216" w:name="_Toc45555864"/>
      <w:r>
        <w:t>Data Description and Selection</w:t>
      </w:r>
      <w:bookmarkEnd w:id="216"/>
    </w:p>
    <w:p w14:paraId="573BEB06" w14:textId="5D4CB3A0" w:rsidR="00160722" w:rsidRDefault="00384FBC" w:rsidP="00160722">
      <w:r>
        <w:t xml:space="preserve">  In this section, we first </w:t>
      </w:r>
      <w:r w:rsidR="00D2278F">
        <w:t>give</w:t>
      </w:r>
      <w:r>
        <w:t xml:space="preserve"> the description of </w:t>
      </w:r>
      <w:r w:rsidR="00D2278F">
        <w:t xml:space="preserve">the data where the genome resource from a public dataset. Then, we classify the variant of the VCF file by different type which we </w:t>
      </w:r>
      <w:r w:rsidR="00D2278F">
        <w:lastRenderedPageBreak/>
        <w:t>defined.</w:t>
      </w:r>
    </w:p>
    <w:p w14:paraId="6293E920" w14:textId="76B26555" w:rsidR="00D2278F" w:rsidRPr="00D2278F" w:rsidRDefault="00D2278F" w:rsidP="00D2278F">
      <w:pPr>
        <w:pStyle w:val="3"/>
        <w:ind w:left="1134"/>
      </w:pPr>
      <w:r>
        <w:t xml:space="preserve"> </w:t>
      </w:r>
      <w:bookmarkStart w:id="217" w:name="_Toc45555865"/>
      <w:r>
        <w:t>Data Description</w:t>
      </w:r>
      <w:bookmarkEnd w:id="217"/>
    </w:p>
    <w:p w14:paraId="30C1F494" w14:textId="7E82F09C" w:rsidR="00DE21CB" w:rsidRDefault="00D2278F" w:rsidP="00160722">
      <w:pPr>
        <w:rPr>
          <w:lang w:eastAsia="zh-CN"/>
        </w:rPr>
      </w:pPr>
      <w:r>
        <w:rPr>
          <w:rFonts w:hint="eastAsia"/>
        </w:rPr>
        <w:t xml:space="preserve"> </w:t>
      </w:r>
      <w:r>
        <w:t xml:space="preserve"> </w:t>
      </w:r>
      <w:r w:rsidR="00DE21CB">
        <w:t>There are three kinds of data what we used. The first one is the reference data</w:t>
      </w:r>
      <w:r w:rsidR="000A1CCC">
        <w:t xml:space="preserve"> (Fasta)</w:t>
      </w:r>
      <w:r w:rsidR="00DE21CB">
        <w:t xml:space="preserve"> which contain</w:t>
      </w:r>
      <w:r w:rsidR="000A1CCC">
        <w:t>s</w:t>
      </w:r>
      <w:r w:rsidR="00DE21CB">
        <w:t xml:space="preserve"> the chromosome sequence of human genome. The second one is </w:t>
      </w:r>
      <w:r w:rsidR="00547A12">
        <w:t>the read sequenc</w:t>
      </w:r>
      <w:r w:rsidR="005C2386">
        <w:t>ing</w:t>
      </w:r>
      <w:r w:rsidR="00547A12">
        <w:t xml:space="preserve"> data</w:t>
      </w:r>
      <w:r w:rsidR="000A1CCC">
        <w:t xml:space="preserve"> (Fastq)</w:t>
      </w:r>
      <w:r w:rsidR="00547A12">
        <w:t xml:space="preserve"> which is the raw data by </w:t>
      </w:r>
      <w:r w:rsidR="00547A12">
        <w:rPr>
          <w:lang w:eastAsia="zh-CN"/>
        </w:rPr>
        <w:t>sequencing with the sequencer.</w:t>
      </w:r>
      <w:r w:rsidR="000A1CCC">
        <w:rPr>
          <w:lang w:eastAsia="zh-CN"/>
        </w:rPr>
        <w:t xml:space="preserve"> The last one is the variant calling format (VCF) which contain information of variants. </w:t>
      </w:r>
    </w:p>
    <w:p w14:paraId="7146D454" w14:textId="65BABD65" w:rsidR="00160722" w:rsidRDefault="000A1CCC" w:rsidP="00DE21CB">
      <w:pPr>
        <w:ind w:firstLineChars="100" w:firstLine="240"/>
      </w:pPr>
      <w:r>
        <w:t>First, t</w:t>
      </w:r>
      <w:r w:rsidR="00D2278F">
        <w:t>he reference</w:t>
      </w:r>
      <w:r w:rsidR="00894EA9">
        <w:t xml:space="preserve"> genome sequenc</w:t>
      </w:r>
      <w:r w:rsidR="005C2386">
        <w:t>ing</w:t>
      </w:r>
      <w:r w:rsidR="00894EA9">
        <w:t xml:space="preserve"> data is </w:t>
      </w:r>
      <w:r w:rsidR="00894EA9" w:rsidRPr="00894EA9">
        <w:t>Genome Reference Consortium Human Build 37 patch release 13</w:t>
      </w:r>
      <w:r w:rsidR="00894EA9">
        <w:t xml:space="preserve"> (GRCh</w:t>
      </w:r>
      <w:r w:rsidR="003A4945">
        <w:t>37.p13</w:t>
      </w:r>
      <w:r w:rsidR="00894EA9">
        <w:t>)</w:t>
      </w:r>
      <w:r w:rsidR="003A4945">
        <w:t xml:space="preserve"> version from NCBI website. There are </w:t>
      </w:r>
      <w:r w:rsidR="00B770A5">
        <w:t xml:space="preserve">1 to 22, X and Y chromosome of primary assembly and some </w:t>
      </w:r>
      <w:r w:rsidR="0029405B">
        <w:t>extra</w:t>
      </w:r>
      <w:r w:rsidR="00B770A5">
        <w:t xml:space="preserve"> sequence</w:t>
      </w:r>
      <w:r w:rsidR="0029405B">
        <w:t>s</w:t>
      </w:r>
      <w:r w:rsidR="00B770A5">
        <w:t xml:space="preserve">. We use the primary assembly </w:t>
      </w:r>
      <w:r w:rsidR="0057279F">
        <w:t>chromosome as our reference sequence.</w:t>
      </w:r>
    </w:p>
    <w:p w14:paraId="1119D1E4" w14:textId="501F8251" w:rsidR="00160722" w:rsidRDefault="00DE21CB" w:rsidP="002759FA">
      <w:r>
        <w:rPr>
          <w:rFonts w:hint="eastAsia"/>
        </w:rPr>
        <w:t xml:space="preserve"> </w:t>
      </w:r>
      <w:r>
        <w:t xml:space="preserve"> </w:t>
      </w:r>
      <w:r w:rsidR="000A1CCC">
        <w:t>Second, the read sequenc</w:t>
      </w:r>
      <w:r w:rsidR="005C2386">
        <w:t>ing</w:t>
      </w:r>
      <w:r w:rsidR="000A1CCC">
        <w:t xml:space="preserve"> data is real sequencing data from NA12878 which is a cell line of </w:t>
      </w:r>
      <w:r w:rsidR="00D01E4E">
        <w:t xml:space="preserve">an individual female from a CEPH pedigree that is </w:t>
      </w:r>
      <w:r w:rsidR="00D01E4E" w:rsidRPr="00D01E4E">
        <w:t>Utah residents</w:t>
      </w:r>
      <w:r w:rsidR="00D01E4E">
        <w:t xml:space="preserve"> </w:t>
      </w:r>
      <w:r w:rsidR="00D01E4E" w:rsidRPr="00D01E4E">
        <w:t>with Northern and Western European ancestry</w:t>
      </w:r>
      <w:r w:rsidR="00D01E4E">
        <w:t>, using an exome sequencing dataset</w:t>
      </w:r>
      <w:r w:rsidR="005C2386">
        <w:t xml:space="preserve"> (Garvan HG001) by sequencer </w:t>
      </w:r>
      <w:r w:rsidR="005C2386" w:rsidRPr="005C2386">
        <w:t xml:space="preserve">HiSeq2500 </w:t>
      </w:r>
      <w:r w:rsidR="005C2386">
        <w:t>from</w:t>
      </w:r>
      <w:r w:rsidR="00861226">
        <w:t xml:space="preserve"> </w:t>
      </w:r>
      <w:r w:rsidR="00861226" w:rsidRPr="00861226">
        <w:t>Genome-In-A-Bottle (GIAB)</w:t>
      </w:r>
      <w:r w:rsidR="00BC7AD0">
        <w:t xml:space="preserve"> </w:t>
      </w:r>
      <w:r w:rsidR="00BC7AD0">
        <w:fldChar w:fldCharType="begin"/>
      </w:r>
      <w:r w:rsidR="00BC7AD0">
        <w:instrText xml:space="preserve"> REF _Ref44873984 \r \h </w:instrText>
      </w:r>
      <w:r w:rsidR="00BC7AD0">
        <w:fldChar w:fldCharType="separate"/>
      </w:r>
      <w:r w:rsidR="000A0A93">
        <w:t xml:space="preserve">[22] </w:t>
      </w:r>
      <w:r w:rsidR="00BC7AD0">
        <w:fldChar w:fldCharType="end"/>
      </w:r>
      <w:r w:rsidR="00BC7AD0">
        <w:t>.</w:t>
      </w:r>
      <w:r w:rsidR="006027C1">
        <w:t xml:space="preserve"> </w:t>
      </w:r>
    </w:p>
    <w:p w14:paraId="2116DA62" w14:textId="4800C24D" w:rsidR="002759FA" w:rsidRDefault="00475ADD" w:rsidP="00160722">
      <w:r>
        <w:rPr>
          <w:rFonts w:hint="eastAsia"/>
        </w:rPr>
        <w:t xml:space="preserve"> </w:t>
      </w:r>
      <w:r>
        <w:t xml:space="preserve"> Third, </w:t>
      </w:r>
      <w:r w:rsidR="00987971">
        <w:t>we use these variants of VCF file</w:t>
      </w:r>
      <w:r>
        <w:t xml:space="preserve"> </w:t>
      </w:r>
      <w:r w:rsidR="00987971">
        <w:t xml:space="preserve">from </w:t>
      </w:r>
      <w:proofErr w:type="spellStart"/>
      <w:r w:rsidR="00987971">
        <w:t>ClinVar</w:t>
      </w:r>
      <w:proofErr w:type="spellEnd"/>
      <w:r w:rsidR="00987971">
        <w:t xml:space="preserve"> </w:t>
      </w:r>
      <w:r w:rsidR="00987971">
        <w:fldChar w:fldCharType="begin"/>
      </w:r>
      <w:r w:rsidR="00987971">
        <w:instrText xml:space="preserve"> REF _Ref43753124 \r \h </w:instrText>
      </w:r>
      <w:r w:rsidR="00987971">
        <w:fldChar w:fldCharType="separate"/>
      </w:r>
      <w:r w:rsidR="000A0A93">
        <w:t xml:space="preserve">[23] </w:t>
      </w:r>
      <w:r w:rsidR="00987971">
        <w:fldChar w:fldCharType="end"/>
      </w:r>
      <w:r w:rsidR="00987971">
        <w:t>which is a freely available resource of medically important variants. ClinVar collect the</w:t>
      </w:r>
      <w:r w:rsidR="002759FA">
        <w:t xml:space="preserve"> variants which have a relationship about human health.</w:t>
      </w:r>
    </w:p>
    <w:p w14:paraId="04F10DEF" w14:textId="56827FAE" w:rsidR="002759FA" w:rsidRDefault="002759FA" w:rsidP="002759FA">
      <w:pPr>
        <w:pStyle w:val="3"/>
      </w:pPr>
      <w:r>
        <w:rPr>
          <w:rFonts w:hint="eastAsia"/>
        </w:rPr>
        <w:lastRenderedPageBreak/>
        <w:t xml:space="preserve"> </w:t>
      </w:r>
      <w:bookmarkStart w:id="218" w:name="_Toc45555866"/>
      <w:r>
        <w:t>Data Selection</w:t>
      </w:r>
      <w:bookmarkEnd w:id="218"/>
    </w:p>
    <w:p w14:paraId="49B47BFA" w14:textId="3A40B3E4" w:rsidR="008A44D6" w:rsidRDefault="002759FA" w:rsidP="00467EEC">
      <w:pPr>
        <w:rPr>
          <w:lang w:eastAsia="zh-CN"/>
        </w:rPr>
      </w:pPr>
      <w:r>
        <w:rPr>
          <w:rFonts w:hint="eastAsia"/>
        </w:rPr>
        <w:t xml:space="preserve"> </w:t>
      </w:r>
      <w:r>
        <w:t xml:space="preserve"> </w:t>
      </w:r>
      <w:r w:rsidR="001F0C2E">
        <w:t>We divided the</w:t>
      </w:r>
      <w:r w:rsidR="00814F54">
        <w:t xml:space="preserve"> ClinVar</w:t>
      </w:r>
      <w:r w:rsidR="001F0C2E">
        <w:t xml:space="preserve"> variants into two type</w:t>
      </w:r>
      <w:r w:rsidR="00183998">
        <w:t>s</w:t>
      </w:r>
      <w:r w:rsidR="001F0C2E">
        <w:t>, SNP</w:t>
      </w:r>
      <w:r w:rsidR="0029405B">
        <w:t>s</w:t>
      </w:r>
      <w:r w:rsidR="001F0C2E">
        <w:t xml:space="preserve"> (</w:t>
      </w:r>
      <w:r w:rsidR="001F0C2E" w:rsidRPr="001F0C2E">
        <w:t>single nucleotide polymorphism</w:t>
      </w:r>
      <w:r w:rsidR="001F0C2E">
        <w:t xml:space="preserve">) and </w:t>
      </w:r>
      <w:r w:rsidR="0029405B">
        <w:t>indels</w:t>
      </w:r>
      <w:r w:rsidR="001F0C2E">
        <w:t xml:space="preserve"> (insertion and deletion)</w:t>
      </w:r>
      <w:r w:rsidR="00183998">
        <w:t>. Figure 4-1 shows the proportion of</w:t>
      </w:r>
      <w:r w:rsidR="00183998">
        <w:rPr>
          <w:rFonts w:hint="eastAsia"/>
          <w:lang w:eastAsia="zh-CN"/>
        </w:rPr>
        <w:t xml:space="preserve"> </w:t>
      </w:r>
      <w:r w:rsidR="00183998">
        <w:t>SNP</w:t>
      </w:r>
      <w:r w:rsidR="0029405B">
        <w:t>s</w:t>
      </w:r>
      <w:r w:rsidR="00183998">
        <w:t xml:space="preserve"> and </w:t>
      </w:r>
      <w:r w:rsidR="0029405B">
        <w:t>indels.</w:t>
      </w:r>
    </w:p>
    <w:p w14:paraId="2C819D0F" w14:textId="5A30141A" w:rsidR="00467EEC" w:rsidRDefault="00467EEC" w:rsidP="00282110">
      <w:pPr>
        <w:jc w:val="center"/>
      </w:pPr>
      <w:r w:rsidRPr="00467EEC">
        <w:rPr>
          <w:noProof/>
        </w:rPr>
        <w:drawing>
          <wp:inline distT="0" distB="0" distL="0" distR="0" wp14:anchorId="01800EFA" wp14:editId="4646290B">
            <wp:extent cx="3341077" cy="2573774"/>
            <wp:effectExtent l="0" t="0" r="0" b="444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9704" cy="2603530"/>
                    </a:xfrm>
                    <a:prstGeom prst="rect">
                      <a:avLst/>
                    </a:prstGeom>
                  </pic:spPr>
                </pic:pic>
              </a:graphicData>
            </a:graphic>
          </wp:inline>
        </w:drawing>
      </w:r>
    </w:p>
    <w:p w14:paraId="30D218B2" w14:textId="0D542C45" w:rsidR="00183998" w:rsidRPr="008A44D6" w:rsidRDefault="008A44D6" w:rsidP="008A44D6">
      <w:pPr>
        <w:jc w:val="center"/>
      </w:pPr>
      <w:bookmarkStart w:id="219" w:name="_Toc45638755"/>
      <w:r w:rsidRPr="008A44D6">
        <w:rPr>
          <w:szCs w:val="24"/>
        </w:rPr>
        <w:t xml:space="preserve">Figure </w:t>
      </w:r>
      <w:r w:rsidR="00871714">
        <w:rPr>
          <w:szCs w:val="24"/>
        </w:rPr>
        <w:fldChar w:fldCharType="begin"/>
      </w:r>
      <w:r w:rsidR="00871714">
        <w:rPr>
          <w:szCs w:val="24"/>
        </w:rPr>
        <w:instrText xml:space="preserve"> STYLEREF 1 \s </w:instrText>
      </w:r>
      <w:r w:rsidR="00871714">
        <w:rPr>
          <w:szCs w:val="24"/>
        </w:rPr>
        <w:fldChar w:fldCharType="separate"/>
      </w:r>
      <w:r w:rsidR="000A0A93">
        <w:rPr>
          <w:noProof/>
          <w:szCs w:val="24"/>
        </w:rPr>
        <w:t>4</w:t>
      </w:r>
      <w:r w:rsidR="00871714">
        <w:rPr>
          <w:szCs w:val="24"/>
        </w:rPr>
        <w:fldChar w:fldCharType="end"/>
      </w:r>
      <w:r w:rsidR="00871714">
        <w:rPr>
          <w:szCs w:val="24"/>
        </w:rPr>
        <w:noBreakHyphen/>
      </w:r>
      <w:r w:rsidR="00871714">
        <w:rPr>
          <w:szCs w:val="24"/>
        </w:rPr>
        <w:fldChar w:fldCharType="begin"/>
      </w:r>
      <w:r w:rsidR="00871714">
        <w:rPr>
          <w:szCs w:val="24"/>
        </w:rPr>
        <w:instrText xml:space="preserve"> SEQ Figure \* ARABIC \s 1 </w:instrText>
      </w:r>
      <w:r w:rsidR="00871714">
        <w:rPr>
          <w:szCs w:val="24"/>
        </w:rPr>
        <w:fldChar w:fldCharType="separate"/>
      </w:r>
      <w:r w:rsidR="000A0A93">
        <w:rPr>
          <w:noProof/>
          <w:szCs w:val="24"/>
        </w:rPr>
        <w:t>1</w:t>
      </w:r>
      <w:r w:rsidR="00871714">
        <w:rPr>
          <w:szCs w:val="24"/>
        </w:rPr>
        <w:fldChar w:fldCharType="end"/>
      </w:r>
      <w:r>
        <w:rPr>
          <w:szCs w:val="24"/>
        </w:rPr>
        <w:t xml:space="preserve"> </w:t>
      </w:r>
      <w:r w:rsidR="0029405B">
        <w:t>proportion of SNPs and indel variants in ClinVar</w:t>
      </w:r>
      <w:bookmarkEnd w:id="219"/>
    </w:p>
    <w:p w14:paraId="268B518B" w14:textId="77777777" w:rsidR="00762E03" w:rsidRDefault="00762E03" w:rsidP="00762E03">
      <w:pPr>
        <w:rPr>
          <w:lang w:eastAsia="zh-CN"/>
        </w:rPr>
      </w:pPr>
    </w:p>
    <w:p w14:paraId="26F78367" w14:textId="1A9AC77B" w:rsidR="00230752" w:rsidRDefault="00230752" w:rsidP="00230752">
      <w:pPr>
        <w:pStyle w:val="20"/>
        <w:rPr>
          <w:lang w:eastAsia="zh-CN"/>
        </w:rPr>
      </w:pPr>
      <w:bookmarkStart w:id="220" w:name="_Toc45555867"/>
      <w:r>
        <w:rPr>
          <w:rFonts w:hint="eastAsia"/>
          <w:lang w:eastAsia="zh-CN"/>
        </w:rPr>
        <w:t>Q</w:t>
      </w:r>
      <w:r>
        <w:rPr>
          <w:lang w:eastAsia="zh-CN"/>
        </w:rPr>
        <w:t>uery Hypothesis</w:t>
      </w:r>
      <w:bookmarkEnd w:id="220"/>
    </w:p>
    <w:p w14:paraId="32BF31BE" w14:textId="5F420320" w:rsidR="0099577B" w:rsidRDefault="00D87290" w:rsidP="002E5490">
      <w:pPr>
        <w:rPr>
          <w:lang w:eastAsia="zh-CN"/>
        </w:rPr>
      </w:pPr>
      <w:r>
        <w:rPr>
          <w:rFonts w:hint="eastAsia"/>
          <w:lang w:eastAsia="zh-CN"/>
        </w:rPr>
        <w:t xml:space="preserve"> </w:t>
      </w:r>
      <w:r>
        <w:rPr>
          <w:lang w:eastAsia="zh-CN"/>
        </w:rPr>
        <w:t xml:space="preserve"> In this section,</w:t>
      </w:r>
      <w:r w:rsidR="0099577B">
        <w:rPr>
          <w:lang w:eastAsia="zh-CN"/>
        </w:rPr>
        <w:t xml:space="preserve"> we </w:t>
      </w:r>
      <w:r w:rsidR="00180E50">
        <w:rPr>
          <w:lang w:eastAsia="zh-CN"/>
        </w:rPr>
        <w:t>introduce result</w:t>
      </w:r>
      <w:r w:rsidR="001645B7">
        <w:rPr>
          <w:lang w:eastAsia="zh-CN"/>
        </w:rPr>
        <w:t>s</w:t>
      </w:r>
      <w:r w:rsidR="00180E50">
        <w:rPr>
          <w:lang w:eastAsia="zh-CN"/>
        </w:rPr>
        <w:t xml:space="preserve"> and describe the experiment to evaluate the confidence of match length. The match confidence experiment is shown in section 4.3.1.</w:t>
      </w:r>
      <w:r w:rsidR="00180E50">
        <w:rPr>
          <w:rFonts w:hint="eastAsia"/>
          <w:lang w:eastAsia="zh-CN"/>
        </w:rPr>
        <w:t xml:space="preserve"> </w:t>
      </w:r>
      <w:r w:rsidR="0099577B">
        <w:rPr>
          <w:lang w:eastAsia="zh-CN"/>
        </w:rPr>
        <w:t xml:space="preserve">We introduce experiment results of SNP and </w:t>
      </w:r>
      <w:r w:rsidR="0029405B">
        <w:rPr>
          <w:lang w:eastAsia="zh-CN"/>
        </w:rPr>
        <w:t>i</w:t>
      </w:r>
      <w:r w:rsidR="0099577B">
        <w:rPr>
          <w:lang w:eastAsia="zh-CN"/>
        </w:rPr>
        <w:t>ndel variant in section 4.3.2.</w:t>
      </w:r>
    </w:p>
    <w:p w14:paraId="4E87241E" w14:textId="6DFD81F7" w:rsidR="00230752" w:rsidRDefault="00230752" w:rsidP="00CB09A9">
      <w:pPr>
        <w:pStyle w:val="3"/>
        <w:ind w:left="1134"/>
        <w:rPr>
          <w:lang w:eastAsia="zh-CN"/>
        </w:rPr>
      </w:pPr>
      <w:r>
        <w:rPr>
          <w:rFonts w:hint="eastAsia"/>
          <w:lang w:eastAsia="zh-CN"/>
        </w:rPr>
        <w:t xml:space="preserve"> </w:t>
      </w:r>
      <w:bookmarkStart w:id="221" w:name="_Toc45555868"/>
      <w:r>
        <w:rPr>
          <w:lang w:eastAsia="zh-CN"/>
        </w:rPr>
        <w:t>Confidence of SMEM</w:t>
      </w:r>
      <w:bookmarkEnd w:id="221"/>
      <w:r>
        <w:rPr>
          <w:lang w:eastAsia="zh-CN"/>
        </w:rPr>
        <w:t xml:space="preserve"> </w:t>
      </w:r>
    </w:p>
    <w:p w14:paraId="0C5E2A65" w14:textId="027EBF8A" w:rsidR="00BD11E0" w:rsidRDefault="00180E50" w:rsidP="00BA362A">
      <w:pPr>
        <w:rPr>
          <w:lang w:eastAsia="zh-CN"/>
        </w:rPr>
      </w:pPr>
      <w:r>
        <w:rPr>
          <w:rFonts w:hint="eastAsia"/>
          <w:lang w:eastAsia="zh-CN"/>
        </w:rPr>
        <w:t xml:space="preserve"> </w:t>
      </w:r>
      <w:r>
        <w:rPr>
          <w:lang w:eastAsia="zh-CN"/>
        </w:rPr>
        <w:t xml:space="preserve"> As we mentioned in section </w:t>
      </w:r>
      <w:r w:rsidR="00FF5191">
        <w:rPr>
          <w:lang w:eastAsia="zh-CN"/>
        </w:rPr>
        <w:t xml:space="preserve">3.4.2, </w:t>
      </w:r>
      <w:r w:rsidR="00762E03">
        <w:rPr>
          <w:lang w:eastAsia="zh-CN"/>
        </w:rPr>
        <w:t xml:space="preserve">we find the </w:t>
      </w:r>
      <w:r w:rsidR="003813CE" w:rsidRPr="003813CE">
        <w:rPr>
          <w:lang w:eastAsia="zh-CN"/>
        </w:rPr>
        <w:t>super-maximal exact matches</w:t>
      </w:r>
      <w:r w:rsidR="003813CE">
        <w:rPr>
          <w:lang w:eastAsia="zh-CN"/>
        </w:rPr>
        <w:t xml:space="preserve"> of the query hypothesis. We want to know what length </w:t>
      </w:r>
      <w:r w:rsidR="0029405B">
        <w:rPr>
          <w:lang w:eastAsia="zh-CN"/>
        </w:rPr>
        <w:t>of</w:t>
      </w:r>
      <w:r w:rsidR="003813CE">
        <w:rPr>
          <w:lang w:eastAsia="zh-CN"/>
        </w:rPr>
        <w:t xml:space="preserve"> exact match </w:t>
      </w:r>
      <w:r w:rsidR="0029405B">
        <w:rPr>
          <w:lang w:eastAsia="zh-CN"/>
        </w:rPr>
        <w:t>is long enough to</w:t>
      </w:r>
      <w:r w:rsidR="003813CE">
        <w:rPr>
          <w:lang w:eastAsia="zh-CN"/>
        </w:rPr>
        <w:t xml:space="preserve"> support our </w:t>
      </w:r>
      <w:r w:rsidR="003813CE">
        <w:rPr>
          <w:lang w:eastAsia="zh-CN"/>
        </w:rPr>
        <w:lastRenderedPageBreak/>
        <w:t>hypothetical sequence. Then we design a</w:t>
      </w:r>
      <w:r w:rsidR="0029405B">
        <w:rPr>
          <w:lang w:eastAsia="zh-CN"/>
        </w:rPr>
        <w:t>n</w:t>
      </w:r>
      <w:r w:rsidR="003813CE">
        <w:rPr>
          <w:lang w:eastAsia="zh-CN"/>
        </w:rPr>
        <w:t xml:space="preserve"> experiment to test the match length</w:t>
      </w:r>
      <w:r w:rsidR="0011156F">
        <w:rPr>
          <w:lang w:eastAsia="zh-CN"/>
        </w:rPr>
        <w:t xml:space="preserve"> and divided into </w:t>
      </w:r>
      <w:r w:rsidR="00963372">
        <w:rPr>
          <w:lang w:eastAsia="zh-CN"/>
        </w:rPr>
        <w:t>two parts. The first part is simulat</w:t>
      </w:r>
      <w:r w:rsidR="00073AB5">
        <w:rPr>
          <w:lang w:eastAsia="zh-CN"/>
        </w:rPr>
        <w:t>ing</w:t>
      </w:r>
      <w:r w:rsidR="00963372">
        <w:rPr>
          <w:lang w:eastAsia="zh-CN"/>
        </w:rPr>
        <w:t xml:space="preserve"> </w:t>
      </w:r>
      <w:r w:rsidR="0029405B">
        <w:rPr>
          <w:lang w:eastAsia="zh-CN"/>
        </w:rPr>
        <w:t xml:space="preserve">genome-like random </w:t>
      </w:r>
      <w:r w:rsidR="00963372">
        <w:rPr>
          <w:lang w:eastAsia="zh-CN"/>
        </w:rPr>
        <w:t>sequence</w:t>
      </w:r>
      <w:r w:rsidR="0029405B">
        <w:rPr>
          <w:lang w:eastAsia="zh-CN"/>
        </w:rPr>
        <w:t>s</w:t>
      </w:r>
      <w:r w:rsidR="00073AB5">
        <w:rPr>
          <w:lang w:eastAsia="zh-CN"/>
        </w:rPr>
        <w:t xml:space="preserve"> as our query, we </w:t>
      </w:r>
      <w:r w:rsidR="0029405B">
        <w:rPr>
          <w:lang w:eastAsia="zh-CN"/>
        </w:rPr>
        <w:t xml:space="preserve">do </w:t>
      </w:r>
      <w:proofErr w:type="gramStart"/>
      <w:r w:rsidR="0029405B">
        <w:rPr>
          <w:lang w:eastAsia="zh-CN"/>
        </w:rPr>
        <w:t>using</w:t>
      </w:r>
      <w:proofErr w:type="gramEnd"/>
      <w:r w:rsidR="0029405B">
        <w:rPr>
          <w:lang w:eastAsia="zh-CN"/>
        </w:rPr>
        <w:t xml:space="preserve"> a</w:t>
      </w:r>
      <w:r w:rsidR="00F877A1">
        <w:rPr>
          <w:lang w:eastAsia="zh-CN"/>
        </w:rPr>
        <w:t xml:space="preserve"> First-Order</w:t>
      </w:r>
      <w:r w:rsidR="00073AB5">
        <w:rPr>
          <w:lang w:eastAsia="zh-CN"/>
        </w:rPr>
        <w:t xml:space="preserve"> Markov </w:t>
      </w:r>
      <w:r w:rsidR="00F877A1">
        <w:rPr>
          <w:lang w:eastAsia="zh-CN"/>
        </w:rPr>
        <w:t>M</w:t>
      </w:r>
      <w:r w:rsidR="00073AB5">
        <w:rPr>
          <w:lang w:eastAsia="zh-CN"/>
        </w:rPr>
        <w:t xml:space="preserve">odel </w:t>
      </w:r>
      <w:r w:rsidR="0029405B">
        <w:rPr>
          <w:lang w:eastAsia="zh-CN"/>
        </w:rPr>
        <w:t>trained on the reference genome</w:t>
      </w:r>
      <w:r w:rsidR="00073AB5">
        <w:rPr>
          <w:lang w:eastAsia="zh-CN"/>
        </w:rPr>
        <w:t>. The second part is counting</w:t>
      </w:r>
      <w:r w:rsidR="00073AB5">
        <w:rPr>
          <w:rFonts w:hint="eastAsia"/>
          <w:lang w:eastAsia="zh-CN"/>
        </w:rPr>
        <w:t xml:space="preserve"> </w:t>
      </w:r>
      <w:r w:rsidR="00073AB5">
        <w:rPr>
          <w:lang w:eastAsia="zh-CN"/>
        </w:rPr>
        <w:t>the match of the query which we simulate in</w:t>
      </w:r>
      <w:r w:rsidR="00BA362A">
        <w:rPr>
          <w:lang w:eastAsia="zh-CN"/>
        </w:rPr>
        <w:t xml:space="preserve"> the</w:t>
      </w:r>
      <w:r w:rsidR="00073AB5">
        <w:rPr>
          <w:lang w:eastAsia="zh-CN"/>
        </w:rPr>
        <w:t xml:space="preserve"> first part, and </w:t>
      </w:r>
      <w:r w:rsidR="00BA362A" w:rsidRPr="00BA362A">
        <w:rPr>
          <w:lang w:eastAsia="zh-CN"/>
        </w:rPr>
        <w:t>analyze</w:t>
      </w:r>
      <w:r w:rsidR="00BA362A">
        <w:rPr>
          <w:lang w:eastAsia="zh-CN"/>
        </w:rPr>
        <w:t xml:space="preserve"> </w:t>
      </w:r>
      <w:r w:rsidR="00073AB5">
        <w:rPr>
          <w:lang w:eastAsia="zh-CN"/>
        </w:rPr>
        <w:t xml:space="preserve">the result of the distribution of the matched </w:t>
      </w:r>
      <w:r w:rsidR="00BA362A">
        <w:rPr>
          <w:lang w:eastAsia="zh-CN"/>
        </w:rPr>
        <w:t>length.</w:t>
      </w:r>
    </w:p>
    <w:p w14:paraId="29631E96" w14:textId="74454EBB" w:rsidR="00BD11E0" w:rsidRDefault="00CB09A9" w:rsidP="00CB09A9">
      <w:pPr>
        <w:pStyle w:val="4"/>
        <w:numPr>
          <w:ilvl w:val="3"/>
          <w:numId w:val="4"/>
        </w:numPr>
        <w:ind w:left="851" w:firstLine="0"/>
        <w:rPr>
          <w:rFonts w:ascii="Times New Roman" w:hAnsi="Times New Roman" w:cs="Times New Roman"/>
          <w:lang w:eastAsia="zh-CN"/>
        </w:rPr>
      </w:pPr>
      <w:bookmarkStart w:id="222" w:name="_Toc45555869"/>
      <w:r w:rsidRPr="00CB09A9">
        <w:rPr>
          <w:rFonts w:ascii="Times New Roman" w:hAnsi="Times New Roman" w:cs="Times New Roman"/>
          <w:lang w:eastAsia="zh-CN"/>
        </w:rPr>
        <w:t>Simulation of the Query</w:t>
      </w:r>
      <w:r w:rsidR="00FC7AAD">
        <w:rPr>
          <w:rFonts w:ascii="Times New Roman" w:hAnsi="Times New Roman" w:cs="Times New Roman"/>
          <w:lang w:eastAsia="zh-CN"/>
        </w:rPr>
        <w:t>ing</w:t>
      </w:r>
      <w:r w:rsidRPr="00CB09A9">
        <w:rPr>
          <w:rFonts w:ascii="Times New Roman" w:hAnsi="Times New Roman" w:cs="Times New Roman"/>
          <w:lang w:eastAsia="zh-CN"/>
        </w:rPr>
        <w:t xml:space="preserve"> Sequence</w:t>
      </w:r>
      <w:bookmarkEnd w:id="222"/>
    </w:p>
    <w:p w14:paraId="07919012" w14:textId="758A56D3" w:rsidR="004829CE" w:rsidRDefault="00CB09A9" w:rsidP="00CB09A9">
      <w:pPr>
        <w:rPr>
          <w:lang w:eastAsia="zh-CN"/>
        </w:rPr>
      </w:pPr>
      <w:r>
        <w:rPr>
          <w:rFonts w:hint="eastAsia"/>
          <w:lang w:eastAsia="zh-CN"/>
        </w:rPr>
        <w:t xml:space="preserve"> </w:t>
      </w:r>
      <w:r>
        <w:rPr>
          <w:lang w:eastAsia="zh-CN"/>
        </w:rPr>
        <w:t xml:space="preserve"> In this section, we introduce the method of producing the simulating sequence.</w:t>
      </w:r>
      <w:r w:rsidR="00E85B58">
        <w:rPr>
          <w:lang w:eastAsia="zh-CN"/>
        </w:rPr>
        <w:t xml:space="preserve"> </w:t>
      </w:r>
      <w:r w:rsidR="00E30E85">
        <w:rPr>
          <w:lang w:eastAsia="zh-CN"/>
        </w:rPr>
        <w:t>To get a match length</w:t>
      </w:r>
      <w:r w:rsidR="00FC7AAD">
        <w:rPr>
          <w:lang w:eastAsia="zh-CN"/>
        </w:rPr>
        <w:t xml:space="preserve"> which has high confidence supporting our querying sequence, we test the generated sequence and choose a</w:t>
      </w:r>
      <w:r w:rsidR="001645B7">
        <w:rPr>
          <w:lang w:eastAsia="zh-CN"/>
        </w:rPr>
        <w:t>n</w:t>
      </w:r>
      <w:r w:rsidR="00FC7AAD">
        <w:rPr>
          <w:lang w:eastAsia="zh-CN"/>
        </w:rPr>
        <w:t xml:space="preserve"> appropriate length as our match length. </w:t>
      </w:r>
      <w:r w:rsidR="00341D15">
        <w:rPr>
          <w:lang w:eastAsia="zh-CN"/>
        </w:rPr>
        <w:t xml:space="preserve">The </w:t>
      </w:r>
      <w:proofErr w:type="gramStart"/>
      <w:r w:rsidR="00341D15">
        <w:rPr>
          <w:lang w:eastAsia="zh-CN"/>
        </w:rPr>
        <w:t>sequence  generated</w:t>
      </w:r>
      <w:proofErr w:type="gramEnd"/>
      <w:r w:rsidR="00341D15">
        <w:rPr>
          <w:lang w:eastAsia="zh-CN"/>
        </w:rPr>
        <w:t xml:space="preserve"> by completely random function may not suitable</w:t>
      </w:r>
      <w:r w:rsidR="00341D15">
        <w:rPr>
          <w:rFonts w:hint="eastAsia"/>
          <w:lang w:eastAsia="zh-CN"/>
        </w:rPr>
        <w:t xml:space="preserve"> </w:t>
      </w:r>
      <w:r w:rsidR="00341D15">
        <w:rPr>
          <w:lang w:eastAsia="zh-CN"/>
        </w:rPr>
        <w:t xml:space="preserve">for the biological sequence because the distribution of </w:t>
      </w:r>
      <w:r w:rsidR="0029405B">
        <w:rPr>
          <w:lang w:eastAsia="zh-CN"/>
        </w:rPr>
        <w:t>bases is not entirely uniform in the human genome, in particular CG sequences are strongly depleted</w:t>
      </w:r>
      <w:r w:rsidR="00341D15">
        <w:rPr>
          <w:lang w:eastAsia="zh-CN"/>
        </w:rPr>
        <w:t xml:space="preserve">. </w:t>
      </w:r>
      <w:r w:rsidR="00341D15">
        <w:rPr>
          <w:rFonts w:hint="eastAsia"/>
          <w:lang w:eastAsia="zh-CN"/>
        </w:rPr>
        <w:t>T</w:t>
      </w:r>
      <w:r w:rsidR="00341D15">
        <w:rPr>
          <w:lang w:eastAsia="zh-CN"/>
        </w:rPr>
        <w:t>herefore, we choose the First-</w:t>
      </w:r>
      <w:r w:rsidR="00F877A1">
        <w:rPr>
          <w:lang w:eastAsia="zh-CN"/>
        </w:rPr>
        <w:t>O</w:t>
      </w:r>
      <w:r w:rsidR="00341D15">
        <w:rPr>
          <w:lang w:eastAsia="zh-CN"/>
        </w:rPr>
        <w:t xml:space="preserve">rder Markov </w:t>
      </w:r>
      <w:r w:rsidR="00F877A1">
        <w:rPr>
          <w:lang w:eastAsia="zh-CN"/>
        </w:rPr>
        <w:t>M</w:t>
      </w:r>
      <w:r w:rsidR="00341D15">
        <w:rPr>
          <w:lang w:eastAsia="zh-CN"/>
        </w:rPr>
        <w:t xml:space="preserve">odel to simulate </w:t>
      </w:r>
      <w:r w:rsidR="0029405B">
        <w:rPr>
          <w:lang w:eastAsia="zh-CN"/>
        </w:rPr>
        <w:t>random sequences with genome-like composition of dimers</w:t>
      </w:r>
      <w:r w:rsidR="00F43C4B">
        <w:rPr>
          <w:lang w:eastAsia="zh-CN"/>
        </w:rPr>
        <w:t>. Figure 4-4 shows, the</w:t>
      </w:r>
      <w:r w:rsidR="00F43C4B" w:rsidRPr="00F43C4B">
        <w:rPr>
          <w:lang w:eastAsia="zh-CN"/>
        </w:rPr>
        <w:t xml:space="preserve"> </w:t>
      </w:r>
      <w:r w:rsidR="00F43C4B">
        <w:rPr>
          <w:lang w:eastAsia="zh-CN"/>
        </w:rPr>
        <w:t>state translat</w:t>
      </w:r>
      <w:r w:rsidR="00E51485">
        <w:rPr>
          <w:lang w:eastAsia="zh-CN"/>
        </w:rPr>
        <w:t>ion</w:t>
      </w:r>
      <w:r w:rsidR="00F43C4B">
        <w:rPr>
          <w:lang w:eastAsia="zh-CN"/>
        </w:rPr>
        <w:t xml:space="preserve"> of the First-</w:t>
      </w:r>
      <w:r w:rsidR="00F877A1">
        <w:rPr>
          <w:lang w:eastAsia="zh-CN"/>
        </w:rPr>
        <w:t>O</w:t>
      </w:r>
      <w:r w:rsidR="00F43C4B">
        <w:rPr>
          <w:lang w:eastAsia="zh-CN"/>
        </w:rPr>
        <w:t xml:space="preserve">rder Markov </w:t>
      </w:r>
      <w:r w:rsidR="00F877A1">
        <w:rPr>
          <w:lang w:eastAsia="zh-CN"/>
        </w:rPr>
        <w:t>M</w:t>
      </w:r>
      <w:r w:rsidR="00F43C4B">
        <w:rPr>
          <w:lang w:eastAsia="zh-CN"/>
        </w:rPr>
        <w:t xml:space="preserve">odel on DNA </w:t>
      </w:r>
      <w:r w:rsidR="0029405B">
        <w:rPr>
          <w:lang w:eastAsia="zh-CN"/>
        </w:rPr>
        <w:t>sequences</w:t>
      </w:r>
      <w:r w:rsidR="00F43C4B">
        <w:rPr>
          <w:lang w:eastAsia="zh-CN"/>
        </w:rPr>
        <w:t>.</w:t>
      </w:r>
    </w:p>
    <w:p w14:paraId="5BC9872F" w14:textId="7650ACB9" w:rsidR="008A44D6" w:rsidRDefault="004829CE" w:rsidP="004829CE">
      <w:pPr>
        <w:jc w:val="center"/>
        <w:rPr>
          <w:lang w:eastAsia="zh-CN"/>
        </w:rPr>
      </w:pPr>
      <w:r w:rsidRPr="004829CE">
        <w:rPr>
          <w:noProof/>
          <w:lang w:eastAsia="zh-CN"/>
        </w:rPr>
        <w:lastRenderedPageBreak/>
        <w:drawing>
          <wp:inline distT="0" distB="0" distL="0" distR="0" wp14:anchorId="1C6F54B2" wp14:editId="1F4FCF7B">
            <wp:extent cx="4240864" cy="3759200"/>
            <wp:effectExtent l="0" t="0" r="1270" b="0"/>
            <wp:docPr id="69" name="圖片 69" descr="一張含有 膝上型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5162" cy="3771874"/>
                    </a:xfrm>
                    <a:prstGeom prst="rect">
                      <a:avLst/>
                    </a:prstGeom>
                  </pic:spPr>
                </pic:pic>
              </a:graphicData>
            </a:graphic>
          </wp:inline>
        </w:drawing>
      </w:r>
    </w:p>
    <w:p w14:paraId="799A84FE" w14:textId="6B543F06" w:rsidR="008A44D6" w:rsidRPr="008A44D6" w:rsidRDefault="008A44D6" w:rsidP="008A44D6">
      <w:pPr>
        <w:pStyle w:val="af6"/>
        <w:jc w:val="center"/>
        <w:rPr>
          <w:sz w:val="24"/>
          <w:szCs w:val="24"/>
          <w:lang w:eastAsia="zh-CN"/>
        </w:rPr>
      </w:pPr>
      <w:bookmarkStart w:id="223" w:name="_Toc45638756"/>
      <w:r w:rsidRPr="008A44D6">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4</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2</w:t>
      </w:r>
      <w:r w:rsidR="00871714">
        <w:rPr>
          <w:sz w:val="24"/>
          <w:szCs w:val="24"/>
        </w:rPr>
        <w:fldChar w:fldCharType="end"/>
      </w:r>
      <w:r w:rsidRPr="008A44D6">
        <w:rPr>
          <w:sz w:val="24"/>
          <w:szCs w:val="24"/>
          <w:lang w:eastAsia="zh-CN"/>
        </w:rPr>
        <w:t xml:space="preserve"> First-Order Markov Model</w:t>
      </w:r>
      <w:bookmarkEnd w:id="223"/>
    </w:p>
    <w:p w14:paraId="0F357C0B" w14:textId="6D63544B" w:rsidR="00A87BF6" w:rsidRDefault="007B22BC" w:rsidP="00CB09A9">
      <w:pPr>
        <w:rPr>
          <w:lang w:eastAsia="zh-CN"/>
        </w:rPr>
      </w:pPr>
      <w:r>
        <w:rPr>
          <w:rFonts w:hint="eastAsia"/>
          <w:lang w:eastAsia="zh-CN"/>
        </w:rPr>
        <w:t>W</w:t>
      </w:r>
      <w:r w:rsidR="00F71F66">
        <w:rPr>
          <w:lang w:eastAsia="zh-CN"/>
        </w:rPr>
        <w:t xml:space="preserve">e count the DNA </w:t>
      </w:r>
      <w:r w:rsidR="0029405B">
        <w:rPr>
          <w:lang w:eastAsia="zh-CN"/>
        </w:rPr>
        <w:t>bases</w:t>
      </w:r>
      <w:r w:rsidR="00F71F66">
        <w:rPr>
          <w:lang w:eastAsia="zh-CN"/>
        </w:rPr>
        <w:t xml:space="preserve"> (ACGT) of </w:t>
      </w:r>
      <w:r w:rsidR="0029405B">
        <w:rPr>
          <w:lang w:eastAsia="zh-CN"/>
        </w:rPr>
        <w:t>the read</w:t>
      </w:r>
      <w:r w:rsidR="00F71F66">
        <w:rPr>
          <w:lang w:eastAsia="zh-CN"/>
        </w:rPr>
        <w:t xml:space="preserve"> sequence data</w:t>
      </w:r>
      <w:r w:rsidR="00A86730">
        <w:rPr>
          <w:lang w:eastAsia="zh-CN"/>
        </w:rPr>
        <w:t xml:space="preserve"> and we </w:t>
      </w:r>
      <w:r w:rsidR="00E30E85">
        <w:rPr>
          <w:lang w:eastAsia="zh-CN"/>
        </w:rPr>
        <w:t>calculate the p</w:t>
      </w:r>
      <w:r w:rsidR="00E30E85" w:rsidRPr="00E30E85">
        <w:rPr>
          <w:rFonts w:hint="eastAsia"/>
          <w:lang w:eastAsia="zh-CN"/>
        </w:rPr>
        <w:t>r</w:t>
      </w:r>
      <w:r w:rsidR="00E30E85" w:rsidRPr="00E30E85">
        <w:rPr>
          <w:lang w:eastAsia="zh-CN"/>
        </w:rPr>
        <w:t>obability</w:t>
      </w:r>
      <w:r w:rsidR="00E30E85">
        <w:rPr>
          <w:lang w:eastAsia="zh-CN"/>
        </w:rPr>
        <w:t xml:space="preserve"> of </w:t>
      </w:r>
      <w:r w:rsidR="007C32E3">
        <w:rPr>
          <w:lang w:eastAsia="zh-CN"/>
        </w:rPr>
        <w:t xml:space="preserve">the next </w:t>
      </w:r>
      <w:r w:rsidR="0029405B">
        <w:rPr>
          <w:lang w:eastAsia="zh-CN"/>
        </w:rPr>
        <w:t>base</w:t>
      </w:r>
      <w:r w:rsidR="007C32E3">
        <w:rPr>
          <w:lang w:eastAsia="zh-CN"/>
        </w:rPr>
        <w:t xml:space="preserve"> from</w:t>
      </w:r>
      <w:r w:rsidR="0029405B">
        <w:rPr>
          <w:lang w:eastAsia="zh-CN"/>
        </w:rPr>
        <w:t xml:space="preserve"> the</w:t>
      </w:r>
      <w:r w:rsidR="007C32E3">
        <w:rPr>
          <w:lang w:eastAsia="zh-CN"/>
        </w:rPr>
        <w:t xml:space="preserve"> previous </w:t>
      </w:r>
      <w:r w:rsidR="0029405B">
        <w:rPr>
          <w:lang w:eastAsia="zh-CN"/>
        </w:rPr>
        <w:t>base</w:t>
      </w:r>
      <w:r w:rsidR="007C32E3">
        <w:rPr>
          <w:lang w:eastAsia="zh-CN"/>
        </w:rPr>
        <w:t xml:space="preserve">, e.g., the probability </w:t>
      </w:r>
      <w:r w:rsidR="0029405B">
        <w:rPr>
          <w:lang w:eastAsia="zh-CN"/>
        </w:rPr>
        <w:t>that</w:t>
      </w:r>
      <w:r w:rsidR="007C32E3">
        <w:rPr>
          <w:lang w:eastAsia="zh-CN"/>
        </w:rPr>
        <w:t xml:space="preserve"> the </w:t>
      </w:r>
      <w:r>
        <w:rPr>
          <w:lang w:eastAsia="zh-CN"/>
        </w:rPr>
        <w:t xml:space="preserve">next </w:t>
      </w:r>
      <w:r w:rsidR="0029405B">
        <w:rPr>
          <w:lang w:eastAsia="zh-CN"/>
        </w:rPr>
        <w:t>base</w:t>
      </w:r>
      <w:r>
        <w:rPr>
          <w:lang w:eastAsia="zh-CN"/>
        </w:rPr>
        <w:t xml:space="preserve"> is</w:t>
      </w:r>
      <w:r w:rsidR="007C32E3">
        <w:rPr>
          <w:lang w:eastAsia="zh-CN"/>
        </w:rPr>
        <w:t xml:space="preserve"> Cytosine (C) from Adenine (A)</w:t>
      </w:r>
      <w:r w:rsidR="00A87BF6">
        <w:rPr>
          <w:lang w:eastAsia="zh-CN"/>
        </w:rPr>
        <w:t xml:space="preserve"> is computed by,</w:t>
      </w:r>
    </w:p>
    <w:p w14:paraId="2CD5166B" w14:textId="76155A2B" w:rsidR="00A86730" w:rsidRDefault="002B4881" w:rsidP="002B4881">
      <w:pPr>
        <w:jc w:val="center"/>
        <w:rPr>
          <w:lang w:eastAsia="zh-CN"/>
        </w:rPr>
      </w:pPr>
      <w:r w:rsidRPr="002B4881">
        <w:rPr>
          <w:noProof/>
          <w:lang w:eastAsia="zh-CN"/>
        </w:rPr>
        <w:drawing>
          <wp:inline distT="0" distB="0" distL="0" distR="0" wp14:anchorId="2C3114D7" wp14:editId="5ACADCC2">
            <wp:extent cx="2051050" cy="330988"/>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4596" cy="367063"/>
                    </a:xfrm>
                    <a:prstGeom prst="rect">
                      <a:avLst/>
                    </a:prstGeom>
                  </pic:spPr>
                </pic:pic>
              </a:graphicData>
            </a:graphic>
          </wp:inline>
        </w:drawing>
      </w:r>
    </w:p>
    <w:p w14:paraId="4600EAA1" w14:textId="4BFE1473" w:rsidR="006F7414" w:rsidRDefault="005B3D2D" w:rsidP="00CB09A9">
      <w:pPr>
        <w:rPr>
          <w:lang w:eastAsia="zh-CN"/>
        </w:rPr>
      </w:pPr>
      <w:r>
        <w:rPr>
          <w:lang w:eastAsia="zh-CN"/>
        </w:rPr>
        <w:t xml:space="preserve">We also add some </w:t>
      </w:r>
      <w:r w:rsidR="0028691C">
        <w:rPr>
          <w:lang w:eastAsia="zh-CN"/>
        </w:rPr>
        <w:t>mutation</w:t>
      </w:r>
      <w:r>
        <w:rPr>
          <w:lang w:eastAsia="zh-CN"/>
        </w:rPr>
        <w:t xml:space="preserve"> to </w:t>
      </w:r>
      <w:r w:rsidR="008744C4">
        <w:rPr>
          <w:lang w:eastAsia="zh-CN"/>
        </w:rPr>
        <w:t>make</w:t>
      </w:r>
      <w:r>
        <w:rPr>
          <w:lang w:eastAsia="zh-CN"/>
        </w:rPr>
        <w:t xml:space="preserve"> the simulated sequences more </w:t>
      </w:r>
      <w:r w:rsidR="008744C4">
        <w:rPr>
          <w:lang w:eastAsia="zh-CN"/>
        </w:rPr>
        <w:t>like</w:t>
      </w:r>
      <w:r>
        <w:rPr>
          <w:lang w:eastAsia="zh-CN"/>
        </w:rPr>
        <w:t xml:space="preserve"> real human genome sequences. </w:t>
      </w:r>
      <w:r w:rsidR="000931FC">
        <w:rPr>
          <w:lang w:eastAsia="zh-CN"/>
        </w:rPr>
        <w:t>We first set a sliding window which length is 40 to slide a read we generated</w:t>
      </w:r>
      <w:r w:rsidR="005D7ED5">
        <w:rPr>
          <w:lang w:eastAsia="zh-CN"/>
        </w:rPr>
        <w:t>.</w:t>
      </w:r>
      <w:r w:rsidR="000931FC">
        <w:rPr>
          <w:rFonts w:hint="eastAsia"/>
          <w:lang w:eastAsia="zh-CN"/>
        </w:rPr>
        <w:t xml:space="preserve"> </w:t>
      </w:r>
      <w:r w:rsidR="005D7ED5">
        <w:rPr>
          <w:lang w:eastAsia="zh-CN"/>
        </w:rPr>
        <w:t>Then w</w:t>
      </w:r>
      <w:r w:rsidR="0028691C">
        <w:rPr>
          <w:lang w:eastAsia="zh-CN"/>
        </w:rPr>
        <w:t>e set the mutation occur probability as 0.2%. When the mutation occur</w:t>
      </w:r>
      <w:r w:rsidR="005D7ED5">
        <w:rPr>
          <w:lang w:eastAsia="zh-CN"/>
        </w:rPr>
        <w:t>s</w:t>
      </w:r>
      <w:r w:rsidR="0028691C">
        <w:rPr>
          <w:lang w:eastAsia="zh-CN"/>
        </w:rPr>
        <w:t xml:space="preserve">, the </w:t>
      </w:r>
      <w:r w:rsidR="0029405B">
        <w:rPr>
          <w:lang w:eastAsia="zh-CN"/>
        </w:rPr>
        <w:t>base</w:t>
      </w:r>
      <w:r w:rsidR="005D7ED5">
        <w:rPr>
          <w:lang w:eastAsia="zh-CN"/>
        </w:rPr>
        <w:t xml:space="preserve"> is replaced one of the other 3 </w:t>
      </w:r>
      <w:r w:rsidR="0029405B">
        <w:rPr>
          <w:lang w:eastAsia="zh-CN"/>
        </w:rPr>
        <w:t>base</w:t>
      </w:r>
      <w:r w:rsidR="001645B7">
        <w:rPr>
          <w:lang w:eastAsia="zh-CN"/>
        </w:rPr>
        <w:t>s</w:t>
      </w:r>
      <w:r w:rsidR="005D7ED5">
        <w:rPr>
          <w:lang w:eastAsia="zh-CN"/>
        </w:rPr>
        <w:t xml:space="preserve"> at a random position in the window.</w:t>
      </w:r>
      <w:r w:rsidR="0028691C">
        <w:rPr>
          <w:lang w:eastAsia="zh-CN"/>
        </w:rPr>
        <w:t xml:space="preserve"> </w:t>
      </w:r>
      <w:r>
        <w:rPr>
          <w:lang w:eastAsia="zh-CN"/>
        </w:rPr>
        <w:t xml:space="preserve">As Figure 4-5 shows, illustrating the </w:t>
      </w:r>
      <w:r w:rsidR="005D7ED5">
        <w:rPr>
          <w:lang w:eastAsia="zh-CN"/>
        </w:rPr>
        <w:t>mutation adding in the simulated sequence.</w:t>
      </w:r>
    </w:p>
    <w:p w14:paraId="6532AD3B" w14:textId="2C8B0837" w:rsidR="008A44D6" w:rsidRDefault="002B4881" w:rsidP="00CB09A9">
      <w:pPr>
        <w:rPr>
          <w:lang w:eastAsia="zh-CN"/>
        </w:rPr>
      </w:pPr>
      <w:r w:rsidRPr="002B4881">
        <w:rPr>
          <w:noProof/>
          <w:lang w:eastAsia="zh-CN"/>
        </w:rPr>
        <w:lastRenderedPageBreak/>
        <w:drawing>
          <wp:inline distT="0" distB="0" distL="0" distR="0" wp14:anchorId="1704227A" wp14:editId="47EEBB0F">
            <wp:extent cx="5579745" cy="2794635"/>
            <wp:effectExtent l="0" t="0" r="0" b="0"/>
            <wp:docPr id="72" name="圖片 72" descr="一張含有 儀錶, 時鐘, 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794635"/>
                    </a:xfrm>
                    <a:prstGeom prst="rect">
                      <a:avLst/>
                    </a:prstGeom>
                  </pic:spPr>
                </pic:pic>
              </a:graphicData>
            </a:graphic>
          </wp:inline>
        </w:drawing>
      </w:r>
    </w:p>
    <w:p w14:paraId="38AAC617" w14:textId="0DFB1316" w:rsidR="00957BA7" w:rsidRPr="002B4881" w:rsidRDefault="008A44D6" w:rsidP="002B4881">
      <w:pPr>
        <w:pStyle w:val="af6"/>
        <w:jc w:val="center"/>
        <w:rPr>
          <w:sz w:val="24"/>
          <w:szCs w:val="24"/>
          <w:lang w:eastAsia="zh-CN"/>
        </w:rPr>
      </w:pPr>
      <w:bookmarkStart w:id="224" w:name="_Toc45638757"/>
      <w:r w:rsidRPr="008A44D6">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4</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3</w:t>
      </w:r>
      <w:r w:rsidR="00871714">
        <w:rPr>
          <w:sz w:val="24"/>
          <w:szCs w:val="24"/>
        </w:rPr>
        <w:fldChar w:fldCharType="end"/>
      </w:r>
      <w:r w:rsidRPr="008A44D6">
        <w:rPr>
          <w:sz w:val="24"/>
          <w:szCs w:val="24"/>
        </w:rPr>
        <w:t xml:space="preserve"> </w:t>
      </w:r>
      <w:r w:rsidRPr="008A44D6">
        <w:rPr>
          <w:sz w:val="24"/>
          <w:szCs w:val="24"/>
          <w:lang w:eastAsia="zh-CN"/>
        </w:rPr>
        <w:t>adding the mutation in the simulated sequence</w:t>
      </w:r>
      <w:bookmarkEnd w:id="224"/>
    </w:p>
    <w:p w14:paraId="3300BD0B" w14:textId="533D85D9" w:rsidR="00CB09A9" w:rsidRPr="005D33A4" w:rsidRDefault="000B4A2A" w:rsidP="000B4A2A">
      <w:pPr>
        <w:pStyle w:val="a4"/>
        <w:numPr>
          <w:ilvl w:val="3"/>
          <w:numId w:val="4"/>
        </w:numPr>
        <w:ind w:leftChars="0" w:left="851" w:firstLine="0"/>
        <w:outlineLvl w:val="3"/>
        <w:rPr>
          <w:b/>
          <w:bCs/>
          <w:sz w:val="28"/>
          <w:szCs w:val="28"/>
          <w:lang w:eastAsia="zh-CN"/>
        </w:rPr>
      </w:pPr>
      <w:bookmarkStart w:id="225" w:name="_Toc45555870"/>
      <w:r w:rsidRPr="005D33A4">
        <w:rPr>
          <w:b/>
          <w:bCs/>
          <w:sz w:val="28"/>
          <w:szCs w:val="28"/>
          <w:lang w:eastAsia="zh-CN"/>
        </w:rPr>
        <w:t>D</w:t>
      </w:r>
      <w:r w:rsidR="00CB09A9" w:rsidRPr="005D33A4">
        <w:rPr>
          <w:b/>
          <w:bCs/>
          <w:sz w:val="28"/>
          <w:szCs w:val="28"/>
          <w:lang w:eastAsia="zh-CN"/>
        </w:rPr>
        <w:t xml:space="preserve">istribution of the </w:t>
      </w:r>
      <w:r w:rsidRPr="005D33A4">
        <w:rPr>
          <w:b/>
          <w:bCs/>
          <w:sz w:val="28"/>
          <w:szCs w:val="28"/>
          <w:lang w:eastAsia="zh-CN"/>
        </w:rPr>
        <w:t>M</w:t>
      </w:r>
      <w:r w:rsidR="00CB09A9" w:rsidRPr="005D33A4">
        <w:rPr>
          <w:b/>
          <w:bCs/>
          <w:sz w:val="28"/>
          <w:szCs w:val="28"/>
          <w:lang w:eastAsia="zh-CN"/>
        </w:rPr>
        <w:t xml:space="preserve">atched </w:t>
      </w:r>
      <w:r w:rsidRPr="005D33A4">
        <w:rPr>
          <w:b/>
          <w:bCs/>
          <w:sz w:val="28"/>
          <w:szCs w:val="28"/>
          <w:lang w:eastAsia="zh-CN"/>
        </w:rPr>
        <w:t>L</w:t>
      </w:r>
      <w:r w:rsidR="00CB09A9" w:rsidRPr="005D33A4">
        <w:rPr>
          <w:b/>
          <w:bCs/>
          <w:sz w:val="28"/>
          <w:szCs w:val="28"/>
          <w:lang w:eastAsia="zh-CN"/>
        </w:rPr>
        <w:t>ength</w:t>
      </w:r>
      <w:bookmarkEnd w:id="225"/>
    </w:p>
    <w:p w14:paraId="5F4E5B8D" w14:textId="7E64AFFE" w:rsidR="00637E8B" w:rsidRDefault="005D7ED5" w:rsidP="00230752">
      <w:pPr>
        <w:rPr>
          <w:lang w:eastAsia="zh-CN"/>
        </w:rPr>
      </w:pPr>
      <w:r>
        <w:rPr>
          <w:rFonts w:hint="eastAsia"/>
          <w:lang w:eastAsia="zh-CN"/>
        </w:rPr>
        <w:t xml:space="preserve"> </w:t>
      </w:r>
      <w:r>
        <w:rPr>
          <w:lang w:eastAsia="zh-CN"/>
        </w:rPr>
        <w:t xml:space="preserve"> After generating sequence in previous section,</w:t>
      </w:r>
      <w:r w:rsidR="00F877A1">
        <w:rPr>
          <w:lang w:eastAsia="zh-CN"/>
        </w:rPr>
        <w:t xml:space="preserve"> we generate 100 sequence to test a</w:t>
      </w:r>
      <w:r w:rsidR="0029405B">
        <w:rPr>
          <w:lang w:eastAsia="zh-CN"/>
        </w:rPr>
        <w:t>n</w:t>
      </w:r>
      <w:r w:rsidR="00F877A1">
        <w:rPr>
          <w:lang w:eastAsia="zh-CN"/>
        </w:rPr>
        <w:t xml:space="preserve"> appropriate match length supporting our query sequence. The First-Order Markov Model we computed from the read sequences data, and we query the 100 sequences we generated to the read index structure.</w:t>
      </w:r>
      <w:r w:rsidR="007673CB">
        <w:rPr>
          <w:lang w:eastAsia="zh-CN"/>
        </w:rPr>
        <w:t xml:space="preserve"> </w:t>
      </w:r>
      <w:r w:rsidR="00F877A1">
        <w:rPr>
          <w:lang w:eastAsia="zh-CN"/>
        </w:rPr>
        <w:t>The result is the match length of</w:t>
      </w:r>
      <w:r w:rsidR="007673CB">
        <w:rPr>
          <w:lang w:eastAsia="zh-CN"/>
        </w:rPr>
        <w:t xml:space="preserve"> the</w:t>
      </w:r>
      <w:r w:rsidR="00F877A1">
        <w:rPr>
          <w:lang w:eastAsia="zh-CN"/>
        </w:rPr>
        <w:t xml:space="preserve"> </w:t>
      </w:r>
      <w:r w:rsidR="007673CB">
        <w:rPr>
          <w:lang w:eastAsia="zh-CN"/>
        </w:rPr>
        <w:t>simulated sequences distributing over 11</w:t>
      </w:r>
      <w:r w:rsidR="00267058">
        <w:rPr>
          <w:lang w:eastAsia="zh-CN"/>
        </w:rPr>
        <w:t xml:space="preserve"> base pairs</w:t>
      </w:r>
      <w:r w:rsidR="007673CB">
        <w:rPr>
          <w:lang w:eastAsia="zh-CN"/>
        </w:rPr>
        <w:t xml:space="preserve"> to 22</w:t>
      </w:r>
      <w:r w:rsidR="00267058">
        <w:rPr>
          <w:lang w:eastAsia="zh-CN"/>
        </w:rPr>
        <w:t xml:space="preserve"> base pairs</w:t>
      </w:r>
      <w:r w:rsidR="007673CB">
        <w:rPr>
          <w:lang w:eastAsia="zh-CN"/>
        </w:rPr>
        <w:t>.</w:t>
      </w:r>
      <w:r w:rsidR="002B6396">
        <w:rPr>
          <w:lang w:eastAsia="zh-CN"/>
        </w:rPr>
        <w:t xml:space="preserve"> As </w:t>
      </w:r>
      <w:r w:rsidR="00267058">
        <w:rPr>
          <w:lang w:eastAsia="zh-CN"/>
        </w:rPr>
        <w:t>Figure</w:t>
      </w:r>
      <w:r w:rsidR="002B6396">
        <w:rPr>
          <w:lang w:eastAsia="zh-CN"/>
        </w:rPr>
        <w:t xml:space="preserve"> 4</w:t>
      </w:r>
      <w:r w:rsidR="00267058">
        <w:rPr>
          <w:lang w:eastAsia="zh-CN"/>
        </w:rPr>
        <w:t>-6</w:t>
      </w:r>
      <w:r w:rsidR="002B6396">
        <w:rPr>
          <w:lang w:eastAsia="zh-CN"/>
        </w:rPr>
        <w:t xml:space="preserve"> shows, we </w:t>
      </w:r>
      <w:r w:rsidR="002B6396" w:rsidRPr="002B6396">
        <w:rPr>
          <w:lang w:eastAsia="zh-CN"/>
        </w:rPr>
        <w:t>observe</w:t>
      </w:r>
      <w:r w:rsidR="002B6396">
        <w:rPr>
          <w:lang w:eastAsia="zh-CN"/>
        </w:rPr>
        <w:t xml:space="preserve"> that the</w:t>
      </w:r>
      <w:r w:rsidR="000D64F1">
        <w:rPr>
          <w:lang w:eastAsia="zh-CN"/>
        </w:rPr>
        <w:t xml:space="preserve"> most numbers of match length are 1</w:t>
      </w:r>
      <w:r w:rsidR="00267058">
        <w:rPr>
          <w:lang w:eastAsia="zh-CN"/>
        </w:rPr>
        <w:t>3 base pairs</w:t>
      </w:r>
      <w:r w:rsidR="000D64F1">
        <w:rPr>
          <w:lang w:eastAsia="zh-CN"/>
        </w:rPr>
        <w:t xml:space="preserve"> to 16</w:t>
      </w:r>
      <w:r w:rsidR="00267058">
        <w:rPr>
          <w:lang w:eastAsia="zh-CN"/>
        </w:rPr>
        <w:t xml:space="preserve"> base pairs. </w:t>
      </w:r>
      <w:r w:rsidR="00D45602">
        <w:rPr>
          <w:lang w:eastAsia="zh-CN"/>
        </w:rPr>
        <w:t>Therefore, we choose length 40 as match length to support our query sequence number</w:t>
      </w:r>
      <w:r w:rsidR="00943F64">
        <w:rPr>
          <w:lang w:eastAsia="zh-CN"/>
        </w:rPr>
        <w:t>. We have high confidence that choosing length 40 because it is more 2 times</w:t>
      </w:r>
      <w:r w:rsidR="00943F64">
        <w:rPr>
          <w:rFonts w:hint="eastAsia"/>
          <w:lang w:eastAsia="zh-CN"/>
        </w:rPr>
        <w:t xml:space="preserve"> </w:t>
      </w:r>
      <w:r w:rsidR="00943F64">
        <w:rPr>
          <w:lang w:eastAsia="zh-CN"/>
        </w:rPr>
        <w:t>about the simulated sequence match length.</w:t>
      </w:r>
    </w:p>
    <w:p w14:paraId="1C3734BA" w14:textId="09A0A5D0" w:rsidR="00CB09A9" w:rsidRDefault="00267058" w:rsidP="000D64F1">
      <w:pPr>
        <w:jc w:val="center"/>
        <w:rPr>
          <w:lang w:eastAsia="zh-CN"/>
        </w:rPr>
      </w:pPr>
      <w:r w:rsidRPr="00267058">
        <w:rPr>
          <w:noProof/>
          <w:lang w:eastAsia="zh-CN"/>
        </w:rPr>
        <w:lastRenderedPageBreak/>
        <w:drawing>
          <wp:inline distT="0" distB="0" distL="0" distR="0" wp14:anchorId="2E0171CB" wp14:editId="4F5B133D">
            <wp:extent cx="4673600" cy="287160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997" cy="2877990"/>
                    </a:xfrm>
                    <a:prstGeom prst="rect">
                      <a:avLst/>
                    </a:prstGeom>
                  </pic:spPr>
                </pic:pic>
              </a:graphicData>
            </a:graphic>
          </wp:inline>
        </w:drawing>
      </w:r>
    </w:p>
    <w:p w14:paraId="1365D634" w14:textId="71A20C07" w:rsidR="00AD1241" w:rsidRDefault="008A44D6" w:rsidP="002B4881">
      <w:pPr>
        <w:jc w:val="center"/>
        <w:rPr>
          <w:lang w:eastAsia="zh-CN"/>
        </w:rPr>
      </w:pPr>
      <w:bookmarkStart w:id="226" w:name="_Toc45638758"/>
      <w:r>
        <w:t xml:space="preserve">Figure </w:t>
      </w:r>
      <w:fldSimple w:instr=" STYLEREF 1 \s ">
        <w:r w:rsidR="000A0A93">
          <w:rPr>
            <w:noProof/>
          </w:rPr>
          <w:t>4</w:t>
        </w:r>
      </w:fldSimple>
      <w:r w:rsidR="00871714">
        <w:noBreakHyphen/>
      </w:r>
      <w:fldSimple w:instr=" SEQ Figure \* ARABIC \s 1 ">
        <w:r w:rsidR="000A0A93">
          <w:rPr>
            <w:noProof/>
          </w:rPr>
          <w:t>4</w:t>
        </w:r>
      </w:fldSimple>
      <w:r w:rsidRPr="008A44D6">
        <w:rPr>
          <w:lang w:eastAsia="zh-CN"/>
        </w:rPr>
        <w:t xml:space="preserve"> </w:t>
      </w:r>
      <w:r>
        <w:rPr>
          <w:lang w:eastAsia="zh-CN"/>
        </w:rPr>
        <w:t>Distribution of match length</w:t>
      </w:r>
      <w:bookmarkEnd w:id="226"/>
    </w:p>
    <w:p w14:paraId="70B466A5" w14:textId="53D2BCC1" w:rsidR="001A7F8C" w:rsidRDefault="001A7F8C" w:rsidP="002B4881">
      <w:pPr>
        <w:jc w:val="center"/>
        <w:rPr>
          <w:lang w:eastAsia="zh-CN"/>
        </w:rPr>
      </w:pPr>
    </w:p>
    <w:p w14:paraId="56A018D8" w14:textId="00DD0806" w:rsidR="001A7F8C" w:rsidRDefault="001A7F8C" w:rsidP="002B4881">
      <w:pPr>
        <w:jc w:val="center"/>
        <w:rPr>
          <w:lang w:eastAsia="zh-CN"/>
        </w:rPr>
      </w:pPr>
    </w:p>
    <w:p w14:paraId="3A8988D9" w14:textId="63F5E38F" w:rsidR="001A7F8C" w:rsidRDefault="001A7F8C" w:rsidP="002B4881">
      <w:pPr>
        <w:jc w:val="center"/>
        <w:rPr>
          <w:lang w:eastAsia="zh-CN"/>
        </w:rPr>
      </w:pPr>
    </w:p>
    <w:p w14:paraId="6B27CD8C" w14:textId="77777777" w:rsidR="001A7F8C" w:rsidRDefault="001A7F8C" w:rsidP="002B4881">
      <w:pPr>
        <w:jc w:val="center"/>
        <w:rPr>
          <w:lang w:eastAsia="zh-CN"/>
        </w:rPr>
      </w:pPr>
    </w:p>
    <w:p w14:paraId="65428FB8" w14:textId="2EDA144E" w:rsidR="00AD1241" w:rsidRDefault="0041439A" w:rsidP="0041439A">
      <w:pPr>
        <w:pStyle w:val="11"/>
      </w:pPr>
      <w:bookmarkStart w:id="227" w:name="_Toc45555871"/>
      <w:r>
        <w:rPr>
          <w:rFonts w:hint="eastAsia"/>
        </w:rPr>
        <w:t>R</w:t>
      </w:r>
      <w:r>
        <w:t>esult</w:t>
      </w:r>
      <w:bookmarkEnd w:id="227"/>
    </w:p>
    <w:p w14:paraId="153C4E05" w14:textId="2F20BBCF" w:rsidR="00E341CF" w:rsidRDefault="00DF6E4F" w:rsidP="00432FA2">
      <w:pPr>
        <w:ind w:firstLineChars="100" w:firstLine="240"/>
        <w:rPr>
          <w:lang w:eastAsia="zh-CN"/>
        </w:rPr>
      </w:pPr>
      <w:r>
        <w:rPr>
          <w:lang w:eastAsia="zh-CN"/>
        </w:rPr>
        <w:t>In this chapter</w:t>
      </w:r>
      <w:r w:rsidR="00324904">
        <w:rPr>
          <w:lang w:eastAsia="zh-CN"/>
        </w:rPr>
        <w:t>,</w:t>
      </w:r>
      <w:r w:rsidR="00983D6A">
        <w:rPr>
          <w:rFonts w:hint="eastAsia"/>
          <w:lang w:eastAsia="zh-CN"/>
        </w:rPr>
        <w:t xml:space="preserve"> </w:t>
      </w:r>
      <w:r>
        <w:rPr>
          <w:lang w:eastAsia="zh-CN"/>
        </w:rPr>
        <w:t xml:space="preserve">we </w:t>
      </w:r>
      <w:r w:rsidR="00983D6A">
        <w:rPr>
          <w:lang w:eastAsia="zh-CN"/>
        </w:rPr>
        <w:t>de</w:t>
      </w:r>
      <w:r w:rsidR="003D7EEC">
        <w:rPr>
          <w:lang w:eastAsia="zh-CN"/>
        </w:rPr>
        <w:t>scribe the test of our system and some cases</w:t>
      </w:r>
      <w:r w:rsidR="00AF2E34">
        <w:rPr>
          <w:lang w:eastAsia="zh-CN"/>
        </w:rPr>
        <w:t xml:space="preserve"> analysis. </w:t>
      </w:r>
      <w:r w:rsidR="00F94A63" w:rsidRPr="00F94A63">
        <w:rPr>
          <w:lang w:eastAsia="zh-CN"/>
        </w:rPr>
        <w:t xml:space="preserve">We show the result of querying hypothetical sequences of different variant types, include SNP and </w:t>
      </w:r>
      <w:r w:rsidR="0029405B">
        <w:rPr>
          <w:lang w:eastAsia="zh-CN"/>
        </w:rPr>
        <w:t>i</w:t>
      </w:r>
      <w:r w:rsidR="00F94A63" w:rsidRPr="00F94A63">
        <w:rPr>
          <w:lang w:eastAsia="zh-CN"/>
        </w:rPr>
        <w:t>ndel variant</w:t>
      </w:r>
      <w:r w:rsidR="00F94A63">
        <w:rPr>
          <w:lang w:eastAsia="zh-CN"/>
        </w:rPr>
        <w:t xml:space="preserve"> in section 5.1. </w:t>
      </w:r>
      <w:r w:rsidR="00432FA2">
        <w:rPr>
          <w:lang w:eastAsia="zh-CN"/>
        </w:rPr>
        <w:t xml:space="preserve">By observing the result, we found some matching reads which support the hypothesis but have different situations, and we are going to introduce these </w:t>
      </w:r>
      <w:r w:rsidR="00432FA2" w:rsidRPr="00432FA2">
        <w:rPr>
          <w:lang w:eastAsia="zh-CN"/>
        </w:rPr>
        <w:t>situation</w:t>
      </w:r>
      <w:r w:rsidR="00432FA2">
        <w:rPr>
          <w:lang w:eastAsia="zh-CN"/>
        </w:rPr>
        <w:t>s in section 5.2.</w:t>
      </w:r>
    </w:p>
    <w:p w14:paraId="600C0410" w14:textId="33ADA4C1" w:rsidR="00E341CF" w:rsidRDefault="00E53EFA" w:rsidP="00E341CF">
      <w:pPr>
        <w:pStyle w:val="20"/>
        <w:rPr>
          <w:lang w:eastAsia="zh-CN"/>
        </w:rPr>
      </w:pPr>
      <w:bookmarkStart w:id="228" w:name="_Toc45555872"/>
      <w:r>
        <w:rPr>
          <w:lang w:eastAsia="zh-CN"/>
        </w:rPr>
        <w:lastRenderedPageBreak/>
        <w:t xml:space="preserve">SNP and </w:t>
      </w:r>
      <w:r w:rsidR="00E341CF">
        <w:rPr>
          <w:lang w:eastAsia="zh-CN"/>
        </w:rPr>
        <w:t>Inde</w:t>
      </w:r>
      <w:r w:rsidR="00432FA2">
        <w:rPr>
          <w:lang w:eastAsia="zh-CN"/>
        </w:rPr>
        <w:t>l</w:t>
      </w:r>
      <w:bookmarkEnd w:id="228"/>
    </w:p>
    <w:p w14:paraId="7183538E" w14:textId="61E0493D" w:rsidR="00222668" w:rsidRDefault="00432FA2" w:rsidP="00160722">
      <w:pPr>
        <w:rPr>
          <w:lang w:eastAsia="zh-CN"/>
        </w:rPr>
      </w:pPr>
      <w:r>
        <w:rPr>
          <w:rFonts w:hint="eastAsia"/>
          <w:lang w:eastAsia="zh-CN"/>
        </w:rPr>
        <w:t xml:space="preserve"> </w:t>
      </w:r>
      <w:r>
        <w:rPr>
          <w:lang w:eastAsia="zh-CN"/>
        </w:rPr>
        <w:t xml:space="preserve"> In this section, we show the result of different </w:t>
      </w:r>
      <w:r w:rsidR="00573774">
        <w:rPr>
          <w:lang w:eastAsia="zh-CN"/>
        </w:rPr>
        <w:t xml:space="preserve">variant types. There are </w:t>
      </w:r>
      <w:r w:rsidR="00222668" w:rsidRPr="00222668">
        <w:rPr>
          <w:lang w:eastAsia="zh-CN"/>
        </w:rPr>
        <w:t>70</w:t>
      </w:r>
      <w:r w:rsidR="00222668">
        <w:rPr>
          <w:lang w:eastAsia="zh-CN"/>
        </w:rPr>
        <w:t>,</w:t>
      </w:r>
      <w:r w:rsidR="00222668" w:rsidRPr="00222668">
        <w:rPr>
          <w:lang w:eastAsia="zh-CN"/>
        </w:rPr>
        <w:t>735</w:t>
      </w:r>
      <w:r w:rsidR="00DB4D72">
        <w:rPr>
          <w:lang w:eastAsia="zh-CN"/>
        </w:rPr>
        <w:t xml:space="preserve"> </w:t>
      </w:r>
      <w:r w:rsidR="0029405B">
        <w:rPr>
          <w:lang w:eastAsia="zh-CN"/>
        </w:rPr>
        <w:t>i</w:t>
      </w:r>
      <w:r w:rsidR="00DB4D72">
        <w:rPr>
          <w:lang w:eastAsia="zh-CN"/>
        </w:rPr>
        <w:t xml:space="preserve">ndel </w:t>
      </w:r>
      <w:r w:rsidR="00DC7952">
        <w:rPr>
          <w:lang w:eastAsia="zh-CN"/>
        </w:rPr>
        <w:t>variants form the ClinVar dataset.</w:t>
      </w:r>
      <w:r w:rsidR="00A849FF">
        <w:rPr>
          <w:lang w:eastAsia="zh-CN"/>
        </w:rPr>
        <w:t xml:space="preserve"> </w:t>
      </w:r>
      <w:r w:rsidR="00E53EFA">
        <w:rPr>
          <w:lang w:eastAsia="zh-CN"/>
        </w:rPr>
        <w:t>The other one</w:t>
      </w:r>
      <w:r w:rsidR="00222668">
        <w:rPr>
          <w:lang w:eastAsia="zh-CN"/>
        </w:rPr>
        <w:t>, SNP variants are random select 1</w:t>
      </w:r>
      <w:r w:rsidR="003E0056">
        <w:rPr>
          <w:lang w:eastAsia="zh-CN"/>
        </w:rPr>
        <w:t>0</w:t>
      </w:r>
      <w:r w:rsidR="00222668">
        <w:rPr>
          <w:lang w:eastAsia="zh-CN"/>
        </w:rPr>
        <w:t xml:space="preserve">0,000 variants from the dataset. </w:t>
      </w:r>
      <w:r w:rsidR="00EA6261">
        <w:rPr>
          <w:lang w:eastAsia="zh-CN"/>
        </w:rPr>
        <w:t>The</w:t>
      </w:r>
      <w:r w:rsidR="00856E12">
        <w:rPr>
          <w:lang w:eastAsia="zh-CN"/>
        </w:rPr>
        <w:t xml:space="preserve"> amount of</w:t>
      </w:r>
      <w:r w:rsidR="00EA6261">
        <w:rPr>
          <w:rFonts w:hint="eastAsia"/>
          <w:lang w:eastAsia="zh-CN"/>
        </w:rPr>
        <w:t xml:space="preserve"> </w:t>
      </w:r>
      <w:r w:rsidR="00EA6261">
        <w:rPr>
          <w:lang w:eastAsia="zh-CN"/>
        </w:rPr>
        <w:t>matching read</w:t>
      </w:r>
      <w:r w:rsidR="00856E12">
        <w:rPr>
          <w:lang w:eastAsia="zh-CN"/>
        </w:rPr>
        <w:t xml:space="preserve"> </w:t>
      </w:r>
      <w:r w:rsidR="00EA6261">
        <w:rPr>
          <w:lang w:eastAsia="zh-CN"/>
        </w:rPr>
        <w:t>of</w:t>
      </w:r>
      <w:r w:rsidR="00856E12">
        <w:rPr>
          <w:lang w:eastAsia="zh-CN"/>
        </w:rPr>
        <w:t xml:space="preserve"> the</w:t>
      </w:r>
      <w:r w:rsidR="00EA6261">
        <w:rPr>
          <w:lang w:eastAsia="zh-CN"/>
        </w:rPr>
        <w:t xml:space="preserve"> </w:t>
      </w:r>
      <w:r w:rsidR="001E3936">
        <w:rPr>
          <w:lang w:eastAsia="zh-CN"/>
        </w:rPr>
        <w:t xml:space="preserve">querying sequence of </w:t>
      </w:r>
      <w:r w:rsidR="0029405B">
        <w:rPr>
          <w:lang w:eastAsia="zh-CN"/>
        </w:rPr>
        <w:t>i</w:t>
      </w:r>
      <w:r w:rsidR="00856E12">
        <w:rPr>
          <w:lang w:eastAsia="zh-CN"/>
        </w:rPr>
        <w:t xml:space="preserve">ndel variants </w:t>
      </w:r>
      <w:r w:rsidR="00A563C8">
        <w:rPr>
          <w:lang w:eastAsia="zh-CN"/>
        </w:rPr>
        <w:t>are</w:t>
      </w:r>
      <w:r w:rsidR="00856E12">
        <w:rPr>
          <w:lang w:eastAsia="zh-CN"/>
        </w:rPr>
        <w:t xml:space="preserve"> 6950. We divided the SMEM into two part, the forward match and the reverse match. The amount of forward match which </w:t>
      </w:r>
      <w:r w:rsidR="00387A99">
        <w:rPr>
          <w:lang w:eastAsia="zh-CN"/>
        </w:rPr>
        <w:t>are</w:t>
      </w:r>
      <w:r w:rsidR="00856E12">
        <w:rPr>
          <w:lang w:eastAsia="zh-CN"/>
        </w:rPr>
        <w:t xml:space="preserve"> matching on the forward strand </w:t>
      </w:r>
      <w:r w:rsidR="00A563C8">
        <w:rPr>
          <w:lang w:eastAsia="zh-CN"/>
        </w:rPr>
        <w:t>are</w:t>
      </w:r>
      <w:r w:rsidR="00856E12">
        <w:rPr>
          <w:lang w:eastAsia="zh-CN"/>
        </w:rPr>
        <w:t xml:space="preserve"> 3711</w:t>
      </w:r>
      <w:r w:rsidR="00387A99">
        <w:rPr>
          <w:lang w:eastAsia="zh-CN"/>
        </w:rPr>
        <w:t xml:space="preserve">, and the amount of reverse match </w:t>
      </w:r>
      <w:r w:rsidR="00A563C8">
        <w:rPr>
          <w:lang w:eastAsia="zh-CN"/>
        </w:rPr>
        <w:t>are</w:t>
      </w:r>
      <w:r w:rsidR="00387A99">
        <w:rPr>
          <w:lang w:eastAsia="zh-CN"/>
        </w:rPr>
        <w:t xml:space="preserve"> 4026</w:t>
      </w:r>
      <w:r w:rsidR="00387A99">
        <w:rPr>
          <w:rFonts w:hint="eastAsia"/>
          <w:lang w:eastAsia="zh-CN"/>
        </w:rPr>
        <w:t xml:space="preserve"> </w:t>
      </w:r>
      <w:r w:rsidR="00387A99">
        <w:rPr>
          <w:lang w:eastAsia="zh-CN"/>
        </w:rPr>
        <w:t>which are</w:t>
      </w:r>
      <w:r w:rsidR="00856E12">
        <w:rPr>
          <w:lang w:eastAsia="zh-CN"/>
        </w:rPr>
        <w:t xml:space="preserve"> </w:t>
      </w:r>
      <w:r w:rsidR="00387A99">
        <w:rPr>
          <w:lang w:eastAsia="zh-CN"/>
        </w:rPr>
        <w:t xml:space="preserve">matching on the complement sequence. </w:t>
      </w:r>
      <w:r w:rsidR="00575BF9">
        <w:rPr>
          <w:lang w:eastAsia="zh-CN"/>
        </w:rPr>
        <w:t>We call the matching sequence which does not in the pileup of the position of a variant as “hit”</w:t>
      </w:r>
      <w:r w:rsidR="00555D05">
        <w:rPr>
          <w:lang w:eastAsia="zh-CN"/>
        </w:rPr>
        <w:t>, also divided into the forward hits and reverse hits. The forward hits are 301. The reverse hits are 179</w:t>
      </w:r>
      <w:r w:rsidR="0092709D">
        <w:rPr>
          <w:lang w:eastAsia="zh-CN"/>
        </w:rPr>
        <w:t xml:space="preserve"> shown in Table 5-1.</w:t>
      </w:r>
      <w:r w:rsidR="001935A8">
        <w:rPr>
          <w:lang w:eastAsia="zh-CN"/>
        </w:rPr>
        <w:t xml:space="preserve"> In 70,735 </w:t>
      </w:r>
      <w:r w:rsidR="0029405B">
        <w:rPr>
          <w:lang w:eastAsia="zh-CN"/>
        </w:rPr>
        <w:t>i</w:t>
      </w:r>
      <w:r w:rsidR="001935A8">
        <w:rPr>
          <w:lang w:eastAsia="zh-CN"/>
        </w:rPr>
        <w:t xml:space="preserve">ndel variants we find 65,947 </w:t>
      </w:r>
      <w:r w:rsidR="0029405B">
        <w:rPr>
          <w:lang w:eastAsia="zh-CN"/>
        </w:rPr>
        <w:t>i</w:t>
      </w:r>
      <w:r w:rsidR="001935A8">
        <w:rPr>
          <w:lang w:eastAsia="zh-CN"/>
        </w:rPr>
        <w:t xml:space="preserve">ndel variants have the pileup, there is about </w:t>
      </w:r>
      <w:r w:rsidR="00A563C8">
        <w:rPr>
          <w:lang w:eastAsia="zh-CN"/>
        </w:rPr>
        <w:t>93.23</w:t>
      </w:r>
      <w:r w:rsidR="001935A8">
        <w:rPr>
          <w:lang w:eastAsia="zh-CN"/>
        </w:rPr>
        <w:t>% variants which position can be mapped the reads by using the</w:t>
      </w:r>
      <w:r w:rsidR="00A563C8">
        <w:rPr>
          <w:lang w:eastAsia="zh-CN"/>
        </w:rPr>
        <w:t xml:space="preserve"> alignment tool.</w:t>
      </w:r>
      <w:r w:rsidR="001935A8">
        <w:rPr>
          <w:lang w:eastAsia="zh-CN"/>
        </w:rPr>
        <w:t xml:space="preserve"> </w:t>
      </w:r>
    </w:p>
    <w:p w14:paraId="3121CBF2" w14:textId="7957F45E" w:rsidR="008A44D6" w:rsidRPr="008A44D6" w:rsidRDefault="008A44D6" w:rsidP="008A44D6">
      <w:pPr>
        <w:jc w:val="center"/>
        <w:rPr>
          <w:lang w:eastAsia="zh-CN"/>
        </w:rPr>
      </w:pPr>
      <w:bookmarkStart w:id="229" w:name="_Toc45638766"/>
      <w:r>
        <w:t xml:space="preserve">Table </w:t>
      </w:r>
      <w:fldSimple w:instr=" STYLEREF 1 \s ">
        <w:r w:rsidR="000A0A93">
          <w:rPr>
            <w:noProof/>
          </w:rPr>
          <w:t>5</w:t>
        </w:r>
      </w:fldSimple>
      <w:r w:rsidR="00B77A67">
        <w:noBreakHyphen/>
      </w:r>
      <w:fldSimple w:instr=" SEQ Table \* ARABIC \s 1 ">
        <w:r w:rsidR="000A0A93">
          <w:rPr>
            <w:noProof/>
          </w:rPr>
          <w:t>1</w:t>
        </w:r>
      </w:fldSimple>
      <w:r w:rsidRPr="008A44D6">
        <w:rPr>
          <w:lang w:eastAsia="zh-CN"/>
        </w:rPr>
        <w:t xml:space="preserve"> </w:t>
      </w:r>
      <w:r>
        <w:rPr>
          <w:lang w:eastAsia="zh-CN"/>
        </w:rPr>
        <w:t>Indel variants e</w:t>
      </w:r>
      <w:r w:rsidRPr="00222668">
        <w:rPr>
          <w:rFonts w:hint="eastAsia"/>
          <w:lang w:eastAsia="zh-CN"/>
        </w:rPr>
        <w:t>x</w:t>
      </w:r>
      <w:r w:rsidRPr="00222668">
        <w:rPr>
          <w:lang w:eastAsia="zh-CN"/>
        </w:rPr>
        <w:t>perimental data</w:t>
      </w:r>
      <w:bookmarkEnd w:id="229"/>
    </w:p>
    <w:tbl>
      <w:tblPr>
        <w:tblStyle w:val="ab"/>
        <w:tblW w:w="9634" w:type="dxa"/>
        <w:tblInd w:w="-289" w:type="dxa"/>
        <w:tblLook w:val="04A0" w:firstRow="1" w:lastRow="0" w:firstColumn="1" w:lastColumn="0" w:noHBand="0" w:noVBand="1"/>
      </w:tblPr>
      <w:tblGrid>
        <w:gridCol w:w="1253"/>
        <w:gridCol w:w="1016"/>
        <w:gridCol w:w="1841"/>
        <w:gridCol w:w="1841"/>
        <w:gridCol w:w="1841"/>
        <w:gridCol w:w="1842"/>
      </w:tblGrid>
      <w:tr w:rsidR="001E3936" w14:paraId="5D301FCC" w14:textId="77777777" w:rsidTr="001E3936">
        <w:tc>
          <w:tcPr>
            <w:tcW w:w="1253" w:type="dxa"/>
          </w:tcPr>
          <w:p w14:paraId="72FAED4F" w14:textId="77777777" w:rsidR="001E3936" w:rsidRDefault="001E3936" w:rsidP="001E3936">
            <w:pPr>
              <w:jc w:val="center"/>
              <w:rPr>
                <w:lang w:eastAsia="zh-CN"/>
              </w:rPr>
            </w:pPr>
          </w:p>
        </w:tc>
        <w:tc>
          <w:tcPr>
            <w:tcW w:w="1016" w:type="dxa"/>
          </w:tcPr>
          <w:p w14:paraId="1F6EDD66" w14:textId="563BB655" w:rsidR="001E3936" w:rsidRDefault="001E3936" w:rsidP="001E3936">
            <w:pPr>
              <w:jc w:val="center"/>
              <w:rPr>
                <w:lang w:eastAsia="zh-CN"/>
              </w:rPr>
            </w:pPr>
            <w:r>
              <w:rPr>
                <w:lang w:eastAsia="zh-CN"/>
              </w:rPr>
              <w:t>reads</w:t>
            </w:r>
          </w:p>
        </w:tc>
        <w:tc>
          <w:tcPr>
            <w:tcW w:w="1841" w:type="dxa"/>
          </w:tcPr>
          <w:p w14:paraId="7B304288" w14:textId="26EDC10C" w:rsidR="001E3936" w:rsidRDefault="001E3936" w:rsidP="001E3936">
            <w:pPr>
              <w:jc w:val="center"/>
              <w:rPr>
                <w:lang w:eastAsia="zh-CN"/>
              </w:rPr>
            </w:pPr>
            <w:r>
              <w:rPr>
                <w:lang w:eastAsia="zh-CN"/>
              </w:rPr>
              <w:t>Forward SMEM</w:t>
            </w:r>
          </w:p>
        </w:tc>
        <w:tc>
          <w:tcPr>
            <w:tcW w:w="1841" w:type="dxa"/>
          </w:tcPr>
          <w:p w14:paraId="05754941" w14:textId="6C7AF45B" w:rsidR="001E3936" w:rsidRDefault="001E3936" w:rsidP="001E3936">
            <w:pPr>
              <w:jc w:val="center"/>
              <w:rPr>
                <w:lang w:eastAsia="zh-CN"/>
              </w:rPr>
            </w:pPr>
            <w:r>
              <w:rPr>
                <w:lang w:eastAsia="zh-CN"/>
              </w:rPr>
              <w:t>Reverse SMEM</w:t>
            </w:r>
          </w:p>
        </w:tc>
        <w:tc>
          <w:tcPr>
            <w:tcW w:w="1841" w:type="dxa"/>
          </w:tcPr>
          <w:p w14:paraId="7F88012D" w14:textId="7D29C8BE" w:rsidR="001E3936" w:rsidRDefault="001E3936" w:rsidP="001E3936">
            <w:pPr>
              <w:jc w:val="center"/>
              <w:rPr>
                <w:lang w:eastAsia="zh-CN"/>
              </w:rPr>
            </w:pPr>
            <w:r>
              <w:rPr>
                <w:rFonts w:hint="eastAsia"/>
                <w:lang w:eastAsia="zh-CN"/>
              </w:rPr>
              <w:t>F</w:t>
            </w:r>
            <w:r>
              <w:rPr>
                <w:lang w:eastAsia="zh-CN"/>
              </w:rPr>
              <w:t>orward Hits</w:t>
            </w:r>
          </w:p>
        </w:tc>
        <w:tc>
          <w:tcPr>
            <w:tcW w:w="1842" w:type="dxa"/>
          </w:tcPr>
          <w:p w14:paraId="1FA20EE4" w14:textId="7F226395" w:rsidR="001E3936" w:rsidRDefault="001E3936" w:rsidP="001E3936">
            <w:pPr>
              <w:jc w:val="center"/>
              <w:rPr>
                <w:lang w:eastAsia="zh-CN"/>
              </w:rPr>
            </w:pPr>
            <w:r>
              <w:rPr>
                <w:rFonts w:hint="eastAsia"/>
                <w:lang w:eastAsia="zh-CN"/>
              </w:rPr>
              <w:t>R</w:t>
            </w:r>
            <w:r>
              <w:rPr>
                <w:lang w:eastAsia="zh-CN"/>
              </w:rPr>
              <w:t>everse Hits</w:t>
            </w:r>
          </w:p>
        </w:tc>
      </w:tr>
      <w:tr w:rsidR="001E3936" w14:paraId="55E1E5DA" w14:textId="77777777" w:rsidTr="001E3936">
        <w:tc>
          <w:tcPr>
            <w:tcW w:w="1253" w:type="dxa"/>
          </w:tcPr>
          <w:p w14:paraId="03548380" w14:textId="48528F98" w:rsidR="001E3936" w:rsidRDefault="001E3936" w:rsidP="001E3936">
            <w:pPr>
              <w:jc w:val="center"/>
              <w:rPr>
                <w:lang w:eastAsia="zh-CN"/>
              </w:rPr>
            </w:pPr>
            <w:r>
              <w:rPr>
                <w:rFonts w:hint="eastAsia"/>
                <w:lang w:eastAsia="zh-CN"/>
              </w:rPr>
              <w:t>N</w:t>
            </w:r>
            <w:r>
              <w:rPr>
                <w:lang w:eastAsia="zh-CN"/>
              </w:rPr>
              <w:t>umbers</w:t>
            </w:r>
          </w:p>
        </w:tc>
        <w:tc>
          <w:tcPr>
            <w:tcW w:w="1016" w:type="dxa"/>
          </w:tcPr>
          <w:p w14:paraId="5C4583FD" w14:textId="22D51631" w:rsidR="001E3936" w:rsidRDefault="001E3936" w:rsidP="001E3936">
            <w:pPr>
              <w:jc w:val="center"/>
              <w:rPr>
                <w:lang w:eastAsia="zh-CN"/>
              </w:rPr>
            </w:pPr>
            <w:r>
              <w:rPr>
                <w:rFonts w:hint="eastAsia"/>
                <w:lang w:eastAsia="zh-CN"/>
              </w:rPr>
              <w:t>6</w:t>
            </w:r>
            <w:r>
              <w:rPr>
                <w:lang w:eastAsia="zh-CN"/>
              </w:rPr>
              <w:t>950</w:t>
            </w:r>
          </w:p>
        </w:tc>
        <w:tc>
          <w:tcPr>
            <w:tcW w:w="1841" w:type="dxa"/>
          </w:tcPr>
          <w:p w14:paraId="71E56D7B" w14:textId="2AADBB22" w:rsidR="001E3936" w:rsidRDefault="001E3936" w:rsidP="001E3936">
            <w:pPr>
              <w:jc w:val="center"/>
              <w:rPr>
                <w:lang w:eastAsia="zh-CN"/>
              </w:rPr>
            </w:pPr>
            <w:r>
              <w:rPr>
                <w:rFonts w:hint="eastAsia"/>
                <w:lang w:eastAsia="zh-CN"/>
              </w:rPr>
              <w:t>3</w:t>
            </w:r>
            <w:r>
              <w:rPr>
                <w:lang w:eastAsia="zh-CN"/>
              </w:rPr>
              <w:t>711</w:t>
            </w:r>
          </w:p>
        </w:tc>
        <w:tc>
          <w:tcPr>
            <w:tcW w:w="1841" w:type="dxa"/>
          </w:tcPr>
          <w:p w14:paraId="09A60019" w14:textId="71568AB7" w:rsidR="001E3936" w:rsidRDefault="001E3936" w:rsidP="001E3936">
            <w:pPr>
              <w:jc w:val="center"/>
              <w:rPr>
                <w:lang w:eastAsia="zh-CN"/>
              </w:rPr>
            </w:pPr>
            <w:r>
              <w:rPr>
                <w:rFonts w:hint="eastAsia"/>
                <w:lang w:eastAsia="zh-CN"/>
              </w:rPr>
              <w:t>4</w:t>
            </w:r>
            <w:r>
              <w:rPr>
                <w:lang w:eastAsia="zh-CN"/>
              </w:rPr>
              <w:t>026</w:t>
            </w:r>
          </w:p>
        </w:tc>
        <w:tc>
          <w:tcPr>
            <w:tcW w:w="1841" w:type="dxa"/>
          </w:tcPr>
          <w:p w14:paraId="405E6EA9" w14:textId="520C725A" w:rsidR="001E3936" w:rsidRDefault="001E3936" w:rsidP="001E3936">
            <w:pPr>
              <w:jc w:val="center"/>
              <w:rPr>
                <w:lang w:eastAsia="zh-CN"/>
              </w:rPr>
            </w:pPr>
            <w:r>
              <w:rPr>
                <w:rFonts w:hint="eastAsia"/>
                <w:lang w:eastAsia="zh-CN"/>
              </w:rPr>
              <w:t>3</w:t>
            </w:r>
            <w:r>
              <w:rPr>
                <w:lang w:eastAsia="zh-CN"/>
              </w:rPr>
              <w:t>01</w:t>
            </w:r>
          </w:p>
        </w:tc>
        <w:tc>
          <w:tcPr>
            <w:tcW w:w="1842" w:type="dxa"/>
          </w:tcPr>
          <w:p w14:paraId="01C8305A" w14:textId="19F6DFC9" w:rsidR="001E3936" w:rsidRDefault="001E3936" w:rsidP="001E3936">
            <w:pPr>
              <w:jc w:val="center"/>
              <w:rPr>
                <w:lang w:eastAsia="zh-CN"/>
              </w:rPr>
            </w:pPr>
            <w:r>
              <w:rPr>
                <w:rFonts w:hint="eastAsia"/>
                <w:lang w:eastAsia="zh-CN"/>
              </w:rPr>
              <w:t>1</w:t>
            </w:r>
            <w:r>
              <w:rPr>
                <w:lang w:eastAsia="zh-CN"/>
              </w:rPr>
              <w:t>79</w:t>
            </w:r>
          </w:p>
        </w:tc>
      </w:tr>
    </w:tbl>
    <w:p w14:paraId="54C4A59F" w14:textId="3D3C5D70" w:rsidR="008744C4" w:rsidRDefault="001935A8" w:rsidP="001A7F8C">
      <w:pPr>
        <w:ind w:firstLineChars="100" w:firstLine="240"/>
        <w:rPr>
          <w:lang w:eastAsia="zh-CN"/>
        </w:rPr>
      </w:pPr>
      <w:r>
        <w:rPr>
          <w:lang w:eastAsia="zh-CN"/>
        </w:rPr>
        <w:t>The amount of</w:t>
      </w:r>
      <w:r>
        <w:rPr>
          <w:rFonts w:hint="eastAsia"/>
          <w:lang w:eastAsia="zh-CN"/>
        </w:rPr>
        <w:t xml:space="preserve"> </w:t>
      </w:r>
      <w:r>
        <w:rPr>
          <w:lang w:eastAsia="zh-CN"/>
        </w:rPr>
        <w:t xml:space="preserve">matching read of the querying sequence of </w:t>
      </w:r>
      <w:r w:rsidR="00A563C8">
        <w:rPr>
          <w:lang w:eastAsia="zh-CN"/>
        </w:rPr>
        <w:t>SNP</w:t>
      </w:r>
      <w:r>
        <w:rPr>
          <w:lang w:eastAsia="zh-CN"/>
        </w:rPr>
        <w:t xml:space="preserve"> variants is 6587.</w:t>
      </w:r>
      <w:r w:rsidR="00A563C8">
        <w:rPr>
          <w:lang w:eastAsia="zh-CN"/>
        </w:rPr>
        <w:t xml:space="preserve"> Forward SMEM is </w:t>
      </w:r>
      <w:r w:rsidR="003E0056">
        <w:rPr>
          <w:lang w:eastAsia="zh-CN"/>
        </w:rPr>
        <w:t>3964</w:t>
      </w:r>
      <w:r w:rsidR="00A563C8">
        <w:rPr>
          <w:lang w:eastAsia="zh-CN"/>
        </w:rPr>
        <w:t xml:space="preserve">, reverse SMEM </w:t>
      </w:r>
      <w:r w:rsidR="003E0056">
        <w:rPr>
          <w:lang w:eastAsia="zh-CN"/>
        </w:rPr>
        <w:t xml:space="preserve">are 3743, forward hits are 624, and reverse hits are 560. As Table 5-2, we show the experimental data. In 100,000 SNP variants, there are 94,399 variants </w:t>
      </w:r>
      <w:r w:rsidR="003E0056">
        <w:rPr>
          <w:lang w:eastAsia="zh-CN"/>
        </w:rPr>
        <w:lastRenderedPageBreak/>
        <w:t>can find the pileup, it is about 94.4% variants with pileup by using the alignment tool.</w:t>
      </w:r>
    </w:p>
    <w:p w14:paraId="56D3F6B1" w14:textId="07DEE24F" w:rsidR="008A44D6" w:rsidRPr="008A44D6" w:rsidRDefault="008A44D6" w:rsidP="008A44D6">
      <w:pPr>
        <w:jc w:val="center"/>
        <w:rPr>
          <w:lang w:eastAsia="zh-CN"/>
        </w:rPr>
      </w:pPr>
      <w:bookmarkStart w:id="230" w:name="_Toc45638767"/>
      <w:r>
        <w:t xml:space="preserve">Table </w:t>
      </w:r>
      <w:fldSimple w:instr=" STYLEREF 1 \s ">
        <w:r w:rsidR="000A0A93">
          <w:rPr>
            <w:noProof/>
          </w:rPr>
          <w:t>5</w:t>
        </w:r>
      </w:fldSimple>
      <w:r w:rsidR="00B77A67">
        <w:noBreakHyphen/>
      </w:r>
      <w:fldSimple w:instr=" SEQ Table \* ARABIC \s 1 ">
        <w:r w:rsidR="000A0A93">
          <w:rPr>
            <w:noProof/>
          </w:rPr>
          <w:t>2</w:t>
        </w:r>
      </w:fldSimple>
      <w:r>
        <w:t xml:space="preserve"> </w:t>
      </w:r>
      <w:r>
        <w:rPr>
          <w:lang w:eastAsia="zh-CN"/>
        </w:rPr>
        <w:t>SNP variants experimental data</w:t>
      </w:r>
      <w:bookmarkEnd w:id="230"/>
    </w:p>
    <w:tbl>
      <w:tblPr>
        <w:tblStyle w:val="ab"/>
        <w:tblW w:w="9634" w:type="dxa"/>
        <w:tblInd w:w="-289" w:type="dxa"/>
        <w:tblLook w:val="04A0" w:firstRow="1" w:lastRow="0" w:firstColumn="1" w:lastColumn="0" w:noHBand="0" w:noVBand="1"/>
      </w:tblPr>
      <w:tblGrid>
        <w:gridCol w:w="1253"/>
        <w:gridCol w:w="1016"/>
        <w:gridCol w:w="1841"/>
        <w:gridCol w:w="1841"/>
        <w:gridCol w:w="1841"/>
        <w:gridCol w:w="1842"/>
      </w:tblGrid>
      <w:tr w:rsidR="004E29BC" w14:paraId="57D70888" w14:textId="77777777" w:rsidTr="003E0056">
        <w:tc>
          <w:tcPr>
            <w:tcW w:w="1253" w:type="dxa"/>
          </w:tcPr>
          <w:p w14:paraId="4FB42EDF" w14:textId="77777777" w:rsidR="004E29BC" w:rsidRDefault="004E29BC" w:rsidP="003E0056">
            <w:pPr>
              <w:jc w:val="center"/>
              <w:rPr>
                <w:lang w:eastAsia="zh-CN"/>
              </w:rPr>
            </w:pPr>
          </w:p>
        </w:tc>
        <w:tc>
          <w:tcPr>
            <w:tcW w:w="1016" w:type="dxa"/>
          </w:tcPr>
          <w:p w14:paraId="4E770318" w14:textId="77777777" w:rsidR="004E29BC" w:rsidRDefault="004E29BC" w:rsidP="003E0056">
            <w:pPr>
              <w:jc w:val="center"/>
              <w:rPr>
                <w:lang w:eastAsia="zh-CN"/>
              </w:rPr>
            </w:pPr>
            <w:r>
              <w:rPr>
                <w:lang w:eastAsia="zh-CN"/>
              </w:rPr>
              <w:t>reads</w:t>
            </w:r>
          </w:p>
        </w:tc>
        <w:tc>
          <w:tcPr>
            <w:tcW w:w="1841" w:type="dxa"/>
          </w:tcPr>
          <w:p w14:paraId="46BE80A4" w14:textId="77777777" w:rsidR="004E29BC" w:rsidRDefault="004E29BC" w:rsidP="003E0056">
            <w:pPr>
              <w:jc w:val="center"/>
              <w:rPr>
                <w:lang w:eastAsia="zh-CN"/>
              </w:rPr>
            </w:pPr>
            <w:r>
              <w:rPr>
                <w:lang w:eastAsia="zh-CN"/>
              </w:rPr>
              <w:t>Forward SMEM</w:t>
            </w:r>
          </w:p>
        </w:tc>
        <w:tc>
          <w:tcPr>
            <w:tcW w:w="1841" w:type="dxa"/>
          </w:tcPr>
          <w:p w14:paraId="1559F404" w14:textId="77777777" w:rsidR="004E29BC" w:rsidRDefault="004E29BC" w:rsidP="003E0056">
            <w:pPr>
              <w:jc w:val="center"/>
              <w:rPr>
                <w:lang w:eastAsia="zh-CN"/>
              </w:rPr>
            </w:pPr>
            <w:r>
              <w:rPr>
                <w:lang w:eastAsia="zh-CN"/>
              </w:rPr>
              <w:t>Reverse SMEM</w:t>
            </w:r>
          </w:p>
        </w:tc>
        <w:tc>
          <w:tcPr>
            <w:tcW w:w="1841" w:type="dxa"/>
          </w:tcPr>
          <w:p w14:paraId="36F2E82A" w14:textId="77777777" w:rsidR="004E29BC" w:rsidRDefault="004E29BC" w:rsidP="003E0056">
            <w:pPr>
              <w:jc w:val="center"/>
              <w:rPr>
                <w:lang w:eastAsia="zh-CN"/>
              </w:rPr>
            </w:pPr>
            <w:r>
              <w:rPr>
                <w:rFonts w:hint="eastAsia"/>
                <w:lang w:eastAsia="zh-CN"/>
              </w:rPr>
              <w:t>F</w:t>
            </w:r>
            <w:r>
              <w:rPr>
                <w:lang w:eastAsia="zh-CN"/>
              </w:rPr>
              <w:t>orward Hits</w:t>
            </w:r>
          </w:p>
        </w:tc>
        <w:tc>
          <w:tcPr>
            <w:tcW w:w="1842" w:type="dxa"/>
          </w:tcPr>
          <w:p w14:paraId="1FC15B44" w14:textId="77777777" w:rsidR="004E29BC" w:rsidRDefault="004E29BC" w:rsidP="003E0056">
            <w:pPr>
              <w:jc w:val="center"/>
              <w:rPr>
                <w:lang w:eastAsia="zh-CN"/>
              </w:rPr>
            </w:pPr>
            <w:r>
              <w:rPr>
                <w:rFonts w:hint="eastAsia"/>
                <w:lang w:eastAsia="zh-CN"/>
              </w:rPr>
              <w:t>R</w:t>
            </w:r>
            <w:r>
              <w:rPr>
                <w:lang w:eastAsia="zh-CN"/>
              </w:rPr>
              <w:t>everse Hits</w:t>
            </w:r>
          </w:p>
        </w:tc>
      </w:tr>
      <w:tr w:rsidR="004E29BC" w14:paraId="76528F8A" w14:textId="77777777" w:rsidTr="003E0056">
        <w:tc>
          <w:tcPr>
            <w:tcW w:w="1253" w:type="dxa"/>
          </w:tcPr>
          <w:p w14:paraId="6F6F3886" w14:textId="77777777" w:rsidR="004E29BC" w:rsidRDefault="004E29BC" w:rsidP="003E0056">
            <w:pPr>
              <w:jc w:val="center"/>
              <w:rPr>
                <w:lang w:eastAsia="zh-CN"/>
              </w:rPr>
            </w:pPr>
            <w:r>
              <w:rPr>
                <w:rFonts w:hint="eastAsia"/>
                <w:lang w:eastAsia="zh-CN"/>
              </w:rPr>
              <w:t>N</w:t>
            </w:r>
            <w:r>
              <w:rPr>
                <w:lang w:eastAsia="zh-CN"/>
              </w:rPr>
              <w:t>umbers</w:t>
            </w:r>
          </w:p>
        </w:tc>
        <w:tc>
          <w:tcPr>
            <w:tcW w:w="1016" w:type="dxa"/>
          </w:tcPr>
          <w:p w14:paraId="18D854D5" w14:textId="68B8DEAC" w:rsidR="004E29BC" w:rsidRDefault="004E29BC" w:rsidP="003E0056">
            <w:pPr>
              <w:jc w:val="center"/>
              <w:rPr>
                <w:lang w:eastAsia="zh-CN"/>
              </w:rPr>
            </w:pPr>
            <w:r>
              <w:rPr>
                <w:lang w:eastAsia="zh-CN"/>
              </w:rPr>
              <w:t>6587</w:t>
            </w:r>
          </w:p>
        </w:tc>
        <w:tc>
          <w:tcPr>
            <w:tcW w:w="1841" w:type="dxa"/>
          </w:tcPr>
          <w:p w14:paraId="3E3B3570" w14:textId="69F0D9E4" w:rsidR="004E29BC" w:rsidRDefault="004E29BC" w:rsidP="003E0056">
            <w:pPr>
              <w:jc w:val="center"/>
              <w:rPr>
                <w:lang w:eastAsia="zh-CN"/>
              </w:rPr>
            </w:pPr>
            <w:r>
              <w:rPr>
                <w:lang w:eastAsia="zh-CN"/>
              </w:rPr>
              <w:t>3964</w:t>
            </w:r>
          </w:p>
        </w:tc>
        <w:tc>
          <w:tcPr>
            <w:tcW w:w="1841" w:type="dxa"/>
          </w:tcPr>
          <w:p w14:paraId="007DDD29" w14:textId="4BF442B6" w:rsidR="004E29BC" w:rsidRDefault="004E29BC" w:rsidP="003E0056">
            <w:pPr>
              <w:jc w:val="center"/>
              <w:rPr>
                <w:lang w:eastAsia="zh-CN"/>
              </w:rPr>
            </w:pPr>
            <w:r>
              <w:rPr>
                <w:lang w:eastAsia="zh-CN"/>
              </w:rPr>
              <w:t>3743</w:t>
            </w:r>
          </w:p>
        </w:tc>
        <w:tc>
          <w:tcPr>
            <w:tcW w:w="1841" w:type="dxa"/>
          </w:tcPr>
          <w:p w14:paraId="779A2EB4" w14:textId="27E43629" w:rsidR="004E29BC" w:rsidRDefault="004E29BC" w:rsidP="003E0056">
            <w:pPr>
              <w:jc w:val="center"/>
              <w:rPr>
                <w:lang w:eastAsia="zh-CN"/>
              </w:rPr>
            </w:pPr>
            <w:r>
              <w:rPr>
                <w:lang w:eastAsia="zh-CN"/>
              </w:rPr>
              <w:t>624</w:t>
            </w:r>
          </w:p>
        </w:tc>
        <w:tc>
          <w:tcPr>
            <w:tcW w:w="1842" w:type="dxa"/>
          </w:tcPr>
          <w:p w14:paraId="70FEB429" w14:textId="2DD62CDC" w:rsidR="004E29BC" w:rsidRDefault="004E29BC" w:rsidP="003E0056">
            <w:pPr>
              <w:jc w:val="center"/>
              <w:rPr>
                <w:lang w:eastAsia="zh-CN"/>
              </w:rPr>
            </w:pPr>
            <w:r>
              <w:rPr>
                <w:lang w:eastAsia="zh-CN"/>
              </w:rPr>
              <w:t>560</w:t>
            </w:r>
          </w:p>
        </w:tc>
      </w:tr>
    </w:tbl>
    <w:p w14:paraId="4B08E9CC" w14:textId="09C217E0" w:rsidR="004E29BC" w:rsidRPr="00222668" w:rsidRDefault="003E0056" w:rsidP="00160722">
      <w:pPr>
        <w:rPr>
          <w:lang w:eastAsia="zh-CN"/>
        </w:rPr>
      </w:pPr>
      <w:r>
        <w:rPr>
          <w:rFonts w:hint="eastAsia"/>
          <w:lang w:eastAsia="zh-CN"/>
        </w:rPr>
        <w:t xml:space="preserve"> </w:t>
      </w:r>
      <w:r>
        <w:rPr>
          <w:lang w:eastAsia="zh-CN"/>
        </w:rPr>
        <w:t xml:space="preserve"> By comparing two experimental data, we </w:t>
      </w:r>
      <w:r w:rsidR="00095F3B">
        <w:rPr>
          <w:lang w:eastAsia="zh-CN"/>
        </w:rPr>
        <w:t>observe the p</w:t>
      </w:r>
      <w:r w:rsidR="00095F3B" w:rsidRPr="00095F3B">
        <w:rPr>
          <w:rFonts w:hint="eastAsia"/>
          <w:lang w:eastAsia="zh-CN"/>
        </w:rPr>
        <w:t>r</w:t>
      </w:r>
      <w:r w:rsidR="00095F3B" w:rsidRPr="00095F3B">
        <w:rPr>
          <w:lang w:eastAsia="zh-CN"/>
        </w:rPr>
        <w:t>obability</w:t>
      </w:r>
      <w:r w:rsidR="00095F3B">
        <w:rPr>
          <w:lang w:eastAsia="zh-CN"/>
        </w:rPr>
        <w:t xml:space="preserve"> of hits of </w:t>
      </w:r>
      <w:r w:rsidR="0029405B">
        <w:rPr>
          <w:lang w:eastAsia="zh-CN"/>
        </w:rPr>
        <w:t>i</w:t>
      </w:r>
      <w:r w:rsidR="00095F3B">
        <w:rPr>
          <w:lang w:eastAsia="zh-CN"/>
        </w:rPr>
        <w:t>ndel variants is about 0.73%, the probability of hits of SNP variants is about 1.25%.</w:t>
      </w:r>
      <w:r w:rsidR="00BE7164">
        <w:rPr>
          <w:lang w:eastAsia="zh-CN"/>
        </w:rPr>
        <w:t xml:space="preserve"> We </w:t>
      </w:r>
      <w:r w:rsidR="00BE7164">
        <w:rPr>
          <w:rFonts w:hint="eastAsia"/>
          <w:lang w:eastAsia="zh-CN"/>
        </w:rPr>
        <w:t>e</w:t>
      </w:r>
      <w:r w:rsidR="00BE7164">
        <w:rPr>
          <w:lang w:eastAsia="zh-CN"/>
        </w:rPr>
        <w:t>stimate the hits of Indel variants will more than the hits of SNP variants because</w:t>
      </w:r>
      <w:r w:rsidR="00BE7164">
        <w:rPr>
          <w:rFonts w:hint="eastAsia"/>
          <w:lang w:eastAsia="zh-CN"/>
        </w:rPr>
        <w:t xml:space="preserve"> </w:t>
      </w:r>
      <w:r w:rsidR="00BE7164">
        <w:rPr>
          <w:lang w:eastAsia="zh-CN"/>
        </w:rPr>
        <w:t xml:space="preserve">the </w:t>
      </w:r>
      <w:r w:rsidR="0029405B">
        <w:rPr>
          <w:lang w:eastAsia="zh-CN"/>
        </w:rPr>
        <w:t>i</w:t>
      </w:r>
      <w:r w:rsidR="00BE7164">
        <w:rPr>
          <w:lang w:eastAsia="zh-CN"/>
        </w:rPr>
        <w:t>ndel variants length usually more than one character</w:t>
      </w:r>
      <w:r w:rsidR="00BA7E38">
        <w:rPr>
          <w:lang w:eastAsia="zh-CN"/>
        </w:rPr>
        <w:t xml:space="preserve">, and the alignment tool BWA usually allows the </w:t>
      </w:r>
      <w:proofErr w:type="gramStart"/>
      <w:r w:rsidR="00BA7E38">
        <w:rPr>
          <w:lang w:eastAsia="zh-CN"/>
        </w:rPr>
        <w:t>one character</w:t>
      </w:r>
      <w:proofErr w:type="gramEnd"/>
      <w:r w:rsidR="00BA7E38">
        <w:rPr>
          <w:lang w:eastAsia="zh-CN"/>
        </w:rPr>
        <w:t xml:space="preserve"> mutation (SNP) in alignment processing. </w:t>
      </w:r>
      <w:r w:rsidR="002D6751">
        <w:rPr>
          <w:lang w:eastAsia="zh-CN"/>
        </w:rPr>
        <w:t>W</w:t>
      </w:r>
      <w:r w:rsidR="00BA7E38">
        <w:rPr>
          <w:lang w:eastAsia="zh-CN"/>
        </w:rPr>
        <w:t>e bel</w:t>
      </w:r>
      <w:r w:rsidR="002D6751">
        <w:rPr>
          <w:lang w:eastAsia="zh-CN"/>
        </w:rPr>
        <w:t xml:space="preserve">ieve that the read contains an SNP variant that mostly can be mapped </w:t>
      </w:r>
      <w:r w:rsidR="008C4125">
        <w:rPr>
          <w:lang w:eastAsia="zh-CN"/>
        </w:rPr>
        <w:t>in</w:t>
      </w:r>
      <w:r w:rsidR="002D6751">
        <w:rPr>
          <w:lang w:eastAsia="zh-CN"/>
        </w:rPr>
        <w:t xml:space="preserve"> the position. That is to say, most of the reads which contain SNP variants can be found in the pileup. But </w:t>
      </w:r>
      <w:r w:rsidR="005B3ADD">
        <w:rPr>
          <w:lang w:eastAsia="zh-CN"/>
        </w:rPr>
        <w:t xml:space="preserve">the experimental data show the different results from we previously estimated, we </w:t>
      </w:r>
      <w:r w:rsidR="005B3ADD" w:rsidRPr="005B3ADD">
        <w:rPr>
          <w:lang w:eastAsia="zh-CN"/>
        </w:rPr>
        <w:t xml:space="preserve">explanate </w:t>
      </w:r>
      <w:r w:rsidR="005B3ADD">
        <w:rPr>
          <w:lang w:eastAsia="zh-CN"/>
        </w:rPr>
        <w:t>the situation in the next section 5.2.</w:t>
      </w:r>
    </w:p>
    <w:p w14:paraId="77C3AC27" w14:textId="6695D486" w:rsidR="002F2273" w:rsidRDefault="00E341CF" w:rsidP="00E341CF">
      <w:pPr>
        <w:pStyle w:val="20"/>
        <w:rPr>
          <w:lang w:eastAsia="zh-CN"/>
        </w:rPr>
      </w:pPr>
      <w:bookmarkStart w:id="231" w:name="_Toc45555873"/>
      <w:r>
        <w:rPr>
          <w:lang w:eastAsia="zh-CN"/>
        </w:rPr>
        <w:t>Cases Analysis</w:t>
      </w:r>
      <w:bookmarkEnd w:id="231"/>
    </w:p>
    <w:p w14:paraId="3C92B7A5" w14:textId="09328666" w:rsidR="00B374CC" w:rsidRPr="00483DA9" w:rsidRDefault="005B3ADD" w:rsidP="00160722">
      <w:pPr>
        <w:rPr>
          <w:lang w:eastAsia="zh-CN"/>
        </w:rPr>
      </w:pPr>
      <w:r>
        <w:rPr>
          <w:rFonts w:hint="eastAsia"/>
          <w:lang w:eastAsia="zh-CN"/>
        </w:rPr>
        <w:t xml:space="preserve"> </w:t>
      </w:r>
      <w:r>
        <w:rPr>
          <w:lang w:eastAsia="zh-CN"/>
        </w:rPr>
        <w:t xml:space="preserve"> In this section,</w:t>
      </w:r>
      <w:r w:rsidR="00871714">
        <w:rPr>
          <w:lang w:eastAsia="zh-CN"/>
        </w:rPr>
        <w:t xml:space="preserve"> we illustrate the match read we found to compare with the pileup by substituting the reference sequence, </w:t>
      </w:r>
      <w:r w:rsidR="0073797B">
        <w:rPr>
          <w:lang w:eastAsia="zh-CN"/>
        </w:rPr>
        <w:t>analyz</w:t>
      </w:r>
      <w:r w:rsidR="00871714">
        <w:rPr>
          <w:lang w:eastAsia="zh-CN"/>
        </w:rPr>
        <w:t>ing</w:t>
      </w:r>
      <w:r w:rsidR="0073797B">
        <w:rPr>
          <w:lang w:eastAsia="zh-CN"/>
        </w:rPr>
        <w:t xml:space="preserve"> some cases</w:t>
      </w:r>
      <w:r w:rsidR="00871714">
        <w:rPr>
          <w:lang w:eastAsia="zh-CN"/>
        </w:rPr>
        <w:t xml:space="preserve">, </w:t>
      </w:r>
      <w:r w:rsidR="0073797B">
        <w:rPr>
          <w:lang w:eastAsia="zh-CN"/>
        </w:rPr>
        <w:t>and describ</w:t>
      </w:r>
      <w:r w:rsidR="00871714">
        <w:rPr>
          <w:lang w:eastAsia="zh-CN"/>
        </w:rPr>
        <w:t>ing</w:t>
      </w:r>
      <w:r w:rsidR="0073797B">
        <w:rPr>
          <w:lang w:eastAsia="zh-CN"/>
        </w:rPr>
        <w:t xml:space="preserve"> the feature of these cases. We divided the cases into two parts, the one is </w:t>
      </w:r>
      <w:proofErr w:type="gramStart"/>
      <w:r w:rsidR="0073797B">
        <w:rPr>
          <w:lang w:eastAsia="zh-CN"/>
        </w:rPr>
        <w:t>belong</w:t>
      </w:r>
      <w:proofErr w:type="gramEnd"/>
      <w:r w:rsidR="0073797B">
        <w:rPr>
          <w:lang w:eastAsia="zh-CN"/>
        </w:rPr>
        <w:t xml:space="preserve"> to the Indel variants</w:t>
      </w:r>
      <w:r w:rsidR="00B374CC">
        <w:rPr>
          <w:lang w:eastAsia="zh-CN"/>
        </w:rPr>
        <w:t>, the other one is belong the SNP variants.</w:t>
      </w:r>
      <w:r w:rsidR="00D74B61">
        <w:rPr>
          <w:lang w:eastAsia="zh-CN"/>
        </w:rPr>
        <w:t xml:space="preserve"> We show the DNA </w:t>
      </w:r>
      <w:r w:rsidR="0029405B">
        <w:rPr>
          <w:lang w:eastAsia="zh-CN"/>
        </w:rPr>
        <w:t>bases</w:t>
      </w:r>
      <w:r w:rsidR="00D74B61">
        <w:rPr>
          <w:lang w:eastAsia="zh-CN"/>
        </w:rPr>
        <w:t xml:space="preserve"> by different color, </w:t>
      </w:r>
      <w:r w:rsidR="00483DA9">
        <w:rPr>
          <w:lang w:eastAsia="zh-CN"/>
        </w:rPr>
        <w:t xml:space="preserve">Adenine (A) is color Green, Cytosine (C) is color red, Guanine (G) is color orange, and Thymine (T) </w:t>
      </w:r>
      <w:r w:rsidR="00483DA9">
        <w:rPr>
          <w:lang w:eastAsia="zh-CN"/>
        </w:rPr>
        <w:lastRenderedPageBreak/>
        <w:t>is color blue.</w:t>
      </w:r>
      <w:r w:rsidR="005F340B">
        <w:rPr>
          <w:lang w:eastAsia="zh-CN"/>
        </w:rPr>
        <w:t xml:space="preserve"> </w:t>
      </w:r>
      <w:r w:rsidR="005F340B" w:rsidRPr="005F340B">
        <w:rPr>
          <w:lang w:eastAsia="zh-CN"/>
        </w:rPr>
        <w:t>The two down arrow range in several following figures is a matching read length for every read we found</w:t>
      </w:r>
      <w:r w:rsidR="005F340B">
        <w:rPr>
          <w:lang w:eastAsia="zh-CN"/>
        </w:rPr>
        <w:t>.</w:t>
      </w:r>
    </w:p>
    <w:p w14:paraId="72327FE2" w14:textId="6D26C52B" w:rsidR="00B374CC" w:rsidRDefault="00B374CC" w:rsidP="00B374CC">
      <w:pPr>
        <w:pStyle w:val="3"/>
        <w:ind w:left="1134" w:hanging="850"/>
        <w:rPr>
          <w:lang w:eastAsia="zh-CN"/>
        </w:rPr>
      </w:pPr>
      <w:bookmarkStart w:id="232" w:name="_Toc45555874"/>
      <w:r>
        <w:rPr>
          <w:rFonts w:hint="eastAsia"/>
          <w:lang w:eastAsia="zh-CN"/>
        </w:rPr>
        <w:t>T</w:t>
      </w:r>
      <w:r>
        <w:rPr>
          <w:lang w:eastAsia="zh-CN"/>
        </w:rPr>
        <w:t xml:space="preserve">he </w:t>
      </w:r>
      <w:r w:rsidR="002118F2">
        <w:rPr>
          <w:lang w:eastAsia="zh-CN"/>
        </w:rPr>
        <w:t>Case</w:t>
      </w:r>
      <w:r w:rsidR="005F340B">
        <w:rPr>
          <w:lang w:eastAsia="zh-CN"/>
        </w:rPr>
        <w:t>s</w:t>
      </w:r>
      <w:r w:rsidR="002118F2">
        <w:rPr>
          <w:lang w:eastAsia="zh-CN"/>
        </w:rPr>
        <w:t xml:space="preserve"> of Indel variant</w:t>
      </w:r>
      <w:bookmarkEnd w:id="232"/>
    </w:p>
    <w:p w14:paraId="14908AD4" w14:textId="77AF71A3" w:rsidR="0016541E" w:rsidRDefault="002118F2" w:rsidP="0016541E">
      <w:pPr>
        <w:rPr>
          <w:lang w:eastAsia="zh-CN"/>
        </w:rPr>
      </w:pPr>
      <w:r>
        <w:rPr>
          <w:rFonts w:hint="eastAsia"/>
          <w:lang w:eastAsia="zh-CN"/>
        </w:rPr>
        <w:t xml:space="preserve"> </w:t>
      </w:r>
      <w:r>
        <w:rPr>
          <w:lang w:eastAsia="zh-CN"/>
        </w:rPr>
        <w:t xml:space="preserve"> </w:t>
      </w:r>
      <w:r w:rsidR="00D74B61">
        <w:rPr>
          <w:lang w:eastAsia="zh-CN"/>
        </w:rPr>
        <w:t>In</w:t>
      </w:r>
      <w:r w:rsidR="001B2279">
        <w:rPr>
          <w:lang w:eastAsia="zh-CN"/>
        </w:rPr>
        <w:t xml:space="preserve"> this section, we </w:t>
      </w:r>
      <w:r w:rsidR="0091409F">
        <w:rPr>
          <w:lang w:eastAsia="zh-CN"/>
        </w:rPr>
        <w:t>illustrate</w:t>
      </w:r>
      <w:r w:rsidR="001B2279">
        <w:rPr>
          <w:lang w:eastAsia="zh-CN"/>
        </w:rPr>
        <w:t xml:space="preserve"> the match read</w:t>
      </w:r>
      <w:r w:rsidR="0091409F">
        <w:rPr>
          <w:lang w:eastAsia="zh-CN"/>
        </w:rPr>
        <w:t xml:space="preserve"> we found to compare with the pileup by substituting</w:t>
      </w:r>
      <w:r w:rsidR="00871714">
        <w:rPr>
          <w:lang w:eastAsia="zh-CN"/>
        </w:rPr>
        <w:t xml:space="preserve"> the </w:t>
      </w:r>
      <w:r w:rsidR="0029405B">
        <w:rPr>
          <w:lang w:eastAsia="zh-CN"/>
        </w:rPr>
        <w:t>i</w:t>
      </w:r>
      <w:r w:rsidR="00871714">
        <w:rPr>
          <w:lang w:eastAsia="zh-CN"/>
        </w:rPr>
        <w:t>ndel variant from</w:t>
      </w:r>
      <w:r w:rsidR="0091409F">
        <w:rPr>
          <w:lang w:eastAsia="zh-CN"/>
        </w:rPr>
        <w:t xml:space="preserve"> the reference sequence. </w:t>
      </w:r>
      <w:r w:rsidR="00871714">
        <w:rPr>
          <w:lang w:eastAsia="zh-CN"/>
        </w:rPr>
        <w:t xml:space="preserve"> </w:t>
      </w:r>
    </w:p>
    <w:p w14:paraId="5716BC06" w14:textId="7941729E" w:rsidR="0016541E" w:rsidRPr="0016541E" w:rsidRDefault="0016541E" w:rsidP="0016541E">
      <w:pPr>
        <w:pStyle w:val="4"/>
        <w:numPr>
          <w:ilvl w:val="3"/>
          <w:numId w:val="4"/>
        </w:numPr>
        <w:rPr>
          <w:rFonts w:ascii="Times New Roman" w:hAnsi="Times New Roman" w:cs="Times New Roman"/>
          <w:bCs/>
          <w:lang w:eastAsia="zh-CN"/>
        </w:rPr>
      </w:pPr>
      <w:bookmarkStart w:id="233" w:name="_Toc45555875"/>
      <w:r w:rsidRPr="0016541E">
        <w:rPr>
          <w:rFonts w:ascii="Times New Roman" w:hAnsi="Times New Roman" w:cs="Times New Roman"/>
          <w:bCs/>
          <w:lang w:eastAsia="zh-CN"/>
        </w:rPr>
        <w:t>Case 1</w:t>
      </w:r>
      <w:bookmarkEnd w:id="233"/>
    </w:p>
    <w:p w14:paraId="77C29544" w14:textId="01D43F48" w:rsidR="00483DA9" w:rsidRDefault="0091409F" w:rsidP="0016541E">
      <w:pPr>
        <w:rPr>
          <w:lang w:eastAsia="zh-CN"/>
        </w:rPr>
      </w:pPr>
      <w:r>
        <w:rPr>
          <w:lang w:eastAsia="zh-CN"/>
        </w:rPr>
        <w:t>As Figure 5-1 show</w:t>
      </w:r>
      <w:r w:rsidR="00C9134F">
        <w:rPr>
          <w:lang w:eastAsia="zh-CN"/>
        </w:rPr>
        <w:t>s</w:t>
      </w:r>
      <w:r>
        <w:rPr>
          <w:lang w:eastAsia="zh-CN"/>
        </w:rPr>
        <w:t xml:space="preserve">, we see that the variant is an insertion with “A” inserting “ATTT”, the </w:t>
      </w:r>
      <w:r w:rsidR="00B46904">
        <w:rPr>
          <w:lang w:eastAsia="zh-CN"/>
        </w:rPr>
        <w:t xml:space="preserve">number of </w:t>
      </w:r>
      <w:proofErr w:type="gramStart"/>
      <w:r w:rsidR="00B46904">
        <w:rPr>
          <w:lang w:eastAsia="zh-CN"/>
        </w:rPr>
        <w:t>pileup</w:t>
      </w:r>
      <w:proofErr w:type="gramEnd"/>
      <w:r w:rsidR="00B46904">
        <w:rPr>
          <w:lang w:eastAsia="zh-CN"/>
        </w:rPr>
        <w:t xml:space="preserve"> is 1 that is only one read be mapped </w:t>
      </w:r>
      <w:r w:rsidR="008C4125">
        <w:rPr>
          <w:lang w:eastAsia="zh-CN"/>
        </w:rPr>
        <w:t>in the position</w:t>
      </w:r>
      <w:r w:rsidR="00B46904">
        <w:rPr>
          <w:lang w:eastAsia="zh-CN"/>
        </w:rPr>
        <w:t xml:space="preserve">. By using our system, we can find these reads different from the read of pileup. </w:t>
      </w:r>
      <w:r w:rsidR="00B46904">
        <w:rPr>
          <w:rFonts w:hint="eastAsia"/>
          <w:lang w:eastAsia="zh-CN"/>
        </w:rPr>
        <w:t>T</w:t>
      </w:r>
      <w:r w:rsidR="00B46904">
        <w:rPr>
          <w:lang w:eastAsia="zh-CN"/>
        </w:rPr>
        <w:t>he two down arrow show</w:t>
      </w:r>
      <w:r w:rsidR="00F2104D">
        <w:rPr>
          <w:lang w:eastAsia="zh-CN"/>
        </w:rPr>
        <w:t>s</w:t>
      </w:r>
      <w:r w:rsidR="00B46904">
        <w:rPr>
          <w:lang w:eastAsia="zh-CN"/>
        </w:rPr>
        <w:t xml:space="preserve"> the range </w:t>
      </w:r>
      <w:r w:rsidR="00F2104D">
        <w:rPr>
          <w:lang w:eastAsia="zh-CN"/>
        </w:rPr>
        <w:t xml:space="preserve">of the match length. All of these reads we found which length are over 40 base pair to support our condition. There are 4 reads not in </w:t>
      </w:r>
      <w:r w:rsidR="00096E46">
        <w:rPr>
          <w:lang w:eastAsia="zh-CN"/>
        </w:rPr>
        <w:t>alignment data</w:t>
      </w:r>
      <w:r w:rsidR="00F2104D">
        <w:rPr>
          <w:lang w:eastAsia="zh-CN"/>
        </w:rPr>
        <w:t xml:space="preserve">, that is to say, these reads can be found by querying the read-index structure. The bottom read </w:t>
      </w:r>
      <w:r w:rsidR="008C4125">
        <w:rPr>
          <w:lang w:eastAsia="zh-CN"/>
        </w:rPr>
        <w:t xml:space="preserve">on Figure 5-1 </w:t>
      </w:r>
      <w:r w:rsidR="00F2104D">
        <w:rPr>
          <w:lang w:eastAsia="zh-CN"/>
        </w:rPr>
        <w:t xml:space="preserve">is in the </w:t>
      </w:r>
      <w:r w:rsidR="00096E46">
        <w:rPr>
          <w:lang w:eastAsia="zh-CN"/>
        </w:rPr>
        <w:t>alignment data</w:t>
      </w:r>
      <w:r w:rsidR="008C4125">
        <w:rPr>
          <w:lang w:eastAsia="zh-CN"/>
        </w:rPr>
        <w:t xml:space="preserve">, but not in the position of the variant, it was mapped on the other position by the alignment tool because the other position was </w:t>
      </w:r>
      <w:r w:rsidR="0064601A">
        <w:rPr>
          <w:lang w:eastAsia="zh-CN"/>
        </w:rPr>
        <w:t xml:space="preserve">aligned </w:t>
      </w:r>
      <w:r w:rsidR="008C4125">
        <w:rPr>
          <w:lang w:eastAsia="zh-CN"/>
        </w:rPr>
        <w:t>better</w:t>
      </w:r>
      <w:r w:rsidR="0064601A">
        <w:rPr>
          <w:lang w:eastAsia="zh-CN"/>
        </w:rPr>
        <w:t xml:space="preserve">. The alignment tool mapped the read on the unreplaced reference sequence if the </w:t>
      </w:r>
      <w:r w:rsidR="0064601A" w:rsidRPr="0064601A">
        <w:rPr>
          <w:lang w:eastAsia="zh-CN"/>
        </w:rPr>
        <w:t>individual</w:t>
      </w:r>
      <w:r w:rsidR="0064601A">
        <w:rPr>
          <w:lang w:eastAsia="zh-CN"/>
        </w:rPr>
        <w:t xml:space="preserve"> has the variant</w:t>
      </w:r>
      <w:r w:rsidR="00500B3C">
        <w:rPr>
          <w:lang w:eastAsia="zh-CN"/>
        </w:rPr>
        <w:t>.</w:t>
      </w:r>
      <w:r w:rsidR="00534A77">
        <w:rPr>
          <w:lang w:eastAsia="zh-CN"/>
        </w:rPr>
        <w:t xml:space="preserve"> </w:t>
      </w:r>
      <w:r w:rsidR="00500B3C">
        <w:rPr>
          <w:lang w:eastAsia="zh-CN"/>
        </w:rPr>
        <w:t>T</w:t>
      </w:r>
      <w:r w:rsidR="00534A77">
        <w:rPr>
          <w:lang w:eastAsia="zh-CN"/>
        </w:rPr>
        <w:t xml:space="preserve">he alignment tool </w:t>
      </w:r>
      <w:proofErr w:type="spellStart"/>
      <w:r w:rsidR="00534A77">
        <w:rPr>
          <w:lang w:eastAsia="zh-CN"/>
        </w:rPr>
        <w:t>can not</w:t>
      </w:r>
      <w:proofErr w:type="spellEnd"/>
      <w:r w:rsidR="00534A77">
        <w:rPr>
          <w:lang w:eastAsia="zh-CN"/>
        </w:rPr>
        <w:t xml:space="preserve"> align the read in the position because the reference sequence data do not contain the individual mutation.</w:t>
      </w:r>
      <w:r w:rsidR="00500B3C">
        <w:rPr>
          <w:lang w:eastAsia="zh-CN"/>
        </w:rPr>
        <w:t xml:space="preserve"> </w:t>
      </w:r>
      <w:r w:rsidR="00500B3C" w:rsidRPr="00500B3C">
        <w:rPr>
          <w:lang w:eastAsia="zh-CN"/>
        </w:rPr>
        <w:t>In this case, although the read is mapped on the other position, there is possible that the read is mapped on the position when the variant occurs.</w:t>
      </w:r>
    </w:p>
    <w:p w14:paraId="3343753E" w14:textId="230D4D33" w:rsidR="003D7EEC" w:rsidRDefault="001B2279" w:rsidP="00857BE2">
      <w:pPr>
        <w:ind w:leftChars="-472" w:hangingChars="472" w:hanging="1133"/>
        <w:rPr>
          <w:lang w:eastAsia="zh-CN"/>
        </w:rPr>
      </w:pPr>
      <w:r w:rsidRPr="001B2279">
        <w:rPr>
          <w:noProof/>
          <w:lang w:eastAsia="zh-CN"/>
        </w:rPr>
        <w:lastRenderedPageBreak/>
        <w:drawing>
          <wp:inline distT="0" distB="0" distL="0" distR="0" wp14:anchorId="5B9234B2" wp14:editId="4E7F0936">
            <wp:extent cx="6852746" cy="17843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85220" cy="1792806"/>
                    </a:xfrm>
                    <a:prstGeom prst="rect">
                      <a:avLst/>
                    </a:prstGeom>
                  </pic:spPr>
                </pic:pic>
              </a:graphicData>
            </a:graphic>
          </wp:inline>
        </w:drawing>
      </w:r>
    </w:p>
    <w:p w14:paraId="112F131A" w14:textId="550D213C" w:rsidR="005763F4" w:rsidRDefault="008A44D6" w:rsidP="005763F4">
      <w:pPr>
        <w:ind w:leftChars="-7" w:left="-17"/>
        <w:jc w:val="center"/>
        <w:rPr>
          <w:lang w:eastAsia="zh-CN"/>
        </w:rPr>
      </w:pPr>
      <w:bookmarkStart w:id="234" w:name="_Toc45638759"/>
      <w:r>
        <w:t xml:space="preserve">Figure </w:t>
      </w:r>
      <w:fldSimple w:instr=" STYLEREF 1 \s ">
        <w:r w:rsidR="000A0A93">
          <w:rPr>
            <w:noProof/>
          </w:rPr>
          <w:t>5</w:t>
        </w:r>
      </w:fldSimple>
      <w:r w:rsidR="00871714">
        <w:noBreakHyphen/>
      </w:r>
      <w:fldSimple w:instr=" SEQ Figure \* ARABIC \s 1 ">
        <w:r w:rsidR="000A0A93">
          <w:rPr>
            <w:noProof/>
          </w:rPr>
          <w:t>1</w:t>
        </w:r>
      </w:fldSimple>
      <w:r w:rsidRPr="008A44D6">
        <w:rPr>
          <w:lang w:eastAsia="zh-CN"/>
        </w:rPr>
        <w:t xml:space="preserve"> </w:t>
      </w:r>
      <w:r>
        <w:rPr>
          <w:lang w:eastAsia="zh-CN"/>
        </w:rPr>
        <w:t>Case</w:t>
      </w:r>
      <w:r w:rsidR="00C9134F">
        <w:rPr>
          <w:lang w:eastAsia="zh-CN"/>
        </w:rPr>
        <w:t xml:space="preserve"> 1</w:t>
      </w:r>
      <w:r>
        <w:rPr>
          <w:lang w:eastAsia="zh-CN"/>
        </w:rPr>
        <w:t xml:space="preserve"> of the </w:t>
      </w:r>
      <w:r w:rsidR="0029405B">
        <w:rPr>
          <w:lang w:eastAsia="zh-CN"/>
        </w:rPr>
        <w:t>i</w:t>
      </w:r>
      <w:r>
        <w:rPr>
          <w:lang w:eastAsia="zh-CN"/>
        </w:rPr>
        <w:t>ndel variant</w:t>
      </w:r>
      <w:bookmarkEnd w:id="234"/>
    </w:p>
    <w:p w14:paraId="3799238C" w14:textId="0F7850F3" w:rsidR="005763F4" w:rsidRDefault="005763F4" w:rsidP="005763F4">
      <w:pPr>
        <w:pStyle w:val="4"/>
        <w:numPr>
          <w:ilvl w:val="3"/>
          <w:numId w:val="4"/>
        </w:numPr>
        <w:rPr>
          <w:rFonts w:ascii="Times New Roman" w:hAnsi="Times New Roman" w:cs="Times New Roman"/>
          <w:lang w:eastAsia="zh-CN"/>
        </w:rPr>
      </w:pPr>
      <w:bookmarkStart w:id="235" w:name="_Toc45555876"/>
      <w:r>
        <w:rPr>
          <w:rFonts w:ascii="Times New Roman" w:hAnsi="Times New Roman" w:cs="Times New Roman"/>
          <w:lang w:eastAsia="zh-CN"/>
        </w:rPr>
        <w:t>Case 2</w:t>
      </w:r>
      <w:bookmarkEnd w:id="235"/>
    </w:p>
    <w:p w14:paraId="357D2CAB" w14:textId="7E090710" w:rsidR="005D087D" w:rsidRDefault="005763F4" w:rsidP="00686D14">
      <w:pPr>
        <w:ind w:firstLineChars="100" w:firstLine="240"/>
        <w:rPr>
          <w:lang w:eastAsia="zh-CN"/>
        </w:rPr>
      </w:pPr>
      <w:r>
        <w:rPr>
          <w:rFonts w:hint="eastAsia"/>
          <w:lang w:eastAsia="zh-CN"/>
        </w:rPr>
        <w:t>A</w:t>
      </w:r>
      <w:r>
        <w:rPr>
          <w:lang w:eastAsia="zh-CN"/>
        </w:rPr>
        <w:t xml:space="preserve">s </w:t>
      </w:r>
      <w:r w:rsidR="00C9134F">
        <w:rPr>
          <w:lang w:eastAsia="zh-CN"/>
        </w:rPr>
        <w:t xml:space="preserve">Figure 5-2 shows, we see that the variant is a deletion with removing a “C” base pair. The </w:t>
      </w:r>
      <w:r w:rsidR="000D76B6">
        <w:rPr>
          <w:lang w:eastAsia="zh-CN"/>
        </w:rPr>
        <w:t>BWA mapped one read to the position of the variant. “NC_000011.9” is the description of chromosome 11 in GRCh37.p13 version. We find 6 reads to support the hypothesis by using our system</w:t>
      </w:r>
      <w:r w:rsidR="00096E46">
        <w:rPr>
          <w:lang w:eastAsia="zh-CN"/>
        </w:rPr>
        <w:t xml:space="preserve">. </w:t>
      </w:r>
      <w:r w:rsidR="009C544A">
        <w:rPr>
          <w:lang w:eastAsia="zh-CN"/>
        </w:rPr>
        <w:t>We observe that these reads are mapped to the chromosome tag “NW_003871076.1” in the alignment data. We investigate the tag and find that the tag is also chromosome 11 but it is from the patch</w:t>
      </w:r>
      <w:r w:rsidR="00686D14">
        <w:rPr>
          <w:lang w:eastAsia="zh-CN"/>
        </w:rPr>
        <w:t xml:space="preserve"> HG299_PATCH. This is a technical</w:t>
      </w:r>
      <w:r w:rsidR="009C544A">
        <w:rPr>
          <w:lang w:eastAsia="zh-CN"/>
        </w:rPr>
        <w:t xml:space="preserve"> </w:t>
      </w:r>
      <w:r w:rsidR="00686D14">
        <w:rPr>
          <w:lang w:eastAsia="zh-CN"/>
        </w:rPr>
        <w:t>problem that the patch and the main reference are different</w:t>
      </w:r>
      <w:r w:rsidR="005D087D">
        <w:rPr>
          <w:lang w:eastAsia="zh-CN"/>
        </w:rPr>
        <w:t xml:space="preserve"> references</w:t>
      </w:r>
      <w:r w:rsidR="00A17128">
        <w:rPr>
          <w:lang w:eastAsia="zh-CN"/>
        </w:rPr>
        <w:t xml:space="preserve"> </w:t>
      </w:r>
      <w:r w:rsidR="005D087D">
        <w:rPr>
          <w:lang w:eastAsia="zh-CN"/>
        </w:rPr>
        <w:t>to the alignment tool</w:t>
      </w:r>
      <w:r w:rsidR="00686D14">
        <w:rPr>
          <w:lang w:eastAsia="zh-CN"/>
        </w:rPr>
        <w:t xml:space="preserve">, </w:t>
      </w:r>
      <w:r w:rsidR="00A17128">
        <w:rPr>
          <w:lang w:eastAsia="zh-CN"/>
        </w:rPr>
        <w:t xml:space="preserve">despite they both represent the same chromosome. </w:t>
      </w:r>
      <w:r w:rsidR="00C05CB8">
        <w:rPr>
          <w:lang w:eastAsia="zh-CN"/>
        </w:rPr>
        <w:t xml:space="preserve">The patch position does not convert to the main reference position, so the alignment tool does not map these reads to the position. These reads may have </w:t>
      </w:r>
      <w:r w:rsidR="005D087D">
        <w:rPr>
          <w:lang w:eastAsia="zh-CN"/>
        </w:rPr>
        <w:t>an</w:t>
      </w:r>
      <w:r w:rsidR="00C05CB8">
        <w:rPr>
          <w:lang w:eastAsia="zh-CN"/>
        </w:rPr>
        <w:t xml:space="preserve"> effect on the variant calling workflow. </w:t>
      </w:r>
      <w:r w:rsidR="000439C1">
        <w:rPr>
          <w:lang w:eastAsia="zh-CN"/>
        </w:rPr>
        <w:t>By using our system</w:t>
      </w:r>
      <w:r w:rsidR="005D087D">
        <w:rPr>
          <w:lang w:eastAsia="zh-CN"/>
        </w:rPr>
        <w:t>,</w:t>
      </w:r>
      <w:r w:rsidR="000439C1">
        <w:rPr>
          <w:lang w:eastAsia="zh-CN"/>
        </w:rPr>
        <w:t xml:space="preserve"> we can find</w:t>
      </w:r>
      <w:r w:rsidR="005D087D">
        <w:rPr>
          <w:lang w:eastAsia="zh-CN"/>
        </w:rPr>
        <w:t xml:space="preserve"> these reads which support the variant occurs but is mapped to the patch reference.</w:t>
      </w:r>
    </w:p>
    <w:p w14:paraId="172001A3" w14:textId="0B786027" w:rsidR="00AC2A00" w:rsidRDefault="00686D14" w:rsidP="00686D14">
      <w:pPr>
        <w:ind w:firstLineChars="100" w:firstLine="240"/>
        <w:rPr>
          <w:lang w:eastAsia="zh-CN"/>
        </w:rPr>
      </w:pPr>
      <w:r>
        <w:rPr>
          <w:lang w:eastAsia="zh-CN"/>
        </w:rPr>
        <w:t xml:space="preserve"> </w:t>
      </w:r>
    </w:p>
    <w:p w14:paraId="02F3F8F5" w14:textId="4B86C5DC" w:rsidR="00AC2A00" w:rsidRPr="000D76B6" w:rsidRDefault="000D76B6" w:rsidP="00AC2A00">
      <w:pPr>
        <w:ind w:leftChars="-473" w:left="-2" w:hangingChars="472" w:hanging="1133"/>
        <w:rPr>
          <w:lang w:eastAsia="zh-CN"/>
        </w:rPr>
      </w:pPr>
      <w:r w:rsidRPr="000D76B6">
        <w:rPr>
          <w:noProof/>
          <w:lang w:eastAsia="zh-CN"/>
        </w:rPr>
        <w:lastRenderedPageBreak/>
        <w:drawing>
          <wp:inline distT="0" distB="0" distL="0" distR="0" wp14:anchorId="0C616AC8" wp14:editId="64151C61">
            <wp:extent cx="6895955" cy="3017520"/>
            <wp:effectExtent l="0" t="0" r="0" b="0"/>
            <wp:docPr id="25" name="圖片 25" descr="一張含有 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14063" cy="3025444"/>
                    </a:xfrm>
                    <a:prstGeom prst="rect">
                      <a:avLst/>
                    </a:prstGeom>
                  </pic:spPr>
                </pic:pic>
              </a:graphicData>
            </a:graphic>
          </wp:inline>
        </w:drawing>
      </w:r>
    </w:p>
    <w:p w14:paraId="4031FA5D" w14:textId="4BC9336C" w:rsidR="00AC2A00" w:rsidRPr="000439C1" w:rsidRDefault="007D1B20" w:rsidP="000439C1">
      <w:pPr>
        <w:pStyle w:val="af6"/>
        <w:jc w:val="center"/>
        <w:rPr>
          <w:sz w:val="24"/>
          <w:szCs w:val="24"/>
          <w:lang w:eastAsia="zh-CN"/>
        </w:rPr>
      </w:pPr>
      <w:bookmarkStart w:id="236" w:name="_Toc45638760"/>
      <w:r w:rsidRPr="007D1B20">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5</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2</w:t>
      </w:r>
      <w:r w:rsidR="00871714">
        <w:rPr>
          <w:sz w:val="24"/>
          <w:szCs w:val="24"/>
        </w:rPr>
        <w:fldChar w:fldCharType="end"/>
      </w:r>
      <w:r>
        <w:rPr>
          <w:sz w:val="24"/>
          <w:szCs w:val="24"/>
        </w:rPr>
        <w:t xml:space="preserve"> </w:t>
      </w:r>
      <w:r w:rsidR="00C9134F">
        <w:rPr>
          <w:sz w:val="24"/>
          <w:szCs w:val="24"/>
        </w:rPr>
        <w:t xml:space="preserve">Case 2 of the </w:t>
      </w:r>
      <w:r w:rsidR="0029405B">
        <w:rPr>
          <w:sz w:val="24"/>
          <w:szCs w:val="24"/>
        </w:rPr>
        <w:t>i</w:t>
      </w:r>
      <w:r w:rsidR="00C9134F">
        <w:rPr>
          <w:sz w:val="24"/>
          <w:szCs w:val="24"/>
        </w:rPr>
        <w:t>ndel variant</w:t>
      </w:r>
      <w:bookmarkEnd w:id="236"/>
    </w:p>
    <w:p w14:paraId="55C5BB68" w14:textId="2BC0C247" w:rsidR="005763F4" w:rsidRDefault="005763F4" w:rsidP="005763F4">
      <w:pPr>
        <w:pStyle w:val="4"/>
        <w:numPr>
          <w:ilvl w:val="3"/>
          <w:numId w:val="4"/>
        </w:numPr>
        <w:rPr>
          <w:rFonts w:ascii="Times New Roman" w:hAnsi="Times New Roman" w:cs="Times New Roman"/>
          <w:lang w:eastAsia="zh-CN"/>
        </w:rPr>
      </w:pPr>
      <w:bookmarkStart w:id="237" w:name="_Toc45555877"/>
      <w:r w:rsidRPr="005763F4">
        <w:rPr>
          <w:rFonts w:ascii="Times New Roman" w:hAnsi="Times New Roman" w:cs="Times New Roman"/>
          <w:lang w:eastAsia="zh-CN"/>
        </w:rPr>
        <w:t xml:space="preserve">Case </w:t>
      </w:r>
      <w:r>
        <w:rPr>
          <w:rFonts w:ascii="Times New Roman" w:hAnsi="Times New Roman" w:cs="Times New Roman"/>
          <w:lang w:eastAsia="zh-CN"/>
        </w:rPr>
        <w:t>3</w:t>
      </w:r>
      <w:bookmarkEnd w:id="237"/>
    </w:p>
    <w:p w14:paraId="283EF04B" w14:textId="1F5C6D91" w:rsidR="00C561B7" w:rsidRDefault="00C561B7" w:rsidP="005763F4">
      <w:pPr>
        <w:rPr>
          <w:lang w:eastAsia="zh-CN"/>
        </w:rPr>
      </w:pPr>
      <w:r>
        <w:rPr>
          <w:rFonts w:hint="eastAsia"/>
          <w:lang w:eastAsia="zh-CN"/>
        </w:rPr>
        <w:t xml:space="preserve"> </w:t>
      </w:r>
      <w:r>
        <w:rPr>
          <w:lang w:eastAsia="zh-CN"/>
        </w:rPr>
        <w:t xml:space="preserve"> In this case, we observe that the variant is a deletion with removing “</w:t>
      </w:r>
      <w:r w:rsidR="00F614C4">
        <w:rPr>
          <w:lang w:eastAsia="zh-CN"/>
        </w:rPr>
        <w:t>GT</w:t>
      </w:r>
      <w:r>
        <w:rPr>
          <w:lang w:eastAsia="zh-CN"/>
        </w:rPr>
        <w:t>”</w:t>
      </w:r>
      <w:r w:rsidR="00F614C4">
        <w:rPr>
          <w:lang w:eastAsia="zh-CN"/>
        </w:rPr>
        <w:t xml:space="preserve"> base pairs. There are 19 pileup reads which are mapped to the position in chromosome 7. We find 11 reads supporting the </w:t>
      </w:r>
      <w:r w:rsidR="00F614C4">
        <w:rPr>
          <w:rFonts w:hint="eastAsia"/>
          <w:lang w:eastAsia="zh-CN"/>
        </w:rPr>
        <w:t>h</w:t>
      </w:r>
      <w:r w:rsidR="00F614C4">
        <w:rPr>
          <w:lang w:eastAsia="zh-CN"/>
        </w:rPr>
        <w:t xml:space="preserve">ypothesis, investigate these reads, and divide them into three conditions. First, </w:t>
      </w:r>
      <w:r w:rsidR="00403173">
        <w:rPr>
          <w:lang w:eastAsia="zh-CN"/>
        </w:rPr>
        <w:t xml:space="preserve">as Figure 5-3 shows, there are </w:t>
      </w:r>
      <w:r w:rsidR="005011FC">
        <w:rPr>
          <w:lang w:eastAsia="zh-CN"/>
        </w:rPr>
        <w:t>four</w:t>
      </w:r>
      <w:r w:rsidR="00403173">
        <w:rPr>
          <w:lang w:eastAsia="zh-CN"/>
        </w:rPr>
        <w:t xml:space="preserve"> reads also be mapped the position in chromosome 7 but the position is different from the position of this variant. The mapping position distance is about 1,553,700 base pairs from the position of variant and the length of reference chromosome 7 is </w:t>
      </w:r>
      <w:r w:rsidR="00403173" w:rsidRPr="00403173">
        <w:rPr>
          <w:lang w:eastAsia="zh-CN"/>
        </w:rPr>
        <w:t>159</w:t>
      </w:r>
      <w:r w:rsidR="00403173">
        <w:rPr>
          <w:lang w:eastAsia="zh-CN"/>
        </w:rPr>
        <w:t>,</w:t>
      </w:r>
      <w:r w:rsidR="00403173" w:rsidRPr="00403173">
        <w:rPr>
          <w:lang w:eastAsia="zh-CN"/>
        </w:rPr>
        <w:t>138</w:t>
      </w:r>
      <w:r w:rsidR="00403173">
        <w:rPr>
          <w:lang w:eastAsia="zh-CN"/>
        </w:rPr>
        <w:t>,</w:t>
      </w:r>
      <w:r w:rsidR="00403173" w:rsidRPr="00403173">
        <w:rPr>
          <w:lang w:eastAsia="zh-CN"/>
        </w:rPr>
        <w:t>663</w:t>
      </w:r>
      <w:r w:rsidR="00403173">
        <w:rPr>
          <w:lang w:eastAsia="zh-CN"/>
        </w:rPr>
        <w:t xml:space="preserve"> base pairs.</w:t>
      </w:r>
      <w:r w:rsidR="005011FC">
        <w:rPr>
          <w:lang w:eastAsia="zh-CN"/>
        </w:rPr>
        <w:t xml:space="preserve"> Second, there are four reads be mapped to “NW_003871064.1” which is from HG1257_PATCH. Third, we find three reads not in the alignment data.</w:t>
      </w:r>
    </w:p>
    <w:p w14:paraId="407EF407" w14:textId="5BBBA751" w:rsidR="005763F4" w:rsidRPr="005763F4" w:rsidRDefault="005011FC" w:rsidP="00C561B7">
      <w:pPr>
        <w:ind w:leftChars="-236" w:hangingChars="236" w:hanging="566"/>
        <w:rPr>
          <w:lang w:eastAsia="zh-CN"/>
        </w:rPr>
      </w:pPr>
      <w:r w:rsidRPr="005011FC">
        <w:rPr>
          <w:noProof/>
          <w:lang w:eastAsia="zh-CN"/>
        </w:rPr>
        <w:lastRenderedPageBreak/>
        <w:drawing>
          <wp:inline distT="0" distB="0" distL="0" distR="0" wp14:anchorId="490EAE8F" wp14:editId="72C242F5">
            <wp:extent cx="6280785" cy="4213274"/>
            <wp:effectExtent l="0" t="0" r="5715" b="317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5456" cy="4243240"/>
                    </a:xfrm>
                    <a:prstGeom prst="rect">
                      <a:avLst/>
                    </a:prstGeom>
                  </pic:spPr>
                </pic:pic>
              </a:graphicData>
            </a:graphic>
          </wp:inline>
        </w:drawing>
      </w:r>
    </w:p>
    <w:p w14:paraId="2BC01DCC" w14:textId="5FD39511" w:rsidR="005763F4" w:rsidRPr="00763634" w:rsidRDefault="00C561B7" w:rsidP="00763634">
      <w:pPr>
        <w:pStyle w:val="af6"/>
        <w:jc w:val="center"/>
        <w:rPr>
          <w:sz w:val="24"/>
          <w:szCs w:val="24"/>
          <w:lang w:eastAsia="zh-CN"/>
        </w:rPr>
      </w:pPr>
      <w:bookmarkStart w:id="238" w:name="_Toc45638761"/>
      <w:r w:rsidRPr="00C561B7">
        <w:rPr>
          <w:sz w:val="24"/>
          <w:szCs w:val="24"/>
        </w:rPr>
        <w:t xml:space="preserve">Figure </w:t>
      </w:r>
      <w:r w:rsidR="00871714">
        <w:rPr>
          <w:sz w:val="24"/>
          <w:szCs w:val="24"/>
        </w:rPr>
        <w:fldChar w:fldCharType="begin"/>
      </w:r>
      <w:r w:rsidR="00871714">
        <w:rPr>
          <w:sz w:val="24"/>
          <w:szCs w:val="24"/>
        </w:rPr>
        <w:instrText xml:space="preserve"> STYLEREF 1 \s </w:instrText>
      </w:r>
      <w:r w:rsidR="00871714">
        <w:rPr>
          <w:sz w:val="24"/>
          <w:szCs w:val="24"/>
        </w:rPr>
        <w:fldChar w:fldCharType="separate"/>
      </w:r>
      <w:r w:rsidR="000A0A93">
        <w:rPr>
          <w:noProof/>
          <w:sz w:val="24"/>
          <w:szCs w:val="24"/>
        </w:rPr>
        <w:t>5</w:t>
      </w:r>
      <w:r w:rsidR="00871714">
        <w:rPr>
          <w:sz w:val="24"/>
          <w:szCs w:val="24"/>
        </w:rPr>
        <w:fldChar w:fldCharType="end"/>
      </w:r>
      <w:r w:rsidR="00871714">
        <w:rPr>
          <w:sz w:val="24"/>
          <w:szCs w:val="24"/>
        </w:rPr>
        <w:noBreakHyphen/>
      </w:r>
      <w:r w:rsidR="00871714">
        <w:rPr>
          <w:sz w:val="24"/>
          <w:szCs w:val="24"/>
        </w:rPr>
        <w:fldChar w:fldCharType="begin"/>
      </w:r>
      <w:r w:rsidR="00871714">
        <w:rPr>
          <w:sz w:val="24"/>
          <w:szCs w:val="24"/>
        </w:rPr>
        <w:instrText xml:space="preserve"> SEQ Figure \* ARABIC \s 1 </w:instrText>
      </w:r>
      <w:r w:rsidR="00871714">
        <w:rPr>
          <w:sz w:val="24"/>
          <w:szCs w:val="24"/>
        </w:rPr>
        <w:fldChar w:fldCharType="separate"/>
      </w:r>
      <w:r w:rsidR="000A0A93">
        <w:rPr>
          <w:noProof/>
          <w:sz w:val="24"/>
          <w:szCs w:val="24"/>
        </w:rPr>
        <w:t>3</w:t>
      </w:r>
      <w:r w:rsidR="00871714">
        <w:rPr>
          <w:sz w:val="24"/>
          <w:szCs w:val="24"/>
        </w:rPr>
        <w:fldChar w:fldCharType="end"/>
      </w:r>
      <w:r>
        <w:rPr>
          <w:sz w:val="24"/>
          <w:szCs w:val="24"/>
        </w:rPr>
        <w:t xml:space="preserve"> Case 3 of the </w:t>
      </w:r>
      <w:r w:rsidR="0029405B">
        <w:rPr>
          <w:sz w:val="24"/>
          <w:szCs w:val="24"/>
        </w:rPr>
        <w:t>i</w:t>
      </w:r>
      <w:r>
        <w:rPr>
          <w:sz w:val="24"/>
          <w:szCs w:val="24"/>
        </w:rPr>
        <w:t>ndel variant</w:t>
      </w:r>
      <w:bookmarkEnd w:id="238"/>
    </w:p>
    <w:p w14:paraId="100FDDEA" w14:textId="607246B1" w:rsidR="003D7EEC" w:rsidRDefault="002118F2" w:rsidP="002118F2">
      <w:pPr>
        <w:pStyle w:val="3"/>
        <w:ind w:left="1134" w:hanging="850"/>
        <w:rPr>
          <w:lang w:eastAsia="zh-CN"/>
        </w:rPr>
      </w:pPr>
      <w:bookmarkStart w:id="239" w:name="_Toc45555878"/>
      <w:r>
        <w:rPr>
          <w:rFonts w:hint="eastAsia"/>
          <w:lang w:eastAsia="zh-CN"/>
        </w:rPr>
        <w:t>T</w:t>
      </w:r>
      <w:r>
        <w:rPr>
          <w:lang w:eastAsia="zh-CN"/>
        </w:rPr>
        <w:t>he Case</w:t>
      </w:r>
      <w:r w:rsidR="005F340B">
        <w:rPr>
          <w:lang w:eastAsia="zh-CN"/>
        </w:rPr>
        <w:t>s</w:t>
      </w:r>
      <w:r>
        <w:rPr>
          <w:lang w:eastAsia="zh-CN"/>
        </w:rPr>
        <w:t xml:space="preserve"> of SNP variant</w:t>
      </w:r>
      <w:bookmarkEnd w:id="239"/>
    </w:p>
    <w:p w14:paraId="467BA54F" w14:textId="12D45EBD" w:rsidR="005F340B" w:rsidRDefault="007C679B" w:rsidP="00F96F7B">
      <w:pPr>
        <w:rPr>
          <w:lang w:eastAsia="zh-CN"/>
        </w:rPr>
      </w:pPr>
      <w:r>
        <w:rPr>
          <w:rFonts w:hint="eastAsia"/>
          <w:lang w:eastAsia="zh-CN"/>
        </w:rPr>
        <w:t xml:space="preserve"> </w:t>
      </w:r>
      <w:r>
        <w:rPr>
          <w:lang w:eastAsia="zh-CN"/>
        </w:rPr>
        <w:t xml:space="preserve"> </w:t>
      </w:r>
      <w:r w:rsidR="00F96F7B">
        <w:rPr>
          <w:lang w:eastAsia="zh-CN"/>
        </w:rPr>
        <w:t xml:space="preserve">In </w:t>
      </w:r>
      <w:r w:rsidR="005F340B">
        <w:rPr>
          <w:lang w:eastAsia="zh-CN"/>
        </w:rPr>
        <w:t>SNP</w:t>
      </w:r>
      <w:r w:rsidR="00F96F7B">
        <w:rPr>
          <w:lang w:eastAsia="zh-CN"/>
        </w:rPr>
        <w:t xml:space="preserve"> case</w:t>
      </w:r>
      <w:r w:rsidR="00871714">
        <w:rPr>
          <w:lang w:eastAsia="zh-CN"/>
        </w:rPr>
        <w:t>s</w:t>
      </w:r>
      <w:r w:rsidR="00F96F7B">
        <w:rPr>
          <w:lang w:eastAsia="zh-CN"/>
        </w:rPr>
        <w:t xml:space="preserve">, </w:t>
      </w:r>
      <w:r w:rsidR="00871714">
        <w:rPr>
          <w:lang w:eastAsia="zh-CN"/>
        </w:rPr>
        <w:t>t</w:t>
      </w:r>
      <w:r w:rsidR="00F96F7B">
        <w:rPr>
          <w:lang w:eastAsia="zh-CN"/>
        </w:rPr>
        <w:t xml:space="preserve">he hits of querying sequence of a SNP variant are more than the hits of querying sequence of an </w:t>
      </w:r>
      <w:r w:rsidR="0029405B">
        <w:rPr>
          <w:lang w:eastAsia="zh-CN"/>
        </w:rPr>
        <w:t>i</w:t>
      </w:r>
      <w:r w:rsidR="00F96F7B">
        <w:rPr>
          <w:lang w:eastAsia="zh-CN"/>
        </w:rPr>
        <w:t xml:space="preserve">ndel variant. </w:t>
      </w:r>
      <w:r w:rsidR="00F96F7B" w:rsidRPr="007C1110">
        <w:rPr>
          <w:lang w:eastAsia="zh-CN"/>
        </w:rPr>
        <w:t>After analyzing the reads, we speculate that there are two reasons, one reason is that SNP</w:t>
      </w:r>
      <w:r w:rsidR="00871714">
        <w:rPr>
          <w:lang w:eastAsia="zh-CN"/>
        </w:rPr>
        <w:t xml:space="preserve"> variant</w:t>
      </w:r>
      <w:r w:rsidR="00F96F7B" w:rsidRPr="007C1110">
        <w:rPr>
          <w:lang w:eastAsia="zh-CN"/>
        </w:rPr>
        <w:t xml:space="preserve"> occurs probability is higher than </w:t>
      </w:r>
      <w:r w:rsidR="0029405B">
        <w:rPr>
          <w:lang w:eastAsia="zh-CN"/>
        </w:rPr>
        <w:t>i</w:t>
      </w:r>
      <w:r w:rsidR="00F96F7B" w:rsidRPr="007C1110">
        <w:rPr>
          <w:lang w:eastAsia="zh-CN"/>
        </w:rPr>
        <w:t>ndel</w:t>
      </w:r>
      <w:r w:rsidR="00871714">
        <w:rPr>
          <w:lang w:eastAsia="zh-CN"/>
        </w:rPr>
        <w:t xml:space="preserve"> variant</w:t>
      </w:r>
      <w:r w:rsidR="00F96F7B" w:rsidRPr="007C1110">
        <w:rPr>
          <w:lang w:eastAsia="zh-CN"/>
        </w:rPr>
        <w:t xml:space="preserve"> occurs probability. The other reason is that there are some regions of the human body would be repeated producing, led to the reads may are mapped on the other similar region.</w:t>
      </w:r>
      <w:r w:rsidR="00F96F7B" w:rsidRPr="00F96F7B">
        <w:rPr>
          <w:lang w:eastAsia="zh-CN"/>
        </w:rPr>
        <w:t xml:space="preserve"> </w:t>
      </w:r>
      <w:r w:rsidR="00F96F7B">
        <w:rPr>
          <w:lang w:eastAsia="zh-CN"/>
        </w:rPr>
        <w:t>It means that the alignment tool always chooses a most likely region to map</w:t>
      </w:r>
      <w:r w:rsidR="00F96F7B">
        <w:rPr>
          <w:rFonts w:hint="eastAsia"/>
          <w:lang w:eastAsia="zh-CN"/>
        </w:rPr>
        <w:t>,</w:t>
      </w:r>
      <w:r w:rsidR="00F96F7B">
        <w:rPr>
          <w:lang w:eastAsia="zh-CN"/>
        </w:rPr>
        <w:t xml:space="preserve"> if a mutation occurs, the alignment tool may map on the different position.</w:t>
      </w:r>
    </w:p>
    <w:p w14:paraId="02D9C37B" w14:textId="60DFDFA2" w:rsidR="00F96F7B" w:rsidRPr="00F96F7B" w:rsidRDefault="00F96F7B" w:rsidP="00F96F7B">
      <w:pPr>
        <w:pStyle w:val="4"/>
        <w:numPr>
          <w:ilvl w:val="3"/>
          <w:numId w:val="4"/>
        </w:numPr>
        <w:rPr>
          <w:rFonts w:ascii="Times New Roman" w:hAnsi="Times New Roman" w:cs="Times New Roman (標題 CS 字型)"/>
          <w:lang w:eastAsia="zh-CN"/>
        </w:rPr>
      </w:pPr>
      <w:bookmarkStart w:id="240" w:name="_Toc45555879"/>
      <w:r w:rsidRPr="00F96F7B">
        <w:rPr>
          <w:rFonts w:ascii="Times New Roman" w:hAnsi="Times New Roman" w:cs="Times New Roman (標題 CS 字型)"/>
          <w:lang w:eastAsia="zh-CN"/>
        </w:rPr>
        <w:lastRenderedPageBreak/>
        <w:t>Case</w:t>
      </w:r>
      <w:r>
        <w:rPr>
          <w:rFonts w:ascii="Times New Roman" w:hAnsi="Times New Roman" w:cs="Times New Roman (標題 CS 字型)"/>
          <w:lang w:eastAsia="zh-CN"/>
        </w:rPr>
        <w:t xml:space="preserve"> 1</w:t>
      </w:r>
      <w:bookmarkEnd w:id="240"/>
    </w:p>
    <w:p w14:paraId="22643683" w14:textId="77777777" w:rsidR="005F340B" w:rsidRDefault="00F96F7B" w:rsidP="00F96F7B">
      <w:pPr>
        <w:ind w:firstLineChars="100" w:firstLine="240"/>
        <w:rPr>
          <w:lang w:eastAsia="zh-CN"/>
        </w:rPr>
      </w:pPr>
      <w:r>
        <w:rPr>
          <w:lang w:eastAsia="zh-CN"/>
        </w:rPr>
        <w:t>As Figure 5-4 shows, the SNP variant is “T” substituted by “G”, the pileups are 7 reads.</w:t>
      </w:r>
    </w:p>
    <w:p w14:paraId="37DA836B" w14:textId="60ABA390" w:rsidR="00F96F7B" w:rsidRDefault="005F340B" w:rsidP="005F340B">
      <w:pPr>
        <w:rPr>
          <w:lang w:eastAsia="zh-CN"/>
        </w:rPr>
      </w:pPr>
      <w:r>
        <w:rPr>
          <w:lang w:eastAsia="zh-CN"/>
        </w:rPr>
        <w:t>The variant is in chromosome X.</w:t>
      </w:r>
      <w:r w:rsidR="00F96F7B">
        <w:rPr>
          <w:lang w:eastAsia="zh-CN"/>
        </w:rPr>
        <w:t xml:space="preserve"> We find 7 read differently from the pileup. The SNP variant is the only difference between the reads and the pileups. Although we found these reads that differ from the pileup and not in position of the variant, these reads still exist in the alignment data. They are mapped to the other </w:t>
      </w:r>
      <w:r>
        <w:rPr>
          <w:lang w:eastAsia="zh-CN"/>
        </w:rPr>
        <w:t>reference chromosome tag</w:t>
      </w:r>
      <w:r w:rsidR="00F96F7B">
        <w:rPr>
          <w:lang w:eastAsia="zh-CN"/>
        </w:rPr>
        <w:t>, “NW_00387</w:t>
      </w:r>
      <w:r>
        <w:rPr>
          <w:lang w:eastAsia="zh-CN"/>
        </w:rPr>
        <w:t>1103</w:t>
      </w:r>
      <w:r w:rsidR="00F96F7B">
        <w:rPr>
          <w:lang w:eastAsia="zh-CN"/>
        </w:rPr>
        <w:t xml:space="preserve">” which is highly similar to the position of a variant. </w:t>
      </w:r>
      <w:r>
        <w:rPr>
          <w:lang w:eastAsia="zh-CN"/>
        </w:rPr>
        <w:t>The tag is also the chromosome X and it is from HG1497_PATCH.</w:t>
      </w:r>
      <w:r>
        <w:rPr>
          <w:rFonts w:hint="eastAsia"/>
          <w:lang w:eastAsia="zh-CN"/>
        </w:rPr>
        <w:t xml:space="preserve"> </w:t>
      </w:r>
      <w:r w:rsidR="00F96F7B" w:rsidRPr="00876E10">
        <w:rPr>
          <w:lang w:eastAsia="zh-CN"/>
        </w:rPr>
        <w:t xml:space="preserve">By querying the read index </w:t>
      </w:r>
      <w:proofErr w:type="gramStart"/>
      <w:r w:rsidR="00F96F7B" w:rsidRPr="00876E10">
        <w:rPr>
          <w:lang w:eastAsia="zh-CN"/>
        </w:rPr>
        <w:t>structure</w:t>
      </w:r>
      <w:proofErr w:type="gramEnd"/>
      <w:r w:rsidR="00F96F7B" w:rsidRPr="00876E10">
        <w:rPr>
          <w:lang w:eastAsia="zh-CN"/>
        </w:rPr>
        <w:t xml:space="preserve"> we build, we can find these reads which may originally be mapped on the </w:t>
      </w:r>
      <w:r>
        <w:rPr>
          <w:lang w:eastAsia="zh-CN"/>
        </w:rPr>
        <w:t>patch reference</w:t>
      </w:r>
      <w:r w:rsidR="00F96F7B">
        <w:rPr>
          <w:lang w:eastAsia="zh-CN"/>
        </w:rPr>
        <w:t>.</w:t>
      </w:r>
    </w:p>
    <w:p w14:paraId="098B1384" w14:textId="475AE856" w:rsidR="00F96F7B" w:rsidRDefault="00CE36F1" w:rsidP="00F96F7B">
      <w:pPr>
        <w:ind w:leftChars="-354" w:hangingChars="354" w:hanging="850"/>
        <w:rPr>
          <w:lang w:eastAsia="zh-CN"/>
        </w:rPr>
      </w:pPr>
      <w:r w:rsidRPr="00CE36F1">
        <w:rPr>
          <w:noProof/>
          <w:lang w:eastAsia="zh-CN"/>
        </w:rPr>
        <w:drawing>
          <wp:inline distT="0" distB="0" distL="0" distR="0" wp14:anchorId="058FFB92" wp14:editId="71058930">
            <wp:extent cx="6620266" cy="2665827"/>
            <wp:effectExtent l="0" t="0" r="0" b="1270"/>
            <wp:docPr id="41" name="圖片 41" descr="一張含有 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01348" cy="2698477"/>
                    </a:xfrm>
                    <a:prstGeom prst="rect">
                      <a:avLst/>
                    </a:prstGeom>
                  </pic:spPr>
                </pic:pic>
              </a:graphicData>
            </a:graphic>
          </wp:inline>
        </w:drawing>
      </w:r>
    </w:p>
    <w:p w14:paraId="24EDB5A8" w14:textId="715E8854" w:rsidR="00F96F7B" w:rsidRDefault="00F96F7B" w:rsidP="005F340B">
      <w:pPr>
        <w:jc w:val="center"/>
        <w:rPr>
          <w:lang w:eastAsia="zh-CN"/>
        </w:rPr>
      </w:pPr>
      <w:bookmarkStart w:id="241" w:name="_Toc45638762"/>
      <w:r>
        <w:t xml:space="preserve">Figure </w:t>
      </w:r>
      <w:fldSimple w:instr=" STYLEREF 1 \s ">
        <w:r w:rsidR="000A0A93">
          <w:rPr>
            <w:noProof/>
          </w:rPr>
          <w:t>5</w:t>
        </w:r>
      </w:fldSimple>
      <w:r w:rsidR="00871714">
        <w:noBreakHyphen/>
      </w:r>
      <w:fldSimple w:instr=" SEQ Figure \* ARABIC \s 1 ">
        <w:r w:rsidR="000A0A93">
          <w:rPr>
            <w:noProof/>
          </w:rPr>
          <w:t>4</w:t>
        </w:r>
      </w:fldSimple>
      <w:r w:rsidRPr="008A44D6">
        <w:rPr>
          <w:lang w:eastAsia="zh-CN"/>
        </w:rPr>
        <w:t xml:space="preserve"> </w:t>
      </w:r>
      <w:r>
        <w:rPr>
          <w:lang w:eastAsia="zh-CN"/>
        </w:rPr>
        <w:t>Case</w:t>
      </w:r>
      <w:r w:rsidR="00871714">
        <w:rPr>
          <w:lang w:eastAsia="zh-CN"/>
        </w:rPr>
        <w:t xml:space="preserve"> 1</w:t>
      </w:r>
      <w:r>
        <w:rPr>
          <w:lang w:eastAsia="zh-CN"/>
        </w:rPr>
        <w:t xml:space="preserve"> of the SNP variant</w:t>
      </w:r>
      <w:bookmarkEnd w:id="241"/>
    </w:p>
    <w:p w14:paraId="3F3CC8A1" w14:textId="77777777" w:rsidR="00871714" w:rsidRPr="00F96F7B" w:rsidRDefault="00871714" w:rsidP="005F340B">
      <w:pPr>
        <w:jc w:val="center"/>
        <w:rPr>
          <w:lang w:eastAsia="zh-CN"/>
        </w:rPr>
      </w:pPr>
    </w:p>
    <w:p w14:paraId="6D2606CB" w14:textId="4E86C955" w:rsidR="00F96F7B" w:rsidRPr="00F96F7B" w:rsidRDefault="00F96F7B" w:rsidP="00F96F7B">
      <w:pPr>
        <w:pStyle w:val="4"/>
        <w:numPr>
          <w:ilvl w:val="3"/>
          <w:numId w:val="4"/>
        </w:numPr>
        <w:rPr>
          <w:rFonts w:ascii="Times New Roman" w:hAnsi="Times New Roman" w:cs="Times New Roman (標題 CS 字型)"/>
          <w:lang w:eastAsia="zh-CN"/>
        </w:rPr>
      </w:pPr>
      <w:bookmarkStart w:id="242" w:name="_Toc45555880"/>
      <w:r>
        <w:rPr>
          <w:rFonts w:ascii="Times New Roman" w:hAnsi="Times New Roman" w:cs="Times New Roman (標題 CS 字型)" w:hint="eastAsia"/>
          <w:lang w:eastAsia="zh-CN"/>
        </w:rPr>
        <w:lastRenderedPageBreak/>
        <w:t>C</w:t>
      </w:r>
      <w:r>
        <w:rPr>
          <w:rFonts w:ascii="Times New Roman" w:hAnsi="Times New Roman" w:cs="Times New Roman (標題 CS 字型)"/>
          <w:lang w:eastAsia="zh-CN"/>
        </w:rPr>
        <w:t>ase 2</w:t>
      </w:r>
      <w:bookmarkEnd w:id="242"/>
    </w:p>
    <w:p w14:paraId="26EEC165" w14:textId="5CD2A960" w:rsidR="00F96F7B" w:rsidRDefault="00E567D7" w:rsidP="00F96F7B">
      <w:pPr>
        <w:rPr>
          <w:lang w:eastAsia="zh-CN"/>
        </w:rPr>
      </w:pPr>
      <w:r>
        <w:rPr>
          <w:rFonts w:hint="eastAsia"/>
          <w:lang w:eastAsia="zh-CN"/>
        </w:rPr>
        <w:t xml:space="preserve"> </w:t>
      </w:r>
      <w:r>
        <w:rPr>
          <w:lang w:eastAsia="zh-CN"/>
        </w:rPr>
        <w:t xml:space="preserve"> As Figure 5-5 shows, </w:t>
      </w:r>
      <w:r w:rsidR="0086797D">
        <w:rPr>
          <w:lang w:eastAsia="zh-CN"/>
        </w:rPr>
        <w:t xml:space="preserve">the SNP variant is “C” replacing to “A”, the pileup </w:t>
      </w:r>
      <w:proofErr w:type="gramStart"/>
      <w:r w:rsidR="0086797D">
        <w:rPr>
          <w:lang w:eastAsia="zh-CN"/>
        </w:rPr>
        <w:t>are</w:t>
      </w:r>
      <w:proofErr w:type="gramEnd"/>
      <w:r w:rsidR="0086797D">
        <w:rPr>
          <w:lang w:eastAsia="zh-CN"/>
        </w:rPr>
        <w:t xml:space="preserve"> 6 read sequences. </w:t>
      </w:r>
      <w:r w:rsidR="00B95575">
        <w:rPr>
          <w:lang w:eastAsia="zh-CN"/>
        </w:rPr>
        <w:t>The variant is in chromosome 6</w:t>
      </w:r>
      <w:r w:rsidR="00E1671F">
        <w:rPr>
          <w:lang w:eastAsia="zh-CN"/>
        </w:rPr>
        <w:t>. There are 6 reads we found to support our hypothesis and these reads are mapped to the other position tag “NT_113891.2”. The tag is also chromosome 6 but from alternate locus group ALT_REF_LOCI_2.</w:t>
      </w:r>
    </w:p>
    <w:p w14:paraId="6CE35366" w14:textId="16DD0584" w:rsidR="00F96F7B" w:rsidRDefault="00CE36F1" w:rsidP="00E567D7">
      <w:pPr>
        <w:ind w:leftChars="-236" w:hangingChars="236" w:hanging="566"/>
        <w:rPr>
          <w:lang w:eastAsia="zh-CN"/>
        </w:rPr>
      </w:pPr>
      <w:r w:rsidRPr="00CE36F1">
        <w:rPr>
          <w:noProof/>
          <w:lang w:eastAsia="zh-CN"/>
        </w:rPr>
        <w:drawing>
          <wp:inline distT="0" distB="0" distL="0" distR="0" wp14:anchorId="38295F9C" wp14:editId="480DAEBA">
            <wp:extent cx="6309360" cy="2372383"/>
            <wp:effectExtent l="0" t="0" r="2540" b="0"/>
            <wp:docPr id="42" name="圖片 42" descr="一張含有 光, 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4141" cy="2392981"/>
                    </a:xfrm>
                    <a:prstGeom prst="rect">
                      <a:avLst/>
                    </a:prstGeom>
                  </pic:spPr>
                </pic:pic>
              </a:graphicData>
            </a:graphic>
          </wp:inline>
        </w:drawing>
      </w:r>
    </w:p>
    <w:p w14:paraId="66D1077A" w14:textId="3D8F7EDA" w:rsidR="00F96F7B" w:rsidRPr="00CE36F1" w:rsidRDefault="00871714" w:rsidP="00871714">
      <w:pPr>
        <w:pStyle w:val="af6"/>
        <w:jc w:val="center"/>
        <w:rPr>
          <w:sz w:val="24"/>
          <w:szCs w:val="24"/>
          <w:lang w:eastAsia="zh-CN"/>
        </w:rPr>
      </w:pPr>
      <w:bookmarkStart w:id="243" w:name="_Toc45638763"/>
      <w:r w:rsidRPr="00CE36F1">
        <w:rPr>
          <w:sz w:val="24"/>
          <w:szCs w:val="24"/>
        </w:rPr>
        <w:t xml:space="preserve">Figure </w:t>
      </w:r>
      <w:r w:rsidRPr="00CE36F1">
        <w:rPr>
          <w:sz w:val="24"/>
          <w:szCs w:val="24"/>
        </w:rPr>
        <w:fldChar w:fldCharType="begin"/>
      </w:r>
      <w:r w:rsidRPr="00CE36F1">
        <w:rPr>
          <w:sz w:val="24"/>
          <w:szCs w:val="24"/>
        </w:rPr>
        <w:instrText xml:space="preserve"> STYLEREF 1 \s </w:instrText>
      </w:r>
      <w:r w:rsidRPr="00CE36F1">
        <w:rPr>
          <w:sz w:val="24"/>
          <w:szCs w:val="24"/>
        </w:rPr>
        <w:fldChar w:fldCharType="separate"/>
      </w:r>
      <w:r w:rsidR="000A0A93">
        <w:rPr>
          <w:noProof/>
          <w:sz w:val="24"/>
          <w:szCs w:val="24"/>
        </w:rPr>
        <w:t>5</w:t>
      </w:r>
      <w:r w:rsidRPr="00CE36F1">
        <w:rPr>
          <w:sz w:val="24"/>
          <w:szCs w:val="24"/>
        </w:rPr>
        <w:fldChar w:fldCharType="end"/>
      </w:r>
      <w:r w:rsidRPr="00CE36F1">
        <w:rPr>
          <w:sz w:val="24"/>
          <w:szCs w:val="24"/>
        </w:rPr>
        <w:noBreakHyphen/>
      </w:r>
      <w:r w:rsidRPr="00CE36F1">
        <w:rPr>
          <w:sz w:val="24"/>
          <w:szCs w:val="24"/>
        </w:rPr>
        <w:fldChar w:fldCharType="begin"/>
      </w:r>
      <w:r w:rsidRPr="00CE36F1">
        <w:rPr>
          <w:sz w:val="24"/>
          <w:szCs w:val="24"/>
        </w:rPr>
        <w:instrText xml:space="preserve"> SEQ Figure \* ARABIC \s 1 </w:instrText>
      </w:r>
      <w:r w:rsidRPr="00CE36F1">
        <w:rPr>
          <w:sz w:val="24"/>
          <w:szCs w:val="24"/>
        </w:rPr>
        <w:fldChar w:fldCharType="separate"/>
      </w:r>
      <w:r w:rsidR="000A0A93">
        <w:rPr>
          <w:noProof/>
          <w:sz w:val="24"/>
          <w:szCs w:val="24"/>
        </w:rPr>
        <w:t>5</w:t>
      </w:r>
      <w:r w:rsidRPr="00CE36F1">
        <w:rPr>
          <w:sz w:val="24"/>
          <w:szCs w:val="24"/>
        </w:rPr>
        <w:fldChar w:fldCharType="end"/>
      </w:r>
      <w:r w:rsidR="00CE36F1" w:rsidRPr="00CE36F1">
        <w:rPr>
          <w:sz w:val="24"/>
          <w:szCs w:val="24"/>
        </w:rPr>
        <w:t xml:space="preserve"> </w:t>
      </w:r>
      <w:r w:rsidR="00CE36F1" w:rsidRPr="00CE36F1">
        <w:rPr>
          <w:sz w:val="24"/>
          <w:szCs w:val="24"/>
          <w:lang w:eastAsia="zh-CN"/>
        </w:rPr>
        <w:t>Case 2 of the SNP variant</w:t>
      </w:r>
      <w:bookmarkEnd w:id="243"/>
    </w:p>
    <w:p w14:paraId="5FC00139" w14:textId="05D45151" w:rsidR="00F96F7B" w:rsidRPr="00F96F7B" w:rsidRDefault="00F96F7B" w:rsidP="00F96F7B">
      <w:pPr>
        <w:pStyle w:val="4"/>
        <w:numPr>
          <w:ilvl w:val="3"/>
          <w:numId w:val="4"/>
        </w:numPr>
        <w:rPr>
          <w:rFonts w:ascii="Times New Roman" w:hAnsi="Times New Roman" w:cs="Times New Roman (標題 CS 字型)"/>
          <w:lang w:eastAsia="zh-CN"/>
        </w:rPr>
      </w:pPr>
      <w:bookmarkStart w:id="244" w:name="_Toc45555881"/>
      <w:r>
        <w:rPr>
          <w:rFonts w:ascii="Times New Roman" w:hAnsi="Times New Roman" w:cs="Times New Roman (標題 CS 字型)" w:hint="eastAsia"/>
          <w:lang w:eastAsia="zh-CN"/>
        </w:rPr>
        <w:t>C</w:t>
      </w:r>
      <w:r>
        <w:rPr>
          <w:rFonts w:ascii="Times New Roman" w:hAnsi="Times New Roman" w:cs="Times New Roman (標題 CS 字型)"/>
          <w:lang w:eastAsia="zh-CN"/>
        </w:rPr>
        <w:t>ase 3</w:t>
      </w:r>
      <w:bookmarkEnd w:id="244"/>
    </w:p>
    <w:p w14:paraId="37278A7B" w14:textId="3E9DDF98" w:rsidR="00B95575" w:rsidRDefault="00B95575" w:rsidP="00E1671F">
      <w:pPr>
        <w:ind w:firstLineChars="100" w:firstLine="240"/>
        <w:rPr>
          <w:lang w:eastAsia="zh-CN"/>
        </w:rPr>
      </w:pPr>
      <w:r>
        <w:rPr>
          <w:rFonts w:hint="eastAsia"/>
          <w:lang w:eastAsia="zh-CN"/>
        </w:rPr>
        <w:t>A</w:t>
      </w:r>
      <w:r>
        <w:rPr>
          <w:lang w:eastAsia="zh-CN"/>
        </w:rPr>
        <w:t>s</w:t>
      </w:r>
      <w:r w:rsidR="00C8773D">
        <w:rPr>
          <w:lang w:eastAsia="zh-CN"/>
        </w:rPr>
        <w:t xml:space="preserve"> Figure 5-6 shows, </w:t>
      </w:r>
      <w:r w:rsidR="00E1671F">
        <w:rPr>
          <w:lang w:eastAsia="zh-CN"/>
        </w:rPr>
        <w:t xml:space="preserve">the SNP variant is “T” substituted by “C”, the number of </w:t>
      </w:r>
      <w:proofErr w:type="gramStart"/>
      <w:r w:rsidR="00E1671F">
        <w:rPr>
          <w:lang w:eastAsia="zh-CN"/>
        </w:rPr>
        <w:t>pileup</w:t>
      </w:r>
      <w:proofErr w:type="gramEnd"/>
      <w:r w:rsidR="00E1671F">
        <w:rPr>
          <w:lang w:eastAsia="zh-CN"/>
        </w:rPr>
        <w:t xml:space="preserve"> is 7. The pileup is mapped to the position in chromosome 11, and we find reads are mapped to the position tag “NW_003871077.1”. The tag also represents chromosome 11 and it is from the patch reference HG305_PATCH. We observe that there are 3 reads in the pileup which are supporting the variant that occurs, and they are almost the same reads we find. But the </w:t>
      </w:r>
      <w:r w:rsidR="00E1671F">
        <w:rPr>
          <w:lang w:eastAsia="zh-CN"/>
        </w:rPr>
        <w:lastRenderedPageBreak/>
        <w:t>BWA mapped them to the different position. By using our system, we can find the reads which are miss by the BWA despite they are from the patch reference. In variant calling processing, we have more confidence to infer that the variant occurs in the individual.</w:t>
      </w:r>
    </w:p>
    <w:p w14:paraId="5431742A" w14:textId="1DABDF21" w:rsidR="00B95575" w:rsidRDefault="00B95575" w:rsidP="00B95575">
      <w:pPr>
        <w:ind w:leftChars="-236" w:hangingChars="236" w:hanging="566"/>
        <w:rPr>
          <w:lang w:eastAsia="zh-CN"/>
        </w:rPr>
      </w:pPr>
      <w:r w:rsidRPr="00B95575">
        <w:rPr>
          <w:noProof/>
          <w:lang w:eastAsia="zh-CN"/>
        </w:rPr>
        <w:drawing>
          <wp:inline distT="0" distB="0" distL="0" distR="0" wp14:anchorId="659BA431" wp14:editId="535F2099">
            <wp:extent cx="6443003" cy="253628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1794" cy="2555493"/>
                    </a:xfrm>
                    <a:prstGeom prst="rect">
                      <a:avLst/>
                    </a:prstGeom>
                  </pic:spPr>
                </pic:pic>
              </a:graphicData>
            </a:graphic>
          </wp:inline>
        </w:drawing>
      </w:r>
    </w:p>
    <w:p w14:paraId="67A76D80" w14:textId="76F70784" w:rsidR="00F96F7B" w:rsidRPr="00CE36F1" w:rsidRDefault="00871714" w:rsidP="00871714">
      <w:pPr>
        <w:pStyle w:val="af6"/>
        <w:jc w:val="center"/>
        <w:rPr>
          <w:sz w:val="24"/>
          <w:szCs w:val="24"/>
          <w:lang w:eastAsia="zh-CN"/>
        </w:rPr>
      </w:pPr>
      <w:bookmarkStart w:id="245" w:name="_Toc45638764"/>
      <w:r w:rsidRPr="00CE36F1">
        <w:rPr>
          <w:sz w:val="24"/>
          <w:szCs w:val="24"/>
        </w:rPr>
        <w:t xml:space="preserve">Figure </w:t>
      </w:r>
      <w:r w:rsidRPr="00CE36F1">
        <w:rPr>
          <w:sz w:val="24"/>
          <w:szCs w:val="24"/>
        </w:rPr>
        <w:fldChar w:fldCharType="begin"/>
      </w:r>
      <w:r w:rsidRPr="00CE36F1">
        <w:rPr>
          <w:sz w:val="24"/>
          <w:szCs w:val="24"/>
        </w:rPr>
        <w:instrText xml:space="preserve"> STYLEREF 1 \s </w:instrText>
      </w:r>
      <w:r w:rsidRPr="00CE36F1">
        <w:rPr>
          <w:sz w:val="24"/>
          <w:szCs w:val="24"/>
        </w:rPr>
        <w:fldChar w:fldCharType="separate"/>
      </w:r>
      <w:r w:rsidR="000A0A93">
        <w:rPr>
          <w:noProof/>
          <w:sz w:val="24"/>
          <w:szCs w:val="24"/>
        </w:rPr>
        <w:t>5</w:t>
      </w:r>
      <w:r w:rsidRPr="00CE36F1">
        <w:rPr>
          <w:sz w:val="24"/>
          <w:szCs w:val="24"/>
        </w:rPr>
        <w:fldChar w:fldCharType="end"/>
      </w:r>
      <w:r w:rsidRPr="00CE36F1">
        <w:rPr>
          <w:sz w:val="24"/>
          <w:szCs w:val="24"/>
        </w:rPr>
        <w:noBreakHyphen/>
      </w:r>
      <w:r w:rsidRPr="00CE36F1">
        <w:rPr>
          <w:sz w:val="24"/>
          <w:szCs w:val="24"/>
        </w:rPr>
        <w:fldChar w:fldCharType="begin"/>
      </w:r>
      <w:r w:rsidRPr="00CE36F1">
        <w:rPr>
          <w:sz w:val="24"/>
          <w:szCs w:val="24"/>
        </w:rPr>
        <w:instrText xml:space="preserve"> SEQ Figure \* ARABIC \s 1 </w:instrText>
      </w:r>
      <w:r w:rsidRPr="00CE36F1">
        <w:rPr>
          <w:sz w:val="24"/>
          <w:szCs w:val="24"/>
        </w:rPr>
        <w:fldChar w:fldCharType="separate"/>
      </w:r>
      <w:r w:rsidR="000A0A93">
        <w:rPr>
          <w:noProof/>
          <w:sz w:val="24"/>
          <w:szCs w:val="24"/>
        </w:rPr>
        <w:t>6</w:t>
      </w:r>
      <w:r w:rsidRPr="00CE36F1">
        <w:rPr>
          <w:sz w:val="24"/>
          <w:szCs w:val="24"/>
        </w:rPr>
        <w:fldChar w:fldCharType="end"/>
      </w:r>
      <w:r w:rsidR="00CE36F1" w:rsidRPr="00CE36F1">
        <w:rPr>
          <w:sz w:val="24"/>
          <w:szCs w:val="24"/>
        </w:rPr>
        <w:t xml:space="preserve"> </w:t>
      </w:r>
      <w:r w:rsidR="00CE36F1" w:rsidRPr="00CE36F1">
        <w:rPr>
          <w:sz w:val="24"/>
          <w:szCs w:val="24"/>
          <w:lang w:eastAsia="zh-CN"/>
        </w:rPr>
        <w:t>Case 3 of the SNP variant</w:t>
      </w:r>
      <w:bookmarkEnd w:id="245"/>
    </w:p>
    <w:p w14:paraId="02130AC5" w14:textId="4FF04959" w:rsidR="00F96F7B" w:rsidRPr="00F96F7B" w:rsidRDefault="00F96F7B" w:rsidP="00F96F7B">
      <w:pPr>
        <w:pStyle w:val="4"/>
        <w:numPr>
          <w:ilvl w:val="3"/>
          <w:numId w:val="4"/>
        </w:numPr>
        <w:rPr>
          <w:rFonts w:ascii="Times New Roman" w:hAnsi="Times New Roman" w:cs="Times New Roman (標題 CS 字型)"/>
          <w:lang w:eastAsia="zh-CN"/>
        </w:rPr>
      </w:pPr>
      <w:bookmarkStart w:id="246" w:name="_Toc45555882"/>
      <w:r>
        <w:rPr>
          <w:rFonts w:ascii="Times New Roman" w:hAnsi="Times New Roman" w:cs="Times New Roman (標題 CS 字型)" w:hint="eastAsia"/>
          <w:lang w:eastAsia="zh-CN"/>
        </w:rPr>
        <w:t>C</w:t>
      </w:r>
      <w:r>
        <w:rPr>
          <w:rFonts w:ascii="Times New Roman" w:hAnsi="Times New Roman" w:cs="Times New Roman (標題 CS 字型)"/>
          <w:lang w:eastAsia="zh-CN"/>
        </w:rPr>
        <w:t>ase 4</w:t>
      </w:r>
      <w:bookmarkEnd w:id="246"/>
    </w:p>
    <w:p w14:paraId="086FA81C" w14:textId="4BB5C6FA" w:rsidR="00F96F7B" w:rsidRPr="00E1671F" w:rsidRDefault="00E1671F" w:rsidP="00160722">
      <w:pPr>
        <w:rPr>
          <w:lang w:eastAsia="zh-CN"/>
        </w:rPr>
      </w:pPr>
      <w:r>
        <w:rPr>
          <w:lang w:eastAsia="zh-CN"/>
        </w:rPr>
        <w:t xml:space="preserve">In this case, the SNP variant is “A” replacing to “G”, there are 7 read sequences in the pileup. These reads are mapped to the position in chromosome 8. We can find 3 reads not in the pileup but supporting our hypothetical sequence. These reads we found are mapped to the position tag “NW_003315923.1” which is also in chromosome 8 but it is from the patch reference HG104_HG975_PATCH. This is an interesting case, as we observe that the pileup reads are all support the replacing sequence. That is to say, in BWA mapping process, it allows the SNP variant and mapped these reads to the position. The reads by using our system </w:t>
      </w:r>
      <w:r>
        <w:rPr>
          <w:lang w:eastAsia="zh-CN"/>
        </w:rPr>
        <w:lastRenderedPageBreak/>
        <w:t>we found are</w:t>
      </w:r>
      <w:r>
        <w:rPr>
          <w:rFonts w:hint="eastAsia"/>
          <w:lang w:eastAsia="zh-CN"/>
        </w:rPr>
        <w:t xml:space="preserve"> </w:t>
      </w:r>
      <w:r>
        <w:rPr>
          <w:lang w:eastAsia="zh-CN"/>
        </w:rPr>
        <w:t>increasing reads support the variant.</w:t>
      </w:r>
    </w:p>
    <w:p w14:paraId="0AE110CE" w14:textId="527BC15E" w:rsidR="00F96F7B" w:rsidRDefault="00C8773D" w:rsidP="00C8773D">
      <w:pPr>
        <w:ind w:leftChars="-236" w:hangingChars="236" w:hanging="566"/>
        <w:rPr>
          <w:lang w:eastAsia="zh-CN"/>
        </w:rPr>
      </w:pPr>
      <w:r w:rsidRPr="00C8773D">
        <w:rPr>
          <w:noProof/>
          <w:lang w:eastAsia="zh-CN"/>
        </w:rPr>
        <w:drawing>
          <wp:inline distT="0" distB="0" distL="0" distR="0" wp14:anchorId="70B602A5" wp14:editId="1DCD3296">
            <wp:extent cx="6573657" cy="1976511"/>
            <wp:effectExtent l="0" t="0" r="508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12528" cy="1988198"/>
                    </a:xfrm>
                    <a:prstGeom prst="rect">
                      <a:avLst/>
                    </a:prstGeom>
                  </pic:spPr>
                </pic:pic>
              </a:graphicData>
            </a:graphic>
          </wp:inline>
        </w:drawing>
      </w:r>
    </w:p>
    <w:p w14:paraId="0391DD50" w14:textId="55FF52F6" w:rsidR="00F96F7B" w:rsidRDefault="00871714" w:rsidP="00871714">
      <w:pPr>
        <w:pStyle w:val="af6"/>
        <w:jc w:val="center"/>
        <w:rPr>
          <w:sz w:val="24"/>
          <w:szCs w:val="24"/>
          <w:lang w:eastAsia="zh-CN"/>
        </w:rPr>
      </w:pPr>
      <w:bookmarkStart w:id="247" w:name="_Toc45638765"/>
      <w:r w:rsidRPr="00CE36F1">
        <w:rPr>
          <w:sz w:val="24"/>
          <w:szCs w:val="24"/>
        </w:rPr>
        <w:t xml:space="preserve">Figure </w:t>
      </w:r>
      <w:r w:rsidRPr="00CE36F1">
        <w:rPr>
          <w:sz w:val="24"/>
          <w:szCs w:val="24"/>
        </w:rPr>
        <w:fldChar w:fldCharType="begin"/>
      </w:r>
      <w:r w:rsidRPr="00CE36F1">
        <w:rPr>
          <w:sz w:val="24"/>
          <w:szCs w:val="24"/>
        </w:rPr>
        <w:instrText xml:space="preserve"> STYLEREF 1 \s </w:instrText>
      </w:r>
      <w:r w:rsidRPr="00CE36F1">
        <w:rPr>
          <w:sz w:val="24"/>
          <w:szCs w:val="24"/>
        </w:rPr>
        <w:fldChar w:fldCharType="separate"/>
      </w:r>
      <w:r w:rsidR="000A0A93">
        <w:rPr>
          <w:noProof/>
          <w:sz w:val="24"/>
          <w:szCs w:val="24"/>
        </w:rPr>
        <w:t>5</w:t>
      </w:r>
      <w:r w:rsidRPr="00CE36F1">
        <w:rPr>
          <w:sz w:val="24"/>
          <w:szCs w:val="24"/>
        </w:rPr>
        <w:fldChar w:fldCharType="end"/>
      </w:r>
      <w:r w:rsidRPr="00CE36F1">
        <w:rPr>
          <w:sz w:val="24"/>
          <w:szCs w:val="24"/>
        </w:rPr>
        <w:noBreakHyphen/>
      </w:r>
      <w:r w:rsidRPr="00CE36F1">
        <w:rPr>
          <w:sz w:val="24"/>
          <w:szCs w:val="24"/>
        </w:rPr>
        <w:fldChar w:fldCharType="begin"/>
      </w:r>
      <w:r w:rsidRPr="00CE36F1">
        <w:rPr>
          <w:sz w:val="24"/>
          <w:szCs w:val="24"/>
        </w:rPr>
        <w:instrText xml:space="preserve"> SEQ Figure \* ARABIC \s 1 </w:instrText>
      </w:r>
      <w:r w:rsidRPr="00CE36F1">
        <w:rPr>
          <w:sz w:val="24"/>
          <w:szCs w:val="24"/>
        </w:rPr>
        <w:fldChar w:fldCharType="separate"/>
      </w:r>
      <w:r w:rsidR="000A0A93">
        <w:rPr>
          <w:noProof/>
          <w:sz w:val="24"/>
          <w:szCs w:val="24"/>
        </w:rPr>
        <w:t>7</w:t>
      </w:r>
      <w:r w:rsidRPr="00CE36F1">
        <w:rPr>
          <w:sz w:val="24"/>
          <w:szCs w:val="24"/>
        </w:rPr>
        <w:fldChar w:fldCharType="end"/>
      </w:r>
      <w:r w:rsidR="00CE36F1" w:rsidRPr="00CE36F1">
        <w:rPr>
          <w:sz w:val="24"/>
          <w:szCs w:val="24"/>
        </w:rPr>
        <w:t xml:space="preserve"> </w:t>
      </w:r>
      <w:r w:rsidR="00CE36F1" w:rsidRPr="00CE36F1">
        <w:rPr>
          <w:sz w:val="24"/>
          <w:szCs w:val="24"/>
          <w:lang w:eastAsia="zh-CN"/>
        </w:rPr>
        <w:t>Case 4 of the SNP variant</w:t>
      </w:r>
      <w:bookmarkEnd w:id="247"/>
    </w:p>
    <w:p w14:paraId="2F4E7A65" w14:textId="70BA41CA" w:rsidR="00E1671F" w:rsidRDefault="00E1671F" w:rsidP="00E1671F">
      <w:pPr>
        <w:rPr>
          <w:lang w:eastAsia="zh-CN"/>
        </w:rPr>
      </w:pPr>
    </w:p>
    <w:p w14:paraId="0704B014" w14:textId="33D639DD" w:rsidR="00E1671F" w:rsidRDefault="00E1671F" w:rsidP="00E1671F">
      <w:pPr>
        <w:rPr>
          <w:lang w:eastAsia="zh-CN"/>
        </w:rPr>
      </w:pPr>
    </w:p>
    <w:p w14:paraId="3C76A64E" w14:textId="2ED6E211" w:rsidR="001A7F8C" w:rsidRDefault="001A7F8C" w:rsidP="00E1671F">
      <w:pPr>
        <w:rPr>
          <w:lang w:eastAsia="zh-CN"/>
        </w:rPr>
      </w:pPr>
    </w:p>
    <w:p w14:paraId="04AB76F4" w14:textId="77777777" w:rsidR="001A7F8C" w:rsidRPr="00E1671F" w:rsidRDefault="001A7F8C" w:rsidP="00E1671F">
      <w:pPr>
        <w:rPr>
          <w:lang w:eastAsia="zh-CN"/>
        </w:rPr>
      </w:pPr>
    </w:p>
    <w:p w14:paraId="15A833E7" w14:textId="0DDF7269" w:rsidR="002F2273" w:rsidRDefault="002F2273" w:rsidP="002F2273">
      <w:pPr>
        <w:pStyle w:val="11"/>
        <w:rPr>
          <w:lang w:eastAsia="zh-CN"/>
        </w:rPr>
      </w:pPr>
      <w:bookmarkStart w:id="248" w:name="_Toc45555883"/>
      <w:r>
        <w:rPr>
          <w:rFonts w:hint="eastAsia"/>
          <w:lang w:eastAsia="zh-CN"/>
        </w:rPr>
        <w:t>D</w:t>
      </w:r>
      <w:r>
        <w:rPr>
          <w:lang w:eastAsia="zh-CN"/>
        </w:rPr>
        <w:t>iscussion</w:t>
      </w:r>
      <w:bookmarkEnd w:id="248"/>
    </w:p>
    <w:p w14:paraId="50AD3C46" w14:textId="6F5A31C4" w:rsidR="00D95DE8" w:rsidRPr="00D95DE8" w:rsidRDefault="00881C5B" w:rsidP="00D95DE8">
      <w:pPr>
        <w:ind w:firstLineChars="100" w:firstLine="240"/>
        <w:rPr>
          <w:lang w:eastAsia="zh-CN"/>
        </w:rPr>
      </w:pPr>
      <w:r w:rsidRPr="00881C5B">
        <w:rPr>
          <w:lang w:eastAsia="zh-CN"/>
        </w:rPr>
        <w:t xml:space="preserve">In this chapter, we are going to discuss two problems we worry about in this research </w:t>
      </w:r>
      <w:r>
        <w:rPr>
          <w:lang w:eastAsia="zh-CN"/>
        </w:rPr>
        <w:t xml:space="preserve">beginning. </w:t>
      </w:r>
      <w:r w:rsidRPr="00881C5B">
        <w:rPr>
          <w:lang w:eastAsia="zh-CN"/>
        </w:rPr>
        <w:t>The first one is the speed of querying the read index structure whether slow our whole system</w:t>
      </w:r>
      <w:r w:rsidR="00BB6C2C">
        <w:rPr>
          <w:lang w:eastAsia="zh-CN"/>
        </w:rPr>
        <w:t>.</w:t>
      </w:r>
      <w:r w:rsidR="004C2CC3">
        <w:rPr>
          <w:lang w:eastAsia="zh-CN"/>
        </w:rPr>
        <w:t xml:space="preserve"> There are 65,947 variants of the </w:t>
      </w:r>
      <w:r w:rsidR="0029405B">
        <w:rPr>
          <w:lang w:eastAsia="zh-CN"/>
        </w:rPr>
        <w:t>i</w:t>
      </w:r>
      <w:r w:rsidR="004C2CC3">
        <w:rPr>
          <w:lang w:eastAsia="zh-CN"/>
        </w:rPr>
        <w:t xml:space="preserve">ndel variants data and 94,399 variants of the SNP variants. </w:t>
      </w:r>
      <w:r w:rsidR="00B77A67">
        <w:rPr>
          <w:lang w:eastAsia="zh-CN"/>
        </w:rPr>
        <w:t>As Table 6-1</w:t>
      </w:r>
      <w:r w:rsidR="00410646">
        <w:rPr>
          <w:lang w:eastAsia="zh-CN"/>
        </w:rPr>
        <w:t xml:space="preserve"> shows</w:t>
      </w:r>
      <w:r w:rsidR="00A44F6A">
        <w:rPr>
          <w:lang w:eastAsia="zh-CN"/>
        </w:rPr>
        <w:t xml:space="preserve"> the </w:t>
      </w:r>
      <w:r w:rsidR="004C2CC3">
        <w:rPr>
          <w:lang w:eastAsia="zh-CN"/>
        </w:rPr>
        <w:t xml:space="preserve">execution </w:t>
      </w:r>
      <w:r w:rsidR="00A44F6A">
        <w:rPr>
          <w:rFonts w:hint="eastAsia"/>
          <w:lang w:eastAsia="zh-CN"/>
        </w:rPr>
        <w:t>t</w:t>
      </w:r>
      <w:r w:rsidR="00A44F6A">
        <w:rPr>
          <w:lang w:eastAsia="zh-CN"/>
        </w:rPr>
        <w:t xml:space="preserve">ime of different </w:t>
      </w:r>
      <w:r w:rsidR="004C2CC3">
        <w:rPr>
          <w:lang w:eastAsia="zh-CN"/>
        </w:rPr>
        <w:t>program function</w:t>
      </w:r>
      <w:r w:rsidR="00410646">
        <w:rPr>
          <w:lang w:eastAsia="zh-CN"/>
        </w:rPr>
        <w:t xml:space="preserve">. </w:t>
      </w:r>
      <w:r w:rsidR="00410646">
        <w:rPr>
          <w:rFonts w:hint="eastAsia"/>
          <w:lang w:eastAsia="zh-CN"/>
        </w:rPr>
        <w:t>I</w:t>
      </w:r>
      <w:r w:rsidR="004C2CC3">
        <w:rPr>
          <w:lang w:eastAsia="zh-CN"/>
        </w:rPr>
        <w:t xml:space="preserve">n </w:t>
      </w:r>
      <w:r w:rsidR="0029405B">
        <w:rPr>
          <w:lang w:eastAsia="zh-CN"/>
        </w:rPr>
        <w:t>i</w:t>
      </w:r>
      <w:r w:rsidR="004C2CC3">
        <w:rPr>
          <w:lang w:eastAsia="zh-CN"/>
        </w:rPr>
        <w:t xml:space="preserve">ndel experiment, </w:t>
      </w:r>
      <w:r w:rsidR="00410646">
        <w:rPr>
          <w:lang w:eastAsia="zh-CN"/>
        </w:rPr>
        <w:t>it take</w:t>
      </w:r>
      <w:r w:rsidR="001645B7">
        <w:rPr>
          <w:lang w:eastAsia="zh-CN"/>
        </w:rPr>
        <w:t>s</w:t>
      </w:r>
      <w:r w:rsidR="00410646">
        <w:rPr>
          <w:lang w:eastAsia="zh-CN"/>
        </w:rPr>
        <w:t xml:space="preserve"> 29 minutes on finding the pileup and take 9 seconds on querying the index. In SNP experiment, it take</w:t>
      </w:r>
      <w:r w:rsidR="001645B7">
        <w:rPr>
          <w:lang w:eastAsia="zh-CN"/>
        </w:rPr>
        <w:t>s</w:t>
      </w:r>
      <w:r w:rsidR="00410646">
        <w:rPr>
          <w:lang w:eastAsia="zh-CN"/>
        </w:rPr>
        <w:t xml:space="preserve"> 45 minutes on finding the pileup and take 14 seconds on </w:t>
      </w:r>
      <w:r w:rsidR="00410646">
        <w:rPr>
          <w:lang w:eastAsia="zh-CN"/>
        </w:rPr>
        <w:lastRenderedPageBreak/>
        <w:t>querying the index. As expected, the more variants take more execution time. We can observe that the most execution time is finding the pileup</w:t>
      </w:r>
      <w:r w:rsidR="00B449BC">
        <w:rPr>
          <w:lang w:eastAsia="zh-CN"/>
        </w:rPr>
        <w:t xml:space="preserve"> comparing with the querying index. </w:t>
      </w:r>
      <w:r w:rsidR="00E756C0">
        <w:rPr>
          <w:lang w:eastAsia="zh-CN"/>
        </w:rPr>
        <w:t xml:space="preserve">Finding the pileup will access the BAM file frequently by every variant and still needs </w:t>
      </w:r>
      <w:proofErr w:type="gramStart"/>
      <w:r w:rsidR="00E756C0">
        <w:rPr>
          <w:lang w:eastAsia="zh-CN"/>
        </w:rPr>
        <w:t>to  access</w:t>
      </w:r>
      <w:proofErr w:type="gramEnd"/>
      <w:r w:rsidR="00E756C0">
        <w:rPr>
          <w:lang w:eastAsia="zh-CN"/>
        </w:rPr>
        <w:t xml:space="preserve"> the reference file to cut a region to replace. To accelerate our system, we use the multi-thread to accelerate </w:t>
      </w:r>
      <w:r w:rsidR="00E756C0">
        <w:rPr>
          <w:rFonts w:hint="eastAsia"/>
          <w:lang w:eastAsia="zh-CN"/>
        </w:rPr>
        <w:t>t</w:t>
      </w:r>
      <w:r w:rsidR="00E756C0">
        <w:rPr>
          <w:lang w:eastAsia="zh-CN"/>
        </w:rPr>
        <w:t>he function of finding pileup.</w:t>
      </w:r>
      <w:r w:rsidR="00D95DE8">
        <w:rPr>
          <w:rFonts w:hint="eastAsia"/>
          <w:lang w:eastAsia="zh-CN"/>
        </w:rPr>
        <w:t xml:space="preserve"> </w:t>
      </w:r>
    </w:p>
    <w:p w14:paraId="59A59890" w14:textId="7E5AC4AA" w:rsidR="00B77A67" w:rsidRDefault="00B77A67" w:rsidP="00B77A67">
      <w:pPr>
        <w:pStyle w:val="af6"/>
        <w:jc w:val="center"/>
        <w:rPr>
          <w:sz w:val="24"/>
          <w:szCs w:val="24"/>
        </w:rPr>
      </w:pPr>
      <w:bookmarkStart w:id="249" w:name="_Toc45638768"/>
      <w:r w:rsidRPr="00B77A67">
        <w:rPr>
          <w:sz w:val="24"/>
          <w:szCs w:val="24"/>
        </w:rPr>
        <w:t xml:space="preserve">Table </w:t>
      </w:r>
      <w:r w:rsidRPr="00B77A67">
        <w:rPr>
          <w:sz w:val="24"/>
          <w:szCs w:val="24"/>
        </w:rPr>
        <w:fldChar w:fldCharType="begin"/>
      </w:r>
      <w:r w:rsidRPr="00B77A67">
        <w:rPr>
          <w:sz w:val="24"/>
          <w:szCs w:val="24"/>
        </w:rPr>
        <w:instrText xml:space="preserve"> STYLEREF 1 \s </w:instrText>
      </w:r>
      <w:r w:rsidRPr="00B77A67">
        <w:rPr>
          <w:sz w:val="24"/>
          <w:szCs w:val="24"/>
        </w:rPr>
        <w:fldChar w:fldCharType="separate"/>
      </w:r>
      <w:r w:rsidR="000A0A93">
        <w:rPr>
          <w:noProof/>
          <w:sz w:val="24"/>
          <w:szCs w:val="24"/>
        </w:rPr>
        <w:t>6</w:t>
      </w:r>
      <w:r w:rsidRPr="00B77A67">
        <w:rPr>
          <w:sz w:val="24"/>
          <w:szCs w:val="24"/>
        </w:rPr>
        <w:fldChar w:fldCharType="end"/>
      </w:r>
      <w:r w:rsidRPr="00B77A67">
        <w:rPr>
          <w:sz w:val="24"/>
          <w:szCs w:val="24"/>
        </w:rPr>
        <w:noBreakHyphen/>
      </w:r>
      <w:r w:rsidRPr="00B77A67">
        <w:rPr>
          <w:sz w:val="24"/>
          <w:szCs w:val="24"/>
        </w:rPr>
        <w:fldChar w:fldCharType="begin"/>
      </w:r>
      <w:r w:rsidRPr="00B77A67">
        <w:rPr>
          <w:sz w:val="24"/>
          <w:szCs w:val="24"/>
        </w:rPr>
        <w:instrText xml:space="preserve"> SEQ Table \* ARABIC \s 1 </w:instrText>
      </w:r>
      <w:r w:rsidRPr="00B77A67">
        <w:rPr>
          <w:sz w:val="24"/>
          <w:szCs w:val="24"/>
        </w:rPr>
        <w:fldChar w:fldCharType="separate"/>
      </w:r>
      <w:r w:rsidR="000A0A93">
        <w:rPr>
          <w:noProof/>
          <w:sz w:val="24"/>
          <w:szCs w:val="24"/>
        </w:rPr>
        <w:t>1</w:t>
      </w:r>
      <w:r w:rsidRPr="00B77A67">
        <w:rPr>
          <w:sz w:val="24"/>
          <w:szCs w:val="24"/>
        </w:rPr>
        <w:fldChar w:fldCharType="end"/>
      </w:r>
      <w:r w:rsidR="00A44F6A">
        <w:rPr>
          <w:sz w:val="24"/>
          <w:szCs w:val="24"/>
        </w:rPr>
        <w:t xml:space="preserve"> </w:t>
      </w:r>
      <w:r w:rsidR="00E4207E">
        <w:rPr>
          <w:sz w:val="24"/>
          <w:szCs w:val="24"/>
        </w:rPr>
        <w:t>execution</w:t>
      </w:r>
      <w:r w:rsidR="00A44F6A">
        <w:rPr>
          <w:sz w:val="24"/>
          <w:szCs w:val="24"/>
        </w:rPr>
        <w:t xml:space="preserve"> </w:t>
      </w:r>
      <w:r w:rsidR="00A44F6A">
        <w:rPr>
          <w:rFonts w:hint="eastAsia"/>
          <w:sz w:val="24"/>
          <w:szCs w:val="24"/>
          <w:lang w:eastAsia="zh-CN"/>
        </w:rPr>
        <w:t>t</w:t>
      </w:r>
      <w:r w:rsidR="00A44F6A">
        <w:rPr>
          <w:sz w:val="24"/>
          <w:szCs w:val="24"/>
        </w:rPr>
        <w:t xml:space="preserve">ime of </w:t>
      </w:r>
      <w:r w:rsidR="00E4207E">
        <w:rPr>
          <w:sz w:val="24"/>
          <w:szCs w:val="24"/>
        </w:rPr>
        <w:t>function</w:t>
      </w:r>
      <w:bookmarkEnd w:id="249"/>
    </w:p>
    <w:tbl>
      <w:tblPr>
        <w:tblStyle w:val="ab"/>
        <w:tblW w:w="0" w:type="auto"/>
        <w:jc w:val="center"/>
        <w:tblLook w:val="04A0" w:firstRow="1" w:lastRow="0" w:firstColumn="1" w:lastColumn="0" w:noHBand="0" w:noVBand="1"/>
      </w:tblPr>
      <w:tblGrid>
        <w:gridCol w:w="2194"/>
        <w:gridCol w:w="2194"/>
        <w:gridCol w:w="2194"/>
      </w:tblGrid>
      <w:tr w:rsidR="00B77A67" w14:paraId="2A15A7A5" w14:textId="77777777" w:rsidTr="00B77A67">
        <w:trPr>
          <w:jc w:val="center"/>
        </w:trPr>
        <w:tc>
          <w:tcPr>
            <w:tcW w:w="2194" w:type="dxa"/>
          </w:tcPr>
          <w:p w14:paraId="1E3631C8" w14:textId="77777777" w:rsidR="00B77A67" w:rsidRDefault="00B77A67" w:rsidP="00B77A67">
            <w:pPr>
              <w:jc w:val="center"/>
            </w:pPr>
          </w:p>
        </w:tc>
        <w:tc>
          <w:tcPr>
            <w:tcW w:w="2194" w:type="dxa"/>
          </w:tcPr>
          <w:p w14:paraId="20207889" w14:textId="138C3596" w:rsidR="00B77A67" w:rsidRDefault="0029405B" w:rsidP="00B77A67">
            <w:r>
              <w:rPr>
                <w:lang w:eastAsia="zh-CN"/>
              </w:rPr>
              <w:t xml:space="preserve">indel </w:t>
            </w:r>
            <w:r w:rsidR="00B77A67">
              <w:t>variants data</w:t>
            </w:r>
          </w:p>
        </w:tc>
        <w:tc>
          <w:tcPr>
            <w:tcW w:w="2194" w:type="dxa"/>
          </w:tcPr>
          <w:p w14:paraId="18BCE010" w14:textId="17B9E688" w:rsidR="00B77A67" w:rsidRDefault="00B77A67" w:rsidP="00B77A67">
            <w:r>
              <w:rPr>
                <w:rFonts w:hint="eastAsia"/>
              </w:rPr>
              <w:t>S</w:t>
            </w:r>
            <w:r>
              <w:t>NP variants data</w:t>
            </w:r>
          </w:p>
        </w:tc>
      </w:tr>
      <w:tr w:rsidR="00B77A67" w14:paraId="0096746E" w14:textId="77777777" w:rsidTr="00B77A67">
        <w:trPr>
          <w:jc w:val="center"/>
        </w:trPr>
        <w:tc>
          <w:tcPr>
            <w:tcW w:w="2194" w:type="dxa"/>
          </w:tcPr>
          <w:p w14:paraId="1BCD2682" w14:textId="066A6E3B" w:rsidR="00B77A67" w:rsidRDefault="00B77A67" w:rsidP="00B77A67">
            <w:r>
              <w:t>Find pileup</w:t>
            </w:r>
          </w:p>
        </w:tc>
        <w:tc>
          <w:tcPr>
            <w:tcW w:w="2194" w:type="dxa"/>
          </w:tcPr>
          <w:p w14:paraId="284AFA3B" w14:textId="287539C1" w:rsidR="00B77A67" w:rsidRDefault="00A44F6A" w:rsidP="00A44F6A">
            <w:pPr>
              <w:jc w:val="center"/>
            </w:pPr>
            <w:r>
              <w:t>29 minutes</w:t>
            </w:r>
          </w:p>
        </w:tc>
        <w:tc>
          <w:tcPr>
            <w:tcW w:w="2194" w:type="dxa"/>
          </w:tcPr>
          <w:p w14:paraId="5F6E7B54" w14:textId="4B2BE942" w:rsidR="00B77A67" w:rsidRDefault="00A44F6A" w:rsidP="00A44F6A">
            <w:pPr>
              <w:jc w:val="center"/>
            </w:pPr>
            <w:r>
              <w:rPr>
                <w:rFonts w:hint="eastAsia"/>
              </w:rPr>
              <w:t>4</w:t>
            </w:r>
            <w:r>
              <w:t>5 minutes</w:t>
            </w:r>
          </w:p>
        </w:tc>
      </w:tr>
      <w:tr w:rsidR="00B77A67" w14:paraId="2C3D0095" w14:textId="77777777" w:rsidTr="00B77A67">
        <w:trPr>
          <w:jc w:val="center"/>
        </w:trPr>
        <w:tc>
          <w:tcPr>
            <w:tcW w:w="2194" w:type="dxa"/>
          </w:tcPr>
          <w:p w14:paraId="26FD467A" w14:textId="07CD0FAF" w:rsidR="00B77A67" w:rsidRDefault="00B77A67" w:rsidP="00B77A67">
            <w:r>
              <w:rPr>
                <w:rFonts w:hint="eastAsia"/>
              </w:rPr>
              <w:t>Q</w:t>
            </w:r>
            <w:r>
              <w:t>uery index</w:t>
            </w:r>
          </w:p>
        </w:tc>
        <w:tc>
          <w:tcPr>
            <w:tcW w:w="2194" w:type="dxa"/>
          </w:tcPr>
          <w:p w14:paraId="5D8577BB" w14:textId="0ED62BB6" w:rsidR="00B77A67" w:rsidRDefault="00A44F6A" w:rsidP="00A44F6A">
            <w:pPr>
              <w:jc w:val="center"/>
            </w:pPr>
            <w:r>
              <w:rPr>
                <w:rFonts w:hint="eastAsia"/>
              </w:rPr>
              <w:t>9</w:t>
            </w:r>
            <w:r>
              <w:t xml:space="preserve"> seconds</w:t>
            </w:r>
          </w:p>
        </w:tc>
        <w:tc>
          <w:tcPr>
            <w:tcW w:w="2194" w:type="dxa"/>
          </w:tcPr>
          <w:p w14:paraId="644F3C3A" w14:textId="56CB7A9B" w:rsidR="00B77A67" w:rsidRDefault="00A44F6A" w:rsidP="00A44F6A">
            <w:pPr>
              <w:jc w:val="center"/>
            </w:pPr>
            <w:r>
              <w:rPr>
                <w:rFonts w:hint="eastAsia"/>
              </w:rPr>
              <w:t>1</w:t>
            </w:r>
            <w:r>
              <w:t>4 seconds</w:t>
            </w:r>
          </w:p>
        </w:tc>
      </w:tr>
    </w:tbl>
    <w:p w14:paraId="3C4EFAF5" w14:textId="149AE2F5" w:rsidR="00735BA0" w:rsidRPr="00410646" w:rsidRDefault="005619F4" w:rsidP="00E1671F">
      <w:pPr>
        <w:ind w:firstLineChars="100" w:firstLine="240"/>
        <w:rPr>
          <w:lang w:eastAsia="zh-CN"/>
        </w:rPr>
      </w:pPr>
      <w:r w:rsidRPr="005619F4">
        <w:t xml:space="preserve">The second one is whether we can find the read sequences to support our hypothesis. The result of the experiment shows there are some reads we can </w:t>
      </w:r>
      <w:proofErr w:type="gramStart"/>
      <w:r w:rsidRPr="005619F4">
        <w:t>found</w:t>
      </w:r>
      <w:proofErr w:type="gramEnd"/>
      <w:r w:rsidRPr="005619F4">
        <w:t xml:space="preserve">. However, the result has a little bit different from what we </w:t>
      </w:r>
      <w:r w:rsidR="0029405B">
        <w:t xml:space="preserve">were looking for. </w:t>
      </w:r>
      <w:r w:rsidRPr="005619F4">
        <w:t>In the experiment of SNP variants, many of the reads we found are mapped on the other position</w:t>
      </w:r>
      <w:r w:rsidR="0029405B">
        <w:t>s</w:t>
      </w:r>
      <w:r w:rsidRPr="005619F4">
        <w:t>. We find the reads which are not mapped on the position but still exist in the BAM file</w:t>
      </w:r>
      <w:r>
        <w:t xml:space="preserve"> because</w:t>
      </w:r>
      <w:r w:rsidRPr="005619F4">
        <w:t xml:space="preserve"> </w:t>
      </w:r>
      <w:r>
        <w:t>t</w:t>
      </w:r>
      <w:r w:rsidRPr="005619F4">
        <w:t>he alignment tool mapped them in the other position.</w:t>
      </w:r>
      <w:r>
        <w:rPr>
          <w:lang w:eastAsia="zh-CN"/>
        </w:rPr>
        <w:t xml:space="preserve"> There are two possibilities in this situation, </w:t>
      </w:r>
      <w:r w:rsidR="004B30EB">
        <w:rPr>
          <w:lang w:eastAsia="zh-CN"/>
        </w:rPr>
        <w:t>one is</w:t>
      </w:r>
      <w:r w:rsidR="005D796E">
        <w:rPr>
          <w:lang w:eastAsia="zh-CN"/>
        </w:rPr>
        <w:t xml:space="preserve"> that the </w:t>
      </w:r>
      <w:r w:rsidR="005D796E" w:rsidRPr="005D796E">
        <w:rPr>
          <w:lang w:eastAsia="zh-CN"/>
        </w:rPr>
        <w:t>individual</w:t>
      </w:r>
      <w:r w:rsidR="005D796E">
        <w:rPr>
          <w:lang w:eastAsia="zh-CN"/>
        </w:rPr>
        <w:t xml:space="preserve"> has the variant, and</w:t>
      </w:r>
      <w:r w:rsidR="004B30EB">
        <w:rPr>
          <w:rFonts w:hint="eastAsia"/>
          <w:lang w:eastAsia="zh-CN"/>
        </w:rPr>
        <w:t xml:space="preserve"> </w:t>
      </w:r>
      <w:r w:rsidR="004B30EB">
        <w:rPr>
          <w:lang w:eastAsia="zh-CN"/>
        </w:rPr>
        <w:t>these reads which contain a variant should be mapped in the variant position but the alignment tool mapped them in the other position because the reference does not contain the variant</w:t>
      </w:r>
      <w:r w:rsidR="0029405B">
        <w:rPr>
          <w:lang w:eastAsia="zh-CN"/>
        </w:rPr>
        <w:t xml:space="preserve"> and</w:t>
      </w:r>
      <w:r w:rsidR="004B30EB">
        <w:rPr>
          <w:lang w:eastAsia="zh-CN"/>
        </w:rPr>
        <w:t xml:space="preserve"> </w:t>
      </w:r>
      <w:r w:rsidR="0029405B">
        <w:rPr>
          <w:lang w:eastAsia="zh-CN"/>
        </w:rPr>
        <w:t>but another (paralogous) region of the reference genome approximately matches the read</w:t>
      </w:r>
      <w:r w:rsidR="004B30EB">
        <w:rPr>
          <w:lang w:eastAsia="zh-CN"/>
        </w:rPr>
        <w:t>.</w:t>
      </w:r>
      <w:r w:rsidR="005D796E">
        <w:rPr>
          <w:lang w:eastAsia="zh-CN"/>
        </w:rPr>
        <w:t xml:space="preserve"> The other possibility is the individual </w:t>
      </w:r>
      <w:r w:rsidR="0029405B">
        <w:rPr>
          <w:lang w:eastAsia="zh-CN"/>
        </w:rPr>
        <w:t>does</w:t>
      </w:r>
      <w:r w:rsidR="005D796E">
        <w:rPr>
          <w:lang w:eastAsia="zh-CN"/>
        </w:rPr>
        <w:t xml:space="preserve"> not </w:t>
      </w:r>
      <w:proofErr w:type="gramStart"/>
      <w:r w:rsidR="005D796E">
        <w:rPr>
          <w:lang w:eastAsia="zh-CN"/>
        </w:rPr>
        <w:lastRenderedPageBreak/>
        <w:t>contained</w:t>
      </w:r>
      <w:proofErr w:type="gramEnd"/>
      <w:r w:rsidR="005D796E">
        <w:rPr>
          <w:lang w:eastAsia="zh-CN"/>
        </w:rPr>
        <w:t xml:space="preserve"> the variant, and</w:t>
      </w:r>
      <w:r w:rsidR="0029405B">
        <w:rPr>
          <w:lang w:eastAsia="zh-CN"/>
        </w:rPr>
        <w:t xml:space="preserve"> so those reads are in fact mapped correctly in t</w:t>
      </w:r>
      <w:r w:rsidR="005D796E">
        <w:rPr>
          <w:lang w:eastAsia="zh-CN"/>
        </w:rPr>
        <w:t>he other position</w:t>
      </w:r>
      <w:r w:rsidR="0029405B">
        <w:rPr>
          <w:lang w:eastAsia="zh-CN"/>
        </w:rPr>
        <w:t xml:space="preserve"> by the alignment tool. </w:t>
      </w:r>
      <w:proofErr w:type="gramStart"/>
      <w:r w:rsidR="0029405B">
        <w:rPr>
          <w:lang w:eastAsia="zh-CN"/>
        </w:rPr>
        <w:t>Thus</w:t>
      </w:r>
      <w:proofErr w:type="gramEnd"/>
      <w:r w:rsidR="0029405B">
        <w:rPr>
          <w:lang w:eastAsia="zh-CN"/>
        </w:rPr>
        <w:t xml:space="preserve"> the interpretation of the results in</w:t>
      </w:r>
      <w:r w:rsidR="005D796E">
        <w:rPr>
          <w:lang w:eastAsia="zh-CN"/>
        </w:rPr>
        <w:t xml:space="preserve"> </w:t>
      </w:r>
      <w:r w:rsidR="0029405B">
        <w:rPr>
          <w:lang w:eastAsia="zh-CN"/>
        </w:rPr>
        <w:t>this case require caution, but we assert that even in this case it is good that our approach can gather potentially informative evidence (variant containing reads) to use for variant calling or other purposes.</w:t>
      </w:r>
    </w:p>
    <w:p w14:paraId="38183D41" w14:textId="7B9026CD" w:rsidR="00E707FC" w:rsidRPr="002C1093" w:rsidRDefault="002C1093" w:rsidP="002C1093">
      <w:pPr>
        <w:pStyle w:val="20"/>
        <w:rPr>
          <w:rFonts w:cs="Times New Roman"/>
          <w:lang w:eastAsia="zh-CN"/>
        </w:rPr>
      </w:pPr>
      <w:bookmarkStart w:id="250" w:name="_Toc45555884"/>
      <w:r>
        <w:rPr>
          <w:rFonts w:eastAsia="新細明體" w:cs="Times New Roman"/>
          <w:lang w:eastAsia="zh-CN"/>
        </w:rPr>
        <w:t>C</w:t>
      </w:r>
      <w:r w:rsidRPr="002C1093">
        <w:rPr>
          <w:rFonts w:eastAsia="新細明體" w:cs="Times New Roman"/>
          <w:lang w:eastAsia="zh-CN"/>
        </w:rPr>
        <w:t>onclusion</w:t>
      </w:r>
      <w:r>
        <w:rPr>
          <w:rFonts w:eastAsia="新細明體" w:cs="Times New Roman"/>
          <w:lang w:eastAsia="zh-CN"/>
        </w:rPr>
        <w:t>s</w:t>
      </w:r>
      <w:bookmarkEnd w:id="250"/>
    </w:p>
    <w:p w14:paraId="37E6C082" w14:textId="28056E95" w:rsidR="00541B5F" w:rsidRDefault="00B429C2" w:rsidP="00160722">
      <w:pPr>
        <w:rPr>
          <w:lang w:eastAsia="zh-CN"/>
        </w:rPr>
      </w:pPr>
      <w:r>
        <w:rPr>
          <w:rFonts w:hint="eastAsia"/>
          <w:lang w:eastAsia="zh-CN"/>
        </w:rPr>
        <w:t xml:space="preserve"> </w:t>
      </w:r>
      <w:r>
        <w:rPr>
          <w:lang w:eastAsia="zh-CN"/>
        </w:rPr>
        <w:t xml:space="preserve"> </w:t>
      </w:r>
      <w:r w:rsidR="00C775CC">
        <w:rPr>
          <w:lang w:eastAsia="zh-CN"/>
        </w:rPr>
        <w:t xml:space="preserve">We design a system to test the read index structure </w:t>
      </w:r>
      <w:r w:rsidR="004E4613">
        <w:rPr>
          <w:lang w:eastAsia="zh-CN"/>
        </w:rPr>
        <w:t xml:space="preserve">that can be querying to find the reads to support </w:t>
      </w:r>
      <w:ins w:id="251" w:author="USER" w:date="2020-07-14T17:33:00Z">
        <w:r w:rsidR="00376958">
          <w:rPr>
            <w:lang w:eastAsia="zh-CN"/>
          </w:rPr>
          <w:t xml:space="preserve">variant containing </w:t>
        </w:r>
      </w:ins>
      <w:r w:rsidR="004E4613">
        <w:rPr>
          <w:lang w:eastAsia="zh-CN"/>
        </w:rPr>
        <w:t xml:space="preserve">hypothetical </w:t>
      </w:r>
      <w:ins w:id="252" w:author="USER" w:date="2020-07-14T17:33:00Z">
        <w:r w:rsidR="00376958">
          <w:rPr>
            <w:lang w:eastAsia="zh-CN"/>
          </w:rPr>
          <w:t xml:space="preserve">genome </w:t>
        </w:r>
      </w:ins>
      <w:r w:rsidR="004E4613">
        <w:rPr>
          <w:lang w:eastAsia="zh-CN"/>
        </w:rPr>
        <w:t xml:space="preserve">sequences. Our system is divided </w:t>
      </w:r>
      <w:ins w:id="253" w:author="USER" w:date="2020-07-14T17:34:00Z">
        <w:r w:rsidR="00376958">
          <w:rPr>
            <w:lang w:eastAsia="zh-CN"/>
          </w:rPr>
          <w:t xml:space="preserve">into </w:t>
        </w:r>
      </w:ins>
      <w:r w:rsidR="004E4613">
        <w:rPr>
          <w:lang w:eastAsia="zh-CN"/>
        </w:rPr>
        <w:t xml:space="preserve">three parts. First, the data pre-processing part, </w:t>
      </w:r>
      <w:r w:rsidR="004E4613" w:rsidRPr="004E4613">
        <w:rPr>
          <w:lang w:eastAsia="zh-CN"/>
        </w:rPr>
        <w:t>we build an index of the reference sequences by standard practice</w:t>
      </w:r>
      <w:r w:rsidR="00A86BBB">
        <w:rPr>
          <w:lang w:eastAsia="zh-CN"/>
        </w:rPr>
        <w:t xml:space="preserve">, and generate the alignment result file (BAM) by using </w:t>
      </w:r>
      <w:del w:id="254" w:author="USER" w:date="2020-07-14T17:34:00Z">
        <w:r w:rsidR="00A86BBB" w:rsidDel="00376958">
          <w:rPr>
            <w:lang w:eastAsia="zh-CN"/>
          </w:rPr>
          <w:delText xml:space="preserve">the </w:delText>
        </w:r>
      </w:del>
      <w:r w:rsidR="00A86BBB">
        <w:rPr>
          <w:lang w:eastAsia="zh-CN"/>
        </w:rPr>
        <w:t xml:space="preserve">BWA. Then, we build the index of read sequences. Secondly, we find the </w:t>
      </w:r>
      <w:del w:id="255" w:author="USER" w:date="2020-07-14T17:34:00Z">
        <w:r w:rsidR="00213F9F" w:rsidDel="00376958">
          <w:rPr>
            <w:lang w:eastAsia="zh-CN"/>
          </w:rPr>
          <w:delText xml:space="preserve">coverage </w:delText>
        </w:r>
      </w:del>
      <w:r w:rsidR="00213F9F">
        <w:rPr>
          <w:lang w:eastAsia="zh-CN"/>
        </w:rPr>
        <w:t>reads</w:t>
      </w:r>
      <w:ins w:id="256" w:author="USER" w:date="2020-07-14T17:35:00Z">
        <w:r w:rsidR="00376958">
          <w:rPr>
            <w:lang w:eastAsia="zh-CN"/>
          </w:rPr>
          <w:t xml:space="preserve"> mapped to</w:t>
        </w:r>
      </w:ins>
      <w:ins w:id="257" w:author="USER" w:date="2020-07-14T17:34:00Z">
        <w:r w:rsidR="00376958">
          <w:rPr>
            <w:lang w:eastAsia="zh-CN"/>
          </w:rPr>
          <w:t xml:space="preserve"> the position of the putative varian</w:t>
        </w:r>
      </w:ins>
      <w:ins w:id="258" w:author="USER" w:date="2020-07-14T17:35:00Z">
        <w:r w:rsidR="00376958">
          <w:rPr>
            <w:lang w:eastAsia="zh-CN"/>
          </w:rPr>
          <w:t>t in the</w:t>
        </w:r>
      </w:ins>
      <w:r w:rsidR="00213F9F">
        <w:rPr>
          <w:lang w:eastAsia="zh-CN"/>
        </w:rPr>
        <w:t xml:space="preserve"> </w:t>
      </w:r>
      <w:del w:id="259" w:author="USER" w:date="2020-07-14T17:35:00Z">
        <w:r w:rsidR="00213F9F" w:rsidDel="00376958">
          <w:rPr>
            <w:lang w:eastAsia="zh-CN"/>
          </w:rPr>
          <w:delText xml:space="preserve">we call </w:delText>
        </w:r>
      </w:del>
      <w:r w:rsidR="00213F9F">
        <w:rPr>
          <w:lang w:eastAsia="zh-CN"/>
        </w:rPr>
        <w:t>“pileup”</w:t>
      </w:r>
      <w:del w:id="260" w:author="USER" w:date="2020-07-14T17:35:00Z">
        <w:r w:rsidR="00A86BBB" w:rsidDel="00376958">
          <w:rPr>
            <w:lang w:eastAsia="zh-CN"/>
          </w:rPr>
          <w:delText xml:space="preserve"> </w:delText>
        </w:r>
      </w:del>
      <w:ins w:id="261" w:author="USER" w:date="2020-07-14T17:35:00Z">
        <w:r w:rsidR="00376958">
          <w:rPr>
            <w:lang w:eastAsia="zh-CN"/>
          </w:rPr>
          <w:t xml:space="preserve"> generated by standard read mapping</w:t>
        </w:r>
      </w:ins>
      <w:del w:id="262" w:author="USER" w:date="2020-07-14T17:35:00Z">
        <w:r w:rsidR="00A86BBB" w:rsidDel="00376958">
          <w:rPr>
            <w:lang w:eastAsia="zh-CN"/>
          </w:rPr>
          <w:delText>in the position of a variant from the VCF file</w:delText>
        </w:r>
      </w:del>
      <w:r w:rsidR="00A86BBB">
        <w:rPr>
          <w:lang w:eastAsia="zh-CN"/>
        </w:rPr>
        <w:t xml:space="preserve">. </w:t>
      </w:r>
      <w:r w:rsidR="00213F9F">
        <w:rPr>
          <w:lang w:eastAsia="zh-CN"/>
        </w:rPr>
        <w:t xml:space="preserve">Third, to </w:t>
      </w:r>
      <w:ins w:id="263" w:author="USER" w:date="2020-07-14T17:36:00Z">
        <w:r w:rsidR="00376958">
          <w:rPr>
            <w:lang w:eastAsia="zh-CN"/>
          </w:rPr>
          <w:t>obtain a hypothetical genome sequence containing the</w:t>
        </w:r>
      </w:ins>
      <w:del w:id="264" w:author="USER" w:date="2020-07-14T17:36:00Z">
        <w:r w:rsidR="00213F9F" w:rsidDel="00376958">
          <w:rPr>
            <w:lang w:eastAsia="zh-CN"/>
          </w:rPr>
          <w:delText>get the hypothetical sequence</w:delText>
        </w:r>
      </w:del>
      <w:r w:rsidR="00213F9F">
        <w:rPr>
          <w:lang w:eastAsia="zh-CN"/>
        </w:rPr>
        <w:t xml:space="preserve">, we </w:t>
      </w:r>
      <w:ins w:id="265" w:author="USER" w:date="2020-07-14T17:37:00Z">
        <w:r w:rsidR="00376958">
          <w:rPr>
            <w:lang w:eastAsia="zh-CN"/>
          </w:rPr>
          <w:t>extract the relevant</w:t>
        </w:r>
      </w:ins>
      <w:del w:id="266" w:author="USER" w:date="2020-07-14T17:37:00Z">
        <w:r w:rsidR="00213F9F" w:rsidDel="00376958">
          <w:rPr>
            <w:lang w:eastAsia="zh-CN"/>
          </w:rPr>
          <w:delText>cut a</w:delText>
        </w:r>
      </w:del>
      <w:r w:rsidR="00213F9F">
        <w:rPr>
          <w:lang w:eastAsia="zh-CN"/>
        </w:rPr>
        <w:t xml:space="preserve"> region of the reference sequence</w:t>
      </w:r>
      <w:ins w:id="267" w:author="USER" w:date="2020-07-14T17:37:00Z">
        <w:r w:rsidR="00376958">
          <w:rPr>
            <w:lang w:eastAsia="zh-CN"/>
          </w:rPr>
          <w:t xml:space="preserve"> and edit it </w:t>
        </w:r>
      </w:ins>
      <w:ins w:id="268" w:author="USER" w:date="2020-07-14T17:38:00Z">
        <w:r w:rsidR="00376958">
          <w:rPr>
            <w:lang w:eastAsia="zh-CN"/>
          </w:rPr>
          <w:t>to contain the variant</w:t>
        </w:r>
      </w:ins>
      <w:del w:id="269" w:author="USER" w:date="2020-07-14T17:37:00Z">
        <w:r w:rsidR="00213F9F" w:rsidDel="00376958">
          <w:rPr>
            <w:lang w:eastAsia="zh-CN"/>
          </w:rPr>
          <w:delText xml:space="preserve">s </w:delText>
        </w:r>
        <w:r w:rsidR="00D77CC8" w:rsidDel="00376958">
          <w:rPr>
            <w:lang w:eastAsia="zh-CN"/>
          </w:rPr>
          <w:delText>that the region</w:delText>
        </w:r>
        <w:r w:rsidR="00213F9F" w:rsidDel="00376958">
          <w:rPr>
            <w:lang w:eastAsia="zh-CN"/>
          </w:rPr>
          <w:delText xml:space="preserve"> is the same position of the variant</w:delText>
        </w:r>
      </w:del>
      <w:ins w:id="270" w:author="USER" w:date="2020-07-14T17:38:00Z">
        <w:r w:rsidR="00376958">
          <w:rPr>
            <w:lang w:eastAsia="zh-CN"/>
          </w:rPr>
          <w:t xml:space="preserve">. </w:t>
        </w:r>
      </w:ins>
      <w:del w:id="271" w:author="USER" w:date="2020-07-14T17:38:00Z">
        <w:r w:rsidR="00D77CC8" w:rsidDel="00376958">
          <w:rPr>
            <w:lang w:eastAsia="zh-CN"/>
          </w:rPr>
          <w:delText xml:space="preserve">. We replace the variant in the position of cutting region for simulating the variant occurs. </w:delText>
        </w:r>
      </w:del>
      <w:proofErr w:type="gramStart"/>
      <w:ins w:id="272" w:author="USER" w:date="2020-07-14T17:38:00Z">
        <w:r w:rsidR="00376958">
          <w:rPr>
            <w:lang w:eastAsia="zh-CN"/>
          </w:rPr>
          <w:t>Finally</w:t>
        </w:r>
      </w:ins>
      <w:proofErr w:type="gramEnd"/>
      <w:del w:id="273" w:author="USER" w:date="2020-07-14T17:38:00Z">
        <w:r w:rsidR="00D77CC8" w:rsidDel="00376958">
          <w:rPr>
            <w:lang w:eastAsia="zh-CN"/>
          </w:rPr>
          <w:delText>Moreover</w:delText>
        </w:r>
      </w:del>
      <w:r w:rsidR="00D77CC8">
        <w:rPr>
          <w:lang w:eastAsia="zh-CN"/>
        </w:rPr>
        <w:t xml:space="preserve">, we query </w:t>
      </w:r>
      <w:del w:id="274" w:author="USER" w:date="2020-07-14T17:38:00Z">
        <w:r w:rsidR="0029405B" w:rsidDel="00376958">
          <w:rPr>
            <w:lang w:eastAsia="zh-CN"/>
          </w:rPr>
          <w:delText>this</w:delText>
        </w:r>
        <w:r w:rsidR="00D77CC8" w:rsidDel="00376958">
          <w:rPr>
            <w:lang w:eastAsia="zh-CN"/>
          </w:rPr>
          <w:delText xml:space="preserve"> region which contain a variant to </w:delText>
        </w:r>
      </w:del>
      <w:ins w:id="275" w:author="USER" w:date="2020-07-14T17:38:00Z">
        <w:r w:rsidR="00376958">
          <w:rPr>
            <w:lang w:eastAsia="zh-CN"/>
          </w:rPr>
          <w:t>the</w:t>
        </w:r>
      </w:ins>
      <w:del w:id="276" w:author="USER" w:date="2020-07-14T17:38:00Z">
        <w:r w:rsidR="00D77CC8" w:rsidDel="00376958">
          <w:rPr>
            <w:lang w:eastAsia="zh-CN"/>
          </w:rPr>
          <w:delText>the</w:delText>
        </w:r>
      </w:del>
      <w:r w:rsidR="00D77CC8">
        <w:rPr>
          <w:lang w:eastAsia="zh-CN"/>
        </w:rPr>
        <w:t xml:space="preserve"> read index</w:t>
      </w:r>
      <w:ins w:id="277" w:author="USER" w:date="2020-07-14T17:38:00Z">
        <w:r w:rsidR="00376958">
          <w:rPr>
            <w:lang w:eastAsia="zh-CN"/>
          </w:rPr>
          <w:t xml:space="preserve"> for </w:t>
        </w:r>
      </w:ins>
      <w:ins w:id="278" w:author="USER" w:date="2020-07-14T17:39:00Z">
        <w:r w:rsidR="00376958">
          <w:rPr>
            <w:lang w:eastAsia="zh-CN"/>
          </w:rPr>
          <w:t>matches to that hypothetical sequence</w:t>
        </w:r>
      </w:ins>
      <w:r w:rsidR="00D77CC8">
        <w:rPr>
          <w:lang w:eastAsia="zh-CN"/>
        </w:rPr>
        <w:t>. The result of the querying is that the reads we found support the hypothesis.</w:t>
      </w:r>
    </w:p>
    <w:p w14:paraId="4D6DDA45" w14:textId="77777777" w:rsidR="0078257E" w:rsidRDefault="00D77CC8" w:rsidP="00160722">
      <w:pPr>
        <w:rPr>
          <w:ins w:id="279" w:author="USER" w:date="2020-07-14T17:56:00Z"/>
          <w:lang w:eastAsia="zh-CN"/>
        </w:rPr>
      </w:pPr>
      <w:r>
        <w:rPr>
          <w:rFonts w:hint="eastAsia"/>
          <w:lang w:eastAsia="zh-CN"/>
        </w:rPr>
        <w:t xml:space="preserve"> </w:t>
      </w:r>
      <w:r>
        <w:rPr>
          <w:lang w:eastAsia="zh-CN"/>
        </w:rPr>
        <w:t xml:space="preserve"> In experiment, we using the real </w:t>
      </w:r>
      <w:ins w:id="280" w:author="USER" w:date="2020-07-14T17:39:00Z">
        <w:r w:rsidR="00550AE1">
          <w:rPr>
            <w:lang w:eastAsia="zh-CN"/>
          </w:rPr>
          <w:t xml:space="preserve">sequencing data and the </w:t>
        </w:r>
        <w:proofErr w:type="spellStart"/>
        <w:r w:rsidR="00550AE1">
          <w:rPr>
            <w:lang w:eastAsia="zh-CN"/>
          </w:rPr>
          <w:t>ClinVar</w:t>
        </w:r>
        <w:proofErr w:type="spellEnd"/>
        <w:r w:rsidR="00550AE1">
          <w:rPr>
            <w:lang w:eastAsia="zh-CN"/>
          </w:rPr>
          <w:t xml:space="preserve"> set of </w:t>
        </w:r>
      </w:ins>
      <w:ins w:id="281" w:author="USER" w:date="2020-07-14T17:40:00Z">
        <w:r w:rsidR="00550AE1">
          <w:rPr>
            <w:lang w:eastAsia="zh-CN"/>
          </w:rPr>
          <w:t xml:space="preserve">potential </w:t>
        </w:r>
      </w:ins>
      <w:ins w:id="282" w:author="USER" w:date="2020-07-14T17:39:00Z">
        <w:r w:rsidR="00550AE1">
          <w:rPr>
            <w:lang w:eastAsia="zh-CN"/>
          </w:rPr>
          <w:t>va</w:t>
        </w:r>
      </w:ins>
      <w:ins w:id="283" w:author="USER" w:date="2020-07-14T17:40:00Z">
        <w:r w:rsidR="00550AE1">
          <w:rPr>
            <w:lang w:eastAsia="zh-CN"/>
          </w:rPr>
          <w:t xml:space="preserve">riants </w:t>
        </w:r>
      </w:ins>
      <w:del w:id="284" w:author="USER" w:date="2020-07-14T17:39:00Z">
        <w:r w:rsidDel="00550AE1">
          <w:rPr>
            <w:lang w:eastAsia="zh-CN"/>
          </w:rPr>
          <w:delText xml:space="preserve">data </w:delText>
        </w:r>
      </w:del>
      <w:r>
        <w:rPr>
          <w:lang w:eastAsia="zh-CN"/>
        </w:rPr>
        <w:t>to test our</w:t>
      </w:r>
      <w:r w:rsidR="00B65BEF">
        <w:rPr>
          <w:lang w:eastAsia="zh-CN"/>
        </w:rPr>
        <w:t xml:space="preserve"> system</w:t>
      </w:r>
      <w:ins w:id="285" w:author="USER" w:date="2020-07-14T17:40:00Z">
        <w:r w:rsidR="00550AE1">
          <w:rPr>
            <w:lang w:eastAsia="zh-CN"/>
          </w:rPr>
          <w:t xml:space="preserve">. </w:t>
        </w:r>
        <w:proofErr w:type="spellStart"/>
        <w:r w:rsidR="00550AE1">
          <w:rPr>
            <w:lang w:eastAsia="zh-CN"/>
          </w:rPr>
          <w:t>ClinVar</w:t>
        </w:r>
        <w:proofErr w:type="spellEnd"/>
        <w:r w:rsidR="00550AE1">
          <w:rPr>
            <w:lang w:eastAsia="zh-CN"/>
          </w:rPr>
          <w:t xml:space="preserve"> contains ap</w:t>
        </w:r>
      </w:ins>
      <w:ins w:id="286" w:author="USER" w:date="2020-07-14T17:41:00Z">
        <w:r w:rsidR="00550AE1">
          <w:rPr>
            <w:lang w:eastAsia="zh-CN"/>
          </w:rPr>
          <w:t>proximately 70,000 indels and 630,000 SNP</w:t>
        </w:r>
      </w:ins>
      <w:ins w:id="287" w:author="USER" w:date="2020-07-14T17:42:00Z">
        <w:r w:rsidR="00F931B5">
          <w:rPr>
            <w:lang w:eastAsia="zh-CN"/>
          </w:rPr>
          <w:t>s</w:t>
        </w:r>
      </w:ins>
      <w:ins w:id="288" w:author="USER" w:date="2020-07-14T17:41:00Z">
        <w:r w:rsidR="00550AE1">
          <w:rPr>
            <w:lang w:eastAsia="zh-CN"/>
          </w:rPr>
          <w:t>; of the</w:t>
        </w:r>
      </w:ins>
      <w:ins w:id="289" w:author="USER" w:date="2020-07-14T17:42:00Z">
        <w:r w:rsidR="00550AE1">
          <w:rPr>
            <w:lang w:eastAsia="zh-CN"/>
          </w:rPr>
          <w:t xml:space="preserve">se we </w:t>
        </w:r>
      </w:ins>
      <w:ins w:id="290" w:author="USER" w:date="2020-07-14T17:43:00Z">
        <w:r w:rsidR="00F931B5">
          <w:rPr>
            <w:lang w:eastAsia="zh-CN"/>
          </w:rPr>
          <w:t>processed</w:t>
        </w:r>
      </w:ins>
      <w:ins w:id="291" w:author="USER" w:date="2020-07-14T17:42:00Z">
        <w:r w:rsidR="00F931B5">
          <w:rPr>
            <w:lang w:eastAsia="zh-CN"/>
          </w:rPr>
          <w:t xml:space="preserve"> all of the indel variants and 100,000 randomly selected SNPs</w:t>
        </w:r>
      </w:ins>
      <w:del w:id="292" w:author="USER" w:date="2020-07-14T17:40:00Z">
        <w:r w:rsidR="00B65BEF" w:rsidDel="00550AE1">
          <w:rPr>
            <w:lang w:eastAsia="zh-CN"/>
          </w:rPr>
          <w:delText>,</w:delText>
        </w:r>
      </w:del>
      <w:del w:id="293" w:author="USER" w:date="2020-07-14T17:43:00Z">
        <w:r w:rsidR="00B65BEF" w:rsidDel="00F931B5">
          <w:rPr>
            <w:lang w:eastAsia="zh-CN"/>
          </w:rPr>
          <w:delText xml:space="preserve"> the distribution of variant type from vcf is that the ratio of </w:delText>
        </w:r>
        <w:r w:rsidR="0029405B" w:rsidDel="00F931B5">
          <w:rPr>
            <w:lang w:eastAsia="zh-CN"/>
          </w:rPr>
          <w:delText xml:space="preserve">indel </w:delText>
        </w:r>
        <w:r w:rsidR="00B65BEF" w:rsidDel="00F931B5">
          <w:rPr>
            <w:lang w:eastAsia="zh-CN"/>
          </w:rPr>
          <w:delText xml:space="preserve">to SNP is 1:9, the SNP variants is more than </w:delText>
        </w:r>
        <w:r w:rsidR="0029405B" w:rsidDel="00F931B5">
          <w:rPr>
            <w:lang w:eastAsia="zh-CN"/>
          </w:rPr>
          <w:delText xml:space="preserve">indel </w:delText>
        </w:r>
        <w:r w:rsidR="00B65BEF" w:rsidDel="00F931B5">
          <w:rPr>
            <w:lang w:eastAsia="zh-CN"/>
          </w:rPr>
          <w:delText xml:space="preserve">variants, we random select 100,000 SNP variants to the SNP experiment, and using all of total about 70,000 Indel to </w:delText>
        </w:r>
        <w:r w:rsidR="0029405B" w:rsidDel="00F931B5">
          <w:rPr>
            <w:lang w:eastAsia="zh-CN"/>
          </w:rPr>
          <w:delText>i</w:delText>
        </w:r>
        <w:r w:rsidR="00B65BEF" w:rsidDel="00F931B5">
          <w:rPr>
            <w:lang w:eastAsia="zh-CN"/>
          </w:rPr>
          <w:delText>ndel experiment</w:delText>
        </w:r>
      </w:del>
      <w:r w:rsidR="00B65BEF">
        <w:rPr>
          <w:lang w:eastAsia="zh-CN"/>
        </w:rPr>
        <w:t xml:space="preserve">. </w:t>
      </w:r>
      <w:ins w:id="294" w:author="USER" w:date="2020-07-14T17:43:00Z">
        <w:r w:rsidR="00F931B5">
          <w:rPr>
            <w:lang w:eastAsia="zh-CN"/>
          </w:rPr>
          <w:t xml:space="preserve">After obtaining </w:t>
        </w:r>
        <w:r w:rsidR="00F931B5">
          <w:rPr>
            <w:lang w:eastAsia="zh-CN"/>
          </w:rPr>
          <w:lastRenderedPageBreak/>
          <w:t>th</w:t>
        </w:r>
      </w:ins>
      <w:ins w:id="295" w:author="USER" w:date="2020-07-14T17:44:00Z">
        <w:r w:rsidR="00F931B5">
          <w:rPr>
            <w:lang w:eastAsia="zh-CN"/>
          </w:rPr>
          <w:t xml:space="preserve">ese results we </w:t>
        </w:r>
      </w:ins>
      <w:del w:id="296" w:author="USER" w:date="2020-07-14T17:43:00Z">
        <w:r w:rsidR="00B65BEF" w:rsidDel="00F931B5">
          <w:rPr>
            <w:lang w:eastAsia="zh-CN"/>
          </w:rPr>
          <w:delText xml:space="preserve">After the experiment, </w:delText>
        </w:r>
      </w:del>
      <w:ins w:id="297" w:author="USER" w:date="2020-07-14T17:44:00Z">
        <w:r w:rsidR="00F931B5">
          <w:rPr>
            <w:lang w:eastAsia="zh-CN"/>
          </w:rPr>
          <w:t xml:space="preserve">chose several </w:t>
        </w:r>
      </w:ins>
      <w:del w:id="298" w:author="USER" w:date="2020-07-14T17:44:00Z">
        <w:r w:rsidR="00B65BEF" w:rsidDel="00F931B5">
          <w:rPr>
            <w:lang w:eastAsia="zh-CN"/>
          </w:rPr>
          <w:delText xml:space="preserve">we choose the </w:delText>
        </w:r>
      </w:del>
      <w:r w:rsidR="00B65BEF">
        <w:rPr>
          <w:lang w:eastAsia="zh-CN"/>
        </w:rPr>
        <w:t xml:space="preserve">cases </w:t>
      </w:r>
      <w:ins w:id="299" w:author="USER" w:date="2020-07-14T17:44:00Z">
        <w:r w:rsidR="00F931B5">
          <w:rPr>
            <w:lang w:eastAsia="zh-CN"/>
          </w:rPr>
          <w:t>of each to investigate manually</w:t>
        </w:r>
      </w:ins>
      <w:del w:id="300" w:author="USER" w:date="2020-07-14T17:44:00Z">
        <w:r w:rsidR="00B65BEF" w:rsidDel="00F931B5">
          <w:rPr>
            <w:lang w:eastAsia="zh-CN"/>
          </w:rPr>
          <w:delText xml:space="preserve">of the finding reads and </w:delText>
        </w:r>
        <w:r w:rsidR="00A6338A" w:rsidDel="00F931B5">
          <w:rPr>
            <w:lang w:eastAsia="zh-CN"/>
          </w:rPr>
          <w:delText>analyze</w:delText>
        </w:r>
        <w:r w:rsidR="00B65BEF" w:rsidDel="00F931B5">
          <w:rPr>
            <w:lang w:eastAsia="zh-CN"/>
          </w:rPr>
          <w:delText xml:space="preserve"> that </w:delText>
        </w:r>
        <w:r w:rsidR="00A6338A" w:rsidDel="00F931B5">
          <w:rPr>
            <w:lang w:eastAsia="zh-CN"/>
          </w:rPr>
          <w:delText>the case</w:delText>
        </w:r>
        <w:r w:rsidR="0003583F" w:rsidDel="00F931B5">
          <w:rPr>
            <w:lang w:eastAsia="zh-CN"/>
          </w:rPr>
          <w:delText>s</w:delText>
        </w:r>
        <w:r w:rsidR="00A6338A" w:rsidDel="00F931B5">
          <w:rPr>
            <w:lang w:eastAsia="zh-CN"/>
          </w:rPr>
          <w:delText xml:space="preserve"> of SNP</w:delText>
        </w:r>
        <w:r w:rsidR="0003583F" w:rsidDel="00F931B5">
          <w:rPr>
            <w:lang w:eastAsia="zh-CN"/>
          </w:rPr>
          <w:delText xml:space="preserve"> and </w:delText>
        </w:r>
        <w:r w:rsidR="0029405B" w:rsidDel="00F931B5">
          <w:rPr>
            <w:lang w:eastAsia="zh-CN"/>
          </w:rPr>
          <w:delText xml:space="preserve">indel </w:delText>
        </w:r>
        <w:r w:rsidR="0003583F" w:rsidDel="00F931B5">
          <w:rPr>
            <w:lang w:eastAsia="zh-CN"/>
          </w:rPr>
          <w:delText>variants</w:delText>
        </w:r>
      </w:del>
      <w:r w:rsidR="0003583F">
        <w:rPr>
          <w:lang w:eastAsia="zh-CN"/>
        </w:rPr>
        <w:t>.</w:t>
      </w:r>
    </w:p>
    <w:p w14:paraId="113465BA" w14:textId="77777777" w:rsidR="0078257E" w:rsidRDefault="0003583F" w:rsidP="00160722">
      <w:pPr>
        <w:rPr>
          <w:ins w:id="301" w:author="USER" w:date="2020-07-14T17:56:00Z"/>
          <w:lang w:eastAsia="zh-CN"/>
        </w:rPr>
      </w:pPr>
      <w:del w:id="302" w:author="USER" w:date="2020-07-14T17:56:00Z">
        <w:r w:rsidDel="0078257E">
          <w:rPr>
            <w:lang w:eastAsia="zh-CN"/>
          </w:rPr>
          <w:delText xml:space="preserve"> </w:delText>
        </w:r>
      </w:del>
      <w:ins w:id="303" w:author="USER" w:date="2020-07-14T17:45:00Z">
        <w:r w:rsidR="00F931B5">
          <w:rPr>
            <w:lang w:eastAsia="zh-CN"/>
          </w:rPr>
          <w:t xml:space="preserve">In the </w:t>
        </w:r>
      </w:ins>
      <w:del w:id="304" w:author="USER" w:date="2020-07-14T17:45:00Z">
        <w:r w:rsidDel="00F931B5">
          <w:rPr>
            <w:lang w:eastAsia="zh-CN"/>
          </w:rPr>
          <w:delText xml:space="preserve">We observe that compare with the SNP case, the hits of reads in </w:delText>
        </w:r>
        <w:r w:rsidR="0029405B" w:rsidDel="00F931B5">
          <w:rPr>
            <w:lang w:eastAsia="zh-CN"/>
          </w:rPr>
          <w:delText xml:space="preserve">indel </w:delText>
        </w:r>
        <w:r w:rsidDel="00F931B5">
          <w:rPr>
            <w:lang w:eastAsia="zh-CN"/>
          </w:rPr>
          <w:delText xml:space="preserve">case is really not in the BAM file. The </w:delText>
        </w:r>
      </w:del>
      <w:r>
        <w:rPr>
          <w:lang w:eastAsia="zh-CN"/>
        </w:rPr>
        <w:t xml:space="preserve">SNP </w:t>
      </w:r>
      <w:ins w:id="305" w:author="USER" w:date="2020-07-14T17:45:00Z">
        <w:r w:rsidR="00F931B5">
          <w:rPr>
            <w:lang w:eastAsia="zh-CN"/>
          </w:rPr>
          <w:t xml:space="preserve">variant </w:t>
        </w:r>
      </w:ins>
      <w:r>
        <w:rPr>
          <w:lang w:eastAsia="zh-CN"/>
        </w:rPr>
        <w:t>case</w:t>
      </w:r>
      <w:ins w:id="306" w:author="USER" w:date="2020-07-14T17:45:00Z">
        <w:r w:rsidR="00F931B5">
          <w:rPr>
            <w:lang w:eastAsia="zh-CN"/>
          </w:rPr>
          <w:t xml:space="preserve">, new reads found by </w:t>
        </w:r>
      </w:ins>
      <w:ins w:id="307" w:author="USER" w:date="2020-07-14T17:46:00Z">
        <w:r w:rsidR="00F931B5">
          <w:rPr>
            <w:lang w:eastAsia="zh-CN"/>
          </w:rPr>
          <w:t>searching the read index typically are mapped to other positions in the genome</w:t>
        </w:r>
      </w:ins>
      <w:ins w:id="308" w:author="USER" w:date="2020-07-14T17:52:00Z">
        <w:r w:rsidR="0078257E">
          <w:rPr>
            <w:lang w:eastAsia="zh-CN"/>
          </w:rPr>
          <w:t>. This implies that the</w:t>
        </w:r>
      </w:ins>
      <w:ins w:id="309" w:author="USER" w:date="2020-07-14T17:53:00Z">
        <w:r w:rsidR="0078257E">
          <w:rPr>
            <w:lang w:eastAsia="zh-CN"/>
          </w:rPr>
          <w:t xml:space="preserve"> position of the variant corresponds to a genome region which has at least one highly similar paralog in the genome</w:t>
        </w:r>
      </w:ins>
      <w:ins w:id="310" w:author="USER" w:date="2020-07-14T17:54:00Z">
        <w:r w:rsidR="0078257E">
          <w:rPr>
            <w:lang w:eastAsia="zh-CN"/>
          </w:rPr>
          <w:t>. Th</w:t>
        </w:r>
      </w:ins>
      <w:ins w:id="311" w:author="USER" w:date="2020-07-14T17:55:00Z">
        <w:r w:rsidR="0078257E">
          <w:rPr>
            <w:lang w:eastAsia="zh-CN"/>
          </w:rPr>
          <w:t>is case is complicated to interpret and one cannot simply assert that the variant is true</w:t>
        </w:r>
      </w:ins>
      <w:ins w:id="312" w:author="USER" w:date="2020-07-14T17:56:00Z">
        <w:r w:rsidR="0078257E">
          <w:rPr>
            <w:lang w:eastAsia="zh-CN"/>
          </w:rPr>
          <w:t xml:space="preserve">. </w:t>
        </w:r>
      </w:ins>
      <w:del w:id="313" w:author="USER" w:date="2020-07-14T17:46:00Z">
        <w:r w:rsidDel="00F931B5">
          <w:rPr>
            <w:lang w:eastAsia="zh-CN"/>
          </w:rPr>
          <w:delText xml:space="preserve"> is most the read be mapped in the other position</w:delText>
        </w:r>
      </w:del>
      <w:del w:id="314" w:author="USER" w:date="2020-07-14T17:51:00Z">
        <w:r w:rsidDel="00F931B5">
          <w:rPr>
            <w:lang w:eastAsia="zh-CN"/>
          </w:rPr>
          <w:delText xml:space="preserve">. </w:delText>
        </w:r>
      </w:del>
      <w:ins w:id="315" w:author="USER" w:date="2020-07-14T17:56:00Z">
        <w:r w:rsidR="0078257E">
          <w:rPr>
            <w:lang w:eastAsia="zh-CN"/>
          </w:rPr>
          <w:t xml:space="preserve">Still </w:t>
        </w:r>
      </w:ins>
      <w:ins w:id="316" w:author="USER" w:date="2020-07-14T17:50:00Z">
        <w:r w:rsidR="00F931B5">
          <w:rPr>
            <w:lang w:eastAsia="zh-CN"/>
          </w:rPr>
          <w:t>we would argue that it is still good to be able to find such reads as part of the relev</w:t>
        </w:r>
      </w:ins>
      <w:ins w:id="317" w:author="USER" w:date="2020-07-14T17:51:00Z">
        <w:r w:rsidR="00F931B5">
          <w:rPr>
            <w:lang w:eastAsia="zh-CN"/>
          </w:rPr>
          <w:t>ant evidence.</w:t>
        </w:r>
      </w:ins>
    </w:p>
    <w:p w14:paraId="4A58BDC9" w14:textId="20A6856C" w:rsidR="00213F9F" w:rsidRDefault="0078257E" w:rsidP="00160722">
      <w:pPr>
        <w:rPr>
          <w:lang w:eastAsia="zh-CN"/>
        </w:rPr>
      </w:pPr>
      <w:ins w:id="318" w:author="USER" w:date="2020-07-14T17:56:00Z">
        <w:r>
          <w:rPr>
            <w:lang w:eastAsia="zh-CN"/>
          </w:rPr>
          <w:t>The results for ind</w:t>
        </w:r>
      </w:ins>
      <w:ins w:id="319" w:author="USER" w:date="2020-07-14T17:57:00Z">
        <w:r>
          <w:rPr>
            <w:lang w:eastAsia="zh-CN"/>
          </w:rPr>
          <w:t>el variants we more clear cut, and in most cases the new reads we find with our read index are not mappable to anywhere in the reference genome</w:t>
        </w:r>
      </w:ins>
      <w:ins w:id="320" w:author="USER" w:date="2020-07-14T17:59:00Z">
        <w:r>
          <w:rPr>
            <w:lang w:eastAsia="zh-CN"/>
          </w:rPr>
          <w:t xml:space="preserve">. </w:t>
        </w:r>
      </w:ins>
      <w:ins w:id="321" w:author="USER" w:date="2020-07-14T18:00:00Z">
        <w:r>
          <w:rPr>
            <w:lang w:eastAsia="zh-CN"/>
          </w:rPr>
          <w:t xml:space="preserve">Also </w:t>
        </w:r>
      </w:ins>
      <w:ins w:id="322" w:author="USER" w:date="2020-07-14T17:58:00Z">
        <w:r>
          <w:rPr>
            <w:lang w:eastAsia="zh-CN"/>
          </w:rPr>
          <w:t xml:space="preserve">our matching criteria of length 40 exact match </w:t>
        </w:r>
      </w:ins>
      <w:ins w:id="323" w:author="USER" w:date="2020-07-14T18:00:00Z">
        <w:r>
          <w:rPr>
            <w:lang w:eastAsia="zh-CN"/>
          </w:rPr>
          <w:t xml:space="preserve">ensures the match is not due to </w:t>
        </w:r>
      </w:ins>
      <w:ins w:id="324" w:author="USER" w:date="2020-07-14T17:59:00Z">
        <w:r>
          <w:rPr>
            <w:lang w:eastAsia="zh-CN"/>
          </w:rPr>
          <w:t>random chance.</w:t>
        </w:r>
      </w:ins>
      <w:del w:id="325" w:author="USER" w:date="2020-07-14T17:57:00Z">
        <w:r w:rsidR="0003583F" w:rsidDel="0078257E">
          <w:rPr>
            <w:lang w:eastAsia="zh-CN"/>
          </w:rPr>
          <w:delText xml:space="preserve">In these case, especially in </w:delText>
        </w:r>
        <w:r w:rsidR="0029405B" w:rsidDel="0078257E">
          <w:rPr>
            <w:lang w:eastAsia="zh-CN"/>
          </w:rPr>
          <w:delText xml:space="preserve">indel </w:delText>
        </w:r>
        <w:r w:rsidR="0003583F" w:rsidDel="0078257E">
          <w:rPr>
            <w:lang w:eastAsia="zh-CN"/>
          </w:rPr>
          <w:delText xml:space="preserve">case, </w:delText>
        </w:r>
      </w:del>
      <w:del w:id="326" w:author="USER" w:date="2020-07-14T18:01:00Z">
        <w:r w:rsidR="0003583F" w:rsidDel="0078257E">
          <w:rPr>
            <w:lang w:eastAsia="zh-CN"/>
          </w:rPr>
          <w:delText>we finding the reads which is reference bias of the alignment. Collecting these reads can reduce the reference bias and help the downstream analysis</w:delText>
        </w:r>
      </w:del>
      <w:ins w:id="327" w:author="USER" w:date="2020-07-14T18:01:00Z">
        <w:r>
          <w:rPr>
            <w:lang w:eastAsia="zh-CN"/>
          </w:rPr>
          <w:t xml:space="preserve"> Thus the simplest explanation is that those indel variants are indeed present in the individual</w:t>
        </w:r>
      </w:ins>
      <w:ins w:id="328" w:author="USER" w:date="2020-07-14T18:02:00Z">
        <w:r>
          <w:rPr>
            <w:lang w:eastAsia="zh-CN"/>
          </w:rPr>
          <w:t xml:space="preserve">, </w:t>
        </w:r>
        <w:r w:rsidR="004320C1">
          <w:rPr>
            <w:lang w:eastAsia="zh-CN"/>
          </w:rPr>
          <w:t xml:space="preserve">suggesting that our strategy of query a read index can help </w:t>
        </w:r>
      </w:ins>
      <w:ins w:id="329" w:author="USER" w:date="2020-07-14T18:03:00Z">
        <w:r w:rsidR="004320C1">
          <w:rPr>
            <w:lang w:eastAsia="zh-CN"/>
          </w:rPr>
          <w:t>support true indel variants which would otherwise be missed.</w:t>
        </w:r>
      </w:ins>
      <w:del w:id="330" w:author="USER" w:date="2020-07-14T18:01:00Z">
        <w:r w:rsidR="0003583F" w:rsidDel="0078257E">
          <w:rPr>
            <w:lang w:eastAsia="zh-CN"/>
          </w:rPr>
          <w:delText>.</w:delText>
        </w:r>
      </w:del>
    </w:p>
    <w:p w14:paraId="45E9CA75" w14:textId="1685518D" w:rsidR="00E707FC" w:rsidRPr="002C1093" w:rsidRDefault="002C1093" w:rsidP="002C1093">
      <w:pPr>
        <w:pStyle w:val="20"/>
        <w:rPr>
          <w:rFonts w:cs="Times New Roman"/>
          <w:lang w:eastAsia="zh-CN"/>
        </w:rPr>
      </w:pPr>
      <w:bookmarkStart w:id="331" w:name="_Toc45555885"/>
      <w:r>
        <w:rPr>
          <w:rFonts w:cs="Times New Roman" w:hint="eastAsia"/>
          <w:lang w:eastAsia="zh-CN"/>
        </w:rPr>
        <w:t>F</w:t>
      </w:r>
      <w:r>
        <w:rPr>
          <w:rFonts w:cs="Times New Roman"/>
          <w:lang w:eastAsia="zh-CN"/>
        </w:rPr>
        <w:t>uture work</w:t>
      </w:r>
      <w:del w:id="332" w:author="USER" w:date="2020-07-14T18:13:00Z">
        <w:r w:rsidDel="008C7E4F">
          <w:rPr>
            <w:rFonts w:cs="Times New Roman"/>
            <w:lang w:eastAsia="zh-CN"/>
          </w:rPr>
          <w:delText>s</w:delText>
        </w:r>
      </w:del>
      <w:bookmarkEnd w:id="331"/>
    </w:p>
    <w:p w14:paraId="2ADF3D7A" w14:textId="435BABB3" w:rsidR="00E707FC" w:rsidDel="00F84AA4" w:rsidRDefault="00F84AA4" w:rsidP="00F84AA4">
      <w:pPr>
        <w:rPr>
          <w:del w:id="333" w:author="USER" w:date="2020-07-14T18:23:00Z"/>
          <w:lang w:eastAsia="zh-CN"/>
        </w:rPr>
      </w:pPr>
      <w:ins w:id="334" w:author="USER" w:date="2020-07-14T18:24:00Z">
        <w:r>
          <w:rPr>
            <w:lang w:eastAsia="zh-CN"/>
          </w:rPr>
          <w:t xml:space="preserve">The logical next step would be to integrate our approach into some variant calling </w:t>
        </w:r>
      </w:ins>
      <w:ins w:id="335" w:author="USER" w:date="2020-07-14T18:25:00Z">
        <w:r>
          <w:rPr>
            <w:lang w:eastAsia="zh-CN"/>
          </w:rPr>
          <w:t xml:space="preserve">procedure to benefit from the potential increased sensitivity of our approach. </w:t>
        </w:r>
      </w:ins>
      <w:ins w:id="336" w:author="USER" w:date="2020-07-14T18:27:00Z">
        <w:r>
          <w:rPr>
            <w:lang w:eastAsia="zh-CN"/>
          </w:rPr>
          <w:t xml:space="preserve">In particular our lab hopes to integrate this function into the EAGLE </w:t>
        </w:r>
      </w:ins>
      <w:ins w:id="337" w:author="USER" w:date="2020-07-14T18:28:00Z">
        <w:r>
          <w:rPr>
            <w:lang w:eastAsia="zh-CN"/>
          </w:rPr>
          <w:t>[13</w:t>
        </w:r>
      </w:ins>
      <w:del w:id="338" w:author="USER" w:date="2020-07-14T18:23:00Z">
        <w:r w:rsidR="005B5CCD" w:rsidDel="00F84AA4">
          <w:rPr>
            <w:lang w:eastAsia="zh-CN"/>
          </w:rPr>
          <w:delText>In this section, we summarize the future works</w:delText>
        </w:r>
        <w:r w:rsidR="007318C1" w:rsidDel="00F84AA4">
          <w:rPr>
            <w:lang w:eastAsia="zh-CN"/>
          </w:rPr>
          <w:delText>:</w:delText>
        </w:r>
      </w:del>
    </w:p>
    <w:p w14:paraId="27EFC1E8" w14:textId="5254928B" w:rsidR="00F84AA4" w:rsidRDefault="00F84AA4" w:rsidP="00F84AA4">
      <w:pPr>
        <w:rPr>
          <w:ins w:id="339" w:author="USER" w:date="2020-07-14T18:28:00Z"/>
          <w:lang w:eastAsia="zh-CN"/>
        </w:rPr>
        <w:pPrChange w:id="340" w:author="USER" w:date="2020-07-14T18:24:00Z">
          <w:pPr/>
        </w:pPrChange>
      </w:pPr>
      <w:ins w:id="341" w:author="USER" w:date="2020-07-14T18:28:00Z">
        <w:r>
          <w:rPr>
            <w:lang w:eastAsia="zh-CN"/>
          </w:rPr>
          <w:t>] as it</w:t>
        </w:r>
      </w:ins>
      <w:ins w:id="342" w:author="USER" w:date="2020-07-14T18:29:00Z">
        <w:r>
          <w:rPr>
            <w:lang w:eastAsia="zh-CN"/>
          </w:rPr>
          <w:t xml:space="preserve"> is designed </w:t>
        </w:r>
      </w:ins>
      <w:ins w:id="343" w:author="USER" w:date="2020-07-14T18:30:00Z">
        <w:r>
          <w:rPr>
            <w:lang w:eastAsia="zh-CN"/>
          </w:rPr>
          <w:t>to properly weight relevant evidence when paralogous regions are involved.</w:t>
        </w:r>
      </w:ins>
    </w:p>
    <w:p w14:paraId="4BFCAB94" w14:textId="12BD21F4" w:rsidR="007318C1" w:rsidDel="00F84AA4" w:rsidRDefault="007318C1" w:rsidP="00F84AA4">
      <w:pPr>
        <w:rPr>
          <w:del w:id="344" w:author="USER" w:date="2020-07-14T18:30:00Z"/>
          <w:lang w:eastAsia="zh-CN"/>
        </w:rPr>
        <w:pPrChange w:id="345" w:author="USER" w:date="2020-07-14T18:24:00Z">
          <w:pPr>
            <w:pStyle w:val="a4"/>
            <w:numPr>
              <w:numId w:val="28"/>
            </w:numPr>
            <w:ind w:leftChars="0" w:left="567" w:hanging="569"/>
          </w:pPr>
        </w:pPrChange>
      </w:pPr>
      <w:del w:id="346" w:author="USER" w:date="2020-07-14T18:24:00Z">
        <w:r w:rsidDel="00F84AA4">
          <w:rPr>
            <w:lang w:eastAsia="zh-CN"/>
          </w:rPr>
          <w:delText>Find the position of the other highly similar region</w:delText>
        </w:r>
        <w:r w:rsidR="0055433A" w:rsidDel="00F84AA4">
          <w:rPr>
            <w:lang w:eastAsia="zh-CN"/>
          </w:rPr>
          <w:delText>.</w:delText>
        </w:r>
      </w:del>
    </w:p>
    <w:p w14:paraId="5C41F75A" w14:textId="483EBC76" w:rsidR="0055433A" w:rsidDel="00F84AA4" w:rsidRDefault="0055433A" w:rsidP="00F84AA4">
      <w:pPr>
        <w:rPr>
          <w:del w:id="347" w:author="USER" w:date="2020-07-14T18:30:00Z"/>
          <w:lang w:eastAsia="zh-CN"/>
        </w:rPr>
        <w:pPrChange w:id="348" w:author="USER" w:date="2020-07-14T18:30:00Z">
          <w:pPr>
            <w:pStyle w:val="a4"/>
            <w:ind w:leftChars="0" w:left="567"/>
          </w:pPr>
        </w:pPrChange>
      </w:pPr>
      <w:del w:id="349" w:author="USER" w:date="2020-07-14T18:30:00Z">
        <w:r w:rsidDel="00F84AA4">
          <w:rPr>
            <w:rFonts w:hint="eastAsia"/>
            <w:lang w:eastAsia="zh-CN"/>
          </w:rPr>
          <w:delText>I</w:delText>
        </w:r>
        <w:r w:rsidDel="00F84AA4">
          <w:rPr>
            <w:lang w:eastAsia="zh-CN"/>
          </w:rPr>
          <w:delText xml:space="preserve">n SNP case analysis, we found there are some reads really exist in the BAM file but bot be mapped in the position, that is to say, there are two or more than two region which are highly similar. If we collect the position of these similar region. Maybe could find some relationship between these highly similar region. </w:delText>
        </w:r>
      </w:del>
    </w:p>
    <w:p w14:paraId="6CF75FB3" w14:textId="78471BA1" w:rsidR="00B42697" w:rsidDel="00F84AA4" w:rsidRDefault="000045E7" w:rsidP="00F84AA4">
      <w:pPr>
        <w:rPr>
          <w:del w:id="350" w:author="USER" w:date="2020-07-14T18:30:00Z"/>
          <w:lang w:eastAsia="zh-CN"/>
        </w:rPr>
        <w:pPrChange w:id="351" w:author="USER" w:date="2020-07-14T18:30:00Z">
          <w:pPr>
            <w:pStyle w:val="a4"/>
            <w:numPr>
              <w:numId w:val="28"/>
            </w:numPr>
            <w:ind w:leftChars="0" w:left="567" w:hanging="567"/>
          </w:pPr>
        </w:pPrChange>
      </w:pPr>
      <w:del w:id="352" w:author="USER" w:date="2020-07-14T18:30:00Z">
        <w:r w:rsidDel="00F84AA4">
          <w:rPr>
            <w:lang w:eastAsia="zh-CN"/>
          </w:rPr>
          <w:delText>give</w:delText>
        </w:r>
        <w:r w:rsidR="0055433A" w:rsidDel="00F84AA4">
          <w:rPr>
            <w:lang w:eastAsia="zh-CN"/>
          </w:rPr>
          <w:delText xml:space="preserve"> the sore of the super-maximal exact match</w:delText>
        </w:r>
      </w:del>
    </w:p>
    <w:p w14:paraId="5E319C9D" w14:textId="11CF1509" w:rsidR="000045E7" w:rsidRDefault="0055433A" w:rsidP="00F84AA4">
      <w:pPr>
        <w:rPr>
          <w:lang w:eastAsia="zh-CN"/>
        </w:rPr>
        <w:pPrChange w:id="353" w:author="USER" w:date="2020-07-14T18:30:00Z">
          <w:pPr>
            <w:pStyle w:val="a4"/>
            <w:ind w:leftChars="0" w:left="567"/>
          </w:pPr>
        </w:pPrChange>
      </w:pPr>
      <w:del w:id="354" w:author="USER" w:date="2020-07-14T18:30:00Z">
        <w:r w:rsidDel="00F84AA4">
          <w:rPr>
            <w:rFonts w:hint="eastAsia"/>
            <w:lang w:eastAsia="zh-CN"/>
          </w:rPr>
          <w:delText>I</w:delText>
        </w:r>
        <w:r w:rsidDel="00F84AA4">
          <w:rPr>
            <w:lang w:eastAsia="zh-CN"/>
          </w:rPr>
          <w:delText>n this research, we set a</w:delText>
        </w:r>
        <w:r w:rsidR="000045E7" w:rsidDel="00F84AA4">
          <w:rPr>
            <w:lang w:eastAsia="zh-CN"/>
          </w:rPr>
          <w:delText xml:space="preserve"> fixed</w:delText>
        </w:r>
        <w:r w:rsidDel="00F84AA4">
          <w:rPr>
            <w:lang w:eastAsia="zh-CN"/>
          </w:rPr>
          <w:delText xml:space="preserve"> match length as</w:delText>
        </w:r>
        <w:r w:rsidR="000045E7" w:rsidDel="00F84AA4">
          <w:rPr>
            <w:lang w:eastAsia="zh-CN"/>
          </w:rPr>
          <w:delText xml:space="preserve"> our match condition, we can set different length</w:delText>
        </w:r>
        <w:r w:rsidR="0036647A" w:rsidDel="00F84AA4">
          <w:rPr>
            <w:lang w:eastAsia="zh-CN"/>
          </w:rPr>
          <w:delText>s</w:delText>
        </w:r>
        <w:r w:rsidR="000045E7" w:rsidDel="00F84AA4">
          <w:rPr>
            <w:lang w:eastAsia="zh-CN"/>
          </w:rPr>
          <w:delText xml:space="preserve"> of</w:delText>
        </w:r>
        <w:r w:rsidR="0036647A" w:rsidDel="00F84AA4">
          <w:rPr>
            <w:lang w:eastAsia="zh-CN"/>
          </w:rPr>
          <w:delText xml:space="preserve"> a</w:delText>
        </w:r>
        <w:r w:rsidR="000045E7" w:rsidDel="00F84AA4">
          <w:rPr>
            <w:lang w:eastAsia="zh-CN"/>
          </w:rPr>
          <w:delText xml:space="preserve"> match to get more reads of different confidence. By giving</w:delText>
        </w:r>
        <w:r w:rsidR="0036647A" w:rsidDel="00F84AA4">
          <w:rPr>
            <w:lang w:eastAsia="zh-CN"/>
          </w:rPr>
          <w:delText xml:space="preserve"> a</w:delText>
        </w:r>
        <w:r w:rsidR="000045E7" w:rsidDel="00F84AA4">
          <w:rPr>
            <w:lang w:eastAsia="zh-CN"/>
          </w:rPr>
          <w:delText xml:space="preserve"> score of different length</w:delText>
        </w:r>
        <w:r w:rsidR="0036647A" w:rsidDel="00F84AA4">
          <w:rPr>
            <w:lang w:eastAsia="zh-CN"/>
          </w:rPr>
          <w:delText>s</w:delText>
        </w:r>
        <w:r w:rsidR="000045E7" w:rsidDel="00F84AA4">
          <w:rPr>
            <w:lang w:eastAsia="zh-CN"/>
          </w:rPr>
          <w:delText xml:space="preserve">, we can present the result with the score. </w:delText>
        </w:r>
        <w:r w:rsidR="0036647A" w:rsidRPr="0036647A" w:rsidDel="00F84AA4">
          <w:rPr>
            <w:lang w:eastAsia="zh-CN"/>
          </w:rPr>
          <w:delText>It is clear that using these reads with a different score to do the other research can provide more detailed information.</w:delText>
        </w:r>
      </w:del>
    </w:p>
    <w:p w14:paraId="1F9F9F03" w14:textId="65DE7A4C" w:rsidR="001A7F8C" w:rsidRDefault="001A7F8C" w:rsidP="00A70286">
      <w:pPr>
        <w:widowControl/>
        <w:spacing w:line="240" w:lineRule="auto"/>
        <w:jc w:val="left"/>
      </w:pPr>
    </w:p>
    <w:p w14:paraId="362D13F1" w14:textId="77777777" w:rsidR="001A7F8C" w:rsidRPr="00A70286" w:rsidRDefault="001A7F8C" w:rsidP="00A70286">
      <w:pPr>
        <w:widowControl/>
        <w:spacing w:line="240" w:lineRule="auto"/>
        <w:jc w:val="left"/>
      </w:pPr>
    </w:p>
    <w:p w14:paraId="40F23A72" w14:textId="77777777" w:rsidR="004D5494" w:rsidRPr="00843F44" w:rsidRDefault="004D5494" w:rsidP="00B435C9">
      <w:pPr>
        <w:pStyle w:val="11"/>
        <w:numPr>
          <w:ilvl w:val="0"/>
          <w:numId w:val="0"/>
        </w:numPr>
        <w:ind w:left="550" w:hanging="550"/>
      </w:pPr>
      <w:bookmarkStart w:id="355" w:name="_Toc45555886"/>
      <w:r w:rsidRPr="00843F44">
        <w:t>Reference</w:t>
      </w:r>
      <w:r w:rsidRPr="00843F44">
        <w:rPr>
          <w:rFonts w:hint="eastAsia"/>
        </w:rPr>
        <w:t>s</w:t>
      </w:r>
      <w:bookmarkEnd w:id="355"/>
    </w:p>
    <w:tbl>
      <w:tblPr>
        <w:tblStyle w:val="ab"/>
        <w:tblW w:w="9067" w:type="dxa"/>
        <w:tblLayout w:type="fixed"/>
        <w:tblLook w:val="04A0" w:firstRow="1" w:lastRow="0" w:firstColumn="1" w:lastColumn="0" w:noHBand="0" w:noVBand="1"/>
      </w:tblPr>
      <w:tblGrid>
        <w:gridCol w:w="9067"/>
      </w:tblGrid>
      <w:tr w:rsidR="000A0A93" w:rsidRPr="00843F44" w14:paraId="4D703A37" w14:textId="77777777" w:rsidTr="00CE71AD">
        <w:tc>
          <w:tcPr>
            <w:tcW w:w="9067" w:type="dxa"/>
          </w:tcPr>
          <w:p w14:paraId="58C30A55" w14:textId="38B3A41A" w:rsidR="000A0A93" w:rsidRDefault="000A0A93" w:rsidP="00842768">
            <w:pPr>
              <w:pStyle w:val="a4"/>
              <w:numPr>
                <w:ilvl w:val="0"/>
                <w:numId w:val="27"/>
              </w:numPr>
              <w:spacing w:line="360" w:lineRule="auto"/>
              <w:ind w:leftChars="0" w:left="601" w:rightChars="12" w:right="29" w:hanging="601"/>
              <w:jc w:val="left"/>
            </w:pPr>
            <w:bookmarkStart w:id="356" w:name="_Ref45570241"/>
            <w:r w:rsidRPr="000A0A93">
              <w:t>Hwang, S., Kim, E., Lee, I. et al. Systematic comparison of variant calling pipelines using gold standard personal exome variants. Sci Rep 5, 17875 (2015). https://doi.org/10.1038/srep17875</w:t>
            </w:r>
            <w:bookmarkEnd w:id="356"/>
          </w:p>
        </w:tc>
      </w:tr>
      <w:tr w:rsidR="00E26672" w:rsidRPr="00843F44" w14:paraId="2AD009CE" w14:textId="77777777" w:rsidTr="00CE71AD">
        <w:tc>
          <w:tcPr>
            <w:tcW w:w="9067" w:type="dxa"/>
          </w:tcPr>
          <w:p w14:paraId="787D5B65" w14:textId="400864F0" w:rsidR="00E26672" w:rsidRPr="009C685A" w:rsidRDefault="00842768" w:rsidP="00842768">
            <w:pPr>
              <w:pStyle w:val="a4"/>
              <w:numPr>
                <w:ilvl w:val="0"/>
                <w:numId w:val="27"/>
              </w:numPr>
              <w:spacing w:line="360" w:lineRule="auto"/>
              <w:ind w:leftChars="0" w:left="601" w:rightChars="12" w:right="29" w:hanging="601"/>
              <w:jc w:val="left"/>
            </w:pPr>
            <w:bookmarkStart w:id="357" w:name="_Ref44602307"/>
            <w:r>
              <w:rPr>
                <w:rFonts w:hint="eastAsia"/>
              </w:rPr>
              <w:t>C</w:t>
            </w:r>
            <w:r>
              <w:t>hen,</w:t>
            </w:r>
            <w:r w:rsidRPr="00842768">
              <w:t xml:space="preserve"> J., Li, X., Zhong, H. et al. Systematic comparison of germline variant calling pipelines cross multiple next-generation sequencers. Sci Rep 9, 9345 (2019). https://doi.org/10.1038/s41598-019-45835-3</w:t>
            </w:r>
          </w:p>
        </w:tc>
        <w:bookmarkEnd w:id="357"/>
      </w:tr>
      <w:tr w:rsidR="009B3461" w:rsidRPr="00843F44" w14:paraId="494AD139" w14:textId="77777777" w:rsidTr="00CE71AD">
        <w:tc>
          <w:tcPr>
            <w:tcW w:w="9067" w:type="dxa"/>
          </w:tcPr>
          <w:p w14:paraId="7E4C1EE9" w14:textId="76B7DC9B" w:rsidR="009B3461" w:rsidRDefault="009B3461" w:rsidP="00842768">
            <w:pPr>
              <w:pStyle w:val="a4"/>
              <w:numPr>
                <w:ilvl w:val="0"/>
                <w:numId w:val="27"/>
              </w:numPr>
              <w:spacing w:line="360" w:lineRule="auto"/>
              <w:ind w:leftChars="0" w:left="601" w:rightChars="12" w:right="29" w:hanging="601"/>
              <w:jc w:val="left"/>
            </w:pPr>
            <w:bookmarkStart w:id="358" w:name="_Ref44872952"/>
            <w:proofErr w:type="spellStart"/>
            <w:r w:rsidRPr="009B3461">
              <w:t>Prodduturi</w:t>
            </w:r>
            <w:proofErr w:type="spellEnd"/>
            <w:r w:rsidRPr="009B3461">
              <w:t xml:space="preserve"> N, </w:t>
            </w:r>
            <w:proofErr w:type="spellStart"/>
            <w:r w:rsidRPr="009B3461">
              <w:t>Bhagwate</w:t>
            </w:r>
            <w:proofErr w:type="spellEnd"/>
            <w:r w:rsidRPr="009B3461">
              <w:t xml:space="preserve"> A, Kocher JA, Sun Z. Indel sensitive and comprehensive variant/mutation detection from RNA sequencing data for precision medicine. BMC Med Genomics. 2018;11(Suppl 3):67. Published 2018 Sep 14. doi:10.1186/s12920-018-0391-5</w:t>
            </w:r>
            <w:bookmarkEnd w:id="358"/>
          </w:p>
        </w:tc>
      </w:tr>
      <w:tr w:rsidR="00E26672" w:rsidRPr="00843F44" w14:paraId="1BF49BE0" w14:textId="77777777" w:rsidTr="00CE71AD">
        <w:tc>
          <w:tcPr>
            <w:tcW w:w="9067" w:type="dxa"/>
          </w:tcPr>
          <w:p w14:paraId="13A60AAA" w14:textId="2635460C" w:rsidR="00E26672" w:rsidRPr="009C685A" w:rsidRDefault="00E26672" w:rsidP="008C5FD5">
            <w:pPr>
              <w:pStyle w:val="a4"/>
              <w:numPr>
                <w:ilvl w:val="0"/>
                <w:numId w:val="27"/>
              </w:numPr>
              <w:spacing w:line="360" w:lineRule="auto"/>
              <w:ind w:leftChars="0" w:left="601" w:hanging="601"/>
              <w:jc w:val="left"/>
            </w:pPr>
            <w:bookmarkStart w:id="359" w:name="_Ref44873086"/>
            <w:r w:rsidRPr="004E6EC4">
              <w:t>Li H, Durbin R. Fast and accurate short read alignment with Burrows-Wheeler transform. Bioinformatics. 2009;25(14):1754‐1760. doi:10.1093/bioinformatics/btp324</w:t>
            </w:r>
            <w:bookmarkEnd w:id="359"/>
          </w:p>
        </w:tc>
      </w:tr>
      <w:tr w:rsidR="00CB1A1E" w:rsidRPr="00843F44" w14:paraId="534B5246" w14:textId="77777777" w:rsidTr="00CE71AD">
        <w:tc>
          <w:tcPr>
            <w:tcW w:w="9067" w:type="dxa"/>
          </w:tcPr>
          <w:p w14:paraId="0E75ABC5" w14:textId="30B0D40B" w:rsidR="00CB1A1E" w:rsidRPr="004E6EC4" w:rsidRDefault="00CB1A1E" w:rsidP="008C5FD5">
            <w:pPr>
              <w:pStyle w:val="a4"/>
              <w:numPr>
                <w:ilvl w:val="0"/>
                <w:numId w:val="27"/>
              </w:numPr>
              <w:spacing w:line="360" w:lineRule="auto"/>
              <w:ind w:leftChars="0" w:left="601" w:hanging="601"/>
              <w:jc w:val="left"/>
            </w:pPr>
            <w:bookmarkStart w:id="360" w:name="_Ref44873109"/>
            <w:r w:rsidRPr="00CB1A1E">
              <w:t xml:space="preserve">Langmead B, </w:t>
            </w:r>
            <w:proofErr w:type="spellStart"/>
            <w:r w:rsidRPr="00CB1A1E">
              <w:t>Salzberg</w:t>
            </w:r>
            <w:proofErr w:type="spellEnd"/>
            <w:r w:rsidRPr="00CB1A1E">
              <w:t xml:space="preserve"> SL. Fast gapped-read alignment with Bowtie 2. Nat Methods. 2012;9(4):357-359. Published 2012 Mar 4. doi:10.1038/nmeth.1923</w:t>
            </w:r>
            <w:bookmarkEnd w:id="360"/>
          </w:p>
        </w:tc>
      </w:tr>
      <w:tr w:rsidR="00E26672" w:rsidRPr="00843F44" w14:paraId="071DE563" w14:textId="77777777" w:rsidTr="00CE71AD">
        <w:tc>
          <w:tcPr>
            <w:tcW w:w="9067" w:type="dxa"/>
          </w:tcPr>
          <w:p w14:paraId="713CB6A3" w14:textId="67F5E5A7" w:rsidR="00E26672" w:rsidRPr="00E26672" w:rsidRDefault="00E26672" w:rsidP="008C5FD5">
            <w:pPr>
              <w:pStyle w:val="a4"/>
              <w:numPr>
                <w:ilvl w:val="0"/>
                <w:numId w:val="27"/>
              </w:numPr>
              <w:spacing w:line="360" w:lineRule="auto"/>
              <w:ind w:leftChars="0" w:left="601" w:hanging="601"/>
              <w:jc w:val="left"/>
              <w:rPr>
                <w:rFonts w:ascii="Times" w:hAnsi="Times"/>
              </w:rPr>
            </w:pPr>
            <w:bookmarkStart w:id="361" w:name="_Ref44871244"/>
            <w:r w:rsidRPr="00F61E55">
              <w:t xml:space="preserve">Li H, </w:t>
            </w:r>
            <w:proofErr w:type="spellStart"/>
            <w:r w:rsidRPr="00F61E55">
              <w:t>Handsaker</w:t>
            </w:r>
            <w:proofErr w:type="spellEnd"/>
            <w:r w:rsidRPr="00F61E55">
              <w:t xml:space="preserve"> B, </w:t>
            </w:r>
            <w:proofErr w:type="spellStart"/>
            <w:r w:rsidRPr="00F61E55">
              <w:t>Wysoker</w:t>
            </w:r>
            <w:proofErr w:type="spellEnd"/>
            <w:r w:rsidRPr="00F61E55">
              <w:t xml:space="preserve"> A, et al. The Sequence Alignment/Map format and </w:t>
            </w:r>
            <w:proofErr w:type="spellStart"/>
            <w:r w:rsidRPr="00F61E55">
              <w:t>SAMtools</w:t>
            </w:r>
            <w:proofErr w:type="spellEnd"/>
            <w:r w:rsidRPr="00F61E55">
              <w:t>. Bioinformatics. 2009;25(16):2078-2079. doi:10.1093/bioinformatics/btp352</w:t>
            </w:r>
            <w:bookmarkEnd w:id="361"/>
          </w:p>
        </w:tc>
      </w:tr>
      <w:tr w:rsidR="00CB1A1E" w:rsidRPr="00843F44" w14:paraId="4304D5C7" w14:textId="77777777" w:rsidTr="00CE71AD">
        <w:tc>
          <w:tcPr>
            <w:tcW w:w="9067" w:type="dxa"/>
          </w:tcPr>
          <w:p w14:paraId="4EF5B3F0" w14:textId="10E7A26D" w:rsidR="00CB1A1E" w:rsidRPr="00F61E55" w:rsidRDefault="00CB1A1E" w:rsidP="008C5FD5">
            <w:pPr>
              <w:pStyle w:val="a4"/>
              <w:numPr>
                <w:ilvl w:val="0"/>
                <w:numId w:val="27"/>
              </w:numPr>
              <w:spacing w:line="360" w:lineRule="auto"/>
              <w:ind w:leftChars="0" w:left="601" w:hanging="601"/>
              <w:jc w:val="left"/>
            </w:pPr>
            <w:bookmarkStart w:id="362" w:name="_Ref44873476"/>
            <w:proofErr w:type="spellStart"/>
            <w:r w:rsidRPr="00CB1A1E">
              <w:t>Degner</w:t>
            </w:r>
            <w:proofErr w:type="spellEnd"/>
            <w:r w:rsidRPr="00CB1A1E">
              <w:t xml:space="preserve"> JF, </w:t>
            </w:r>
            <w:proofErr w:type="spellStart"/>
            <w:r w:rsidRPr="00CB1A1E">
              <w:t>Marioni</w:t>
            </w:r>
            <w:proofErr w:type="spellEnd"/>
            <w:r w:rsidRPr="00CB1A1E">
              <w:t xml:space="preserve"> JC, Pai AA, et al. Effect of read-mapping biases on detecting allele-specific expression from RNA-sequencing data. Bioinformatics. 2009;25(24):3207-3212. doi:10.1093/bioinformatics/btp579</w:t>
            </w:r>
            <w:bookmarkEnd w:id="362"/>
          </w:p>
        </w:tc>
      </w:tr>
      <w:tr w:rsidR="00CE71AD" w:rsidRPr="00843F44" w14:paraId="044F8DB3" w14:textId="77777777" w:rsidTr="00CE71AD">
        <w:tc>
          <w:tcPr>
            <w:tcW w:w="9067" w:type="dxa"/>
          </w:tcPr>
          <w:p w14:paraId="33DEC59B" w14:textId="776E2834" w:rsidR="00CE71AD" w:rsidRPr="00CB1A1E" w:rsidRDefault="00CE71AD" w:rsidP="008C5FD5">
            <w:pPr>
              <w:pStyle w:val="a4"/>
              <w:numPr>
                <w:ilvl w:val="0"/>
                <w:numId w:val="27"/>
              </w:numPr>
              <w:spacing w:line="360" w:lineRule="auto"/>
              <w:ind w:leftChars="0" w:left="601" w:hanging="601"/>
              <w:jc w:val="left"/>
            </w:pPr>
            <w:bookmarkStart w:id="363" w:name="_Ref45455305"/>
            <w:r w:rsidRPr="00CE71AD">
              <w:lastRenderedPageBreak/>
              <w:t>McKenna A, Hanna M, Banks E, et al. The Genome Analysis Toolkit: a MapReduce framework for analyzing next-generation DNA sequencing data. Genome Res. 2010;20(9):1297-1303. doi:10.1101/gr.107524.110</w:t>
            </w:r>
            <w:bookmarkEnd w:id="363"/>
          </w:p>
        </w:tc>
      </w:tr>
      <w:tr w:rsidR="00175527" w:rsidRPr="00843F44" w14:paraId="38588C7A" w14:textId="77777777" w:rsidTr="00CE71AD">
        <w:tc>
          <w:tcPr>
            <w:tcW w:w="9067" w:type="dxa"/>
          </w:tcPr>
          <w:p w14:paraId="5FFE42E1" w14:textId="3C2CEB28" w:rsidR="00175527" w:rsidRPr="00CE71AD" w:rsidRDefault="00175527" w:rsidP="008C5FD5">
            <w:pPr>
              <w:pStyle w:val="a4"/>
              <w:numPr>
                <w:ilvl w:val="0"/>
                <w:numId w:val="27"/>
              </w:numPr>
              <w:spacing w:line="360" w:lineRule="auto"/>
              <w:ind w:leftChars="0" w:left="601" w:hanging="601"/>
              <w:jc w:val="left"/>
            </w:pPr>
            <w:bookmarkStart w:id="364" w:name="_Ref45457992"/>
            <w:proofErr w:type="spellStart"/>
            <w:r w:rsidRPr="00175527">
              <w:t>DePristo</w:t>
            </w:r>
            <w:proofErr w:type="spellEnd"/>
            <w:r w:rsidRPr="00175527">
              <w:t>, M., Banks, E., Poplin, R. et al. A framework for variation discovery and genotyping using next-generation DNA sequencing data. Nat Genet 43, 491–498 (2011). https://doi.org/10.1038/ng.806</w:t>
            </w:r>
            <w:bookmarkEnd w:id="364"/>
          </w:p>
        </w:tc>
      </w:tr>
      <w:tr w:rsidR="00175527" w:rsidRPr="00843F44" w14:paraId="0D348B8D" w14:textId="77777777" w:rsidTr="00CE71AD">
        <w:tc>
          <w:tcPr>
            <w:tcW w:w="9067" w:type="dxa"/>
          </w:tcPr>
          <w:p w14:paraId="07BA329E" w14:textId="57D85F1C" w:rsidR="00175527" w:rsidRPr="00175527" w:rsidRDefault="00175527" w:rsidP="008C5FD5">
            <w:pPr>
              <w:pStyle w:val="a4"/>
              <w:numPr>
                <w:ilvl w:val="0"/>
                <w:numId w:val="27"/>
              </w:numPr>
              <w:spacing w:line="360" w:lineRule="auto"/>
              <w:ind w:leftChars="0" w:left="601" w:hanging="601"/>
              <w:jc w:val="left"/>
            </w:pPr>
            <w:bookmarkStart w:id="365" w:name="_Ref45458005"/>
            <w:r w:rsidRPr="00175527">
              <w:t xml:space="preserve">Van der </w:t>
            </w:r>
            <w:proofErr w:type="spellStart"/>
            <w:r w:rsidRPr="00175527">
              <w:t>Auwera</w:t>
            </w:r>
            <w:proofErr w:type="spellEnd"/>
            <w:r w:rsidRPr="00175527">
              <w:t xml:space="preserve"> GA, Carneiro MO, </w:t>
            </w:r>
            <w:proofErr w:type="spellStart"/>
            <w:r w:rsidRPr="00175527">
              <w:t>Hartl</w:t>
            </w:r>
            <w:proofErr w:type="spellEnd"/>
            <w:r w:rsidRPr="00175527">
              <w:t xml:space="preserve"> C, et al. From </w:t>
            </w:r>
            <w:proofErr w:type="spellStart"/>
            <w:r w:rsidRPr="00175527">
              <w:t>FastQ</w:t>
            </w:r>
            <w:proofErr w:type="spellEnd"/>
            <w:r w:rsidRPr="00175527">
              <w:t xml:space="preserve"> data to high confidence variant calls: </w:t>
            </w:r>
            <w:proofErr w:type="gramStart"/>
            <w:r w:rsidRPr="00175527">
              <w:t>the</w:t>
            </w:r>
            <w:proofErr w:type="gramEnd"/>
            <w:r w:rsidRPr="00175527">
              <w:t xml:space="preserve"> Genome Analysis Toolkit best practices pipeline. </w:t>
            </w:r>
            <w:proofErr w:type="spellStart"/>
            <w:r w:rsidRPr="00175527">
              <w:t>Curr</w:t>
            </w:r>
            <w:proofErr w:type="spellEnd"/>
            <w:r w:rsidRPr="00175527">
              <w:t xml:space="preserve"> </w:t>
            </w:r>
            <w:proofErr w:type="spellStart"/>
            <w:r w:rsidRPr="00175527">
              <w:t>Protoc</w:t>
            </w:r>
            <w:proofErr w:type="spellEnd"/>
            <w:r w:rsidRPr="00175527">
              <w:t xml:space="preserve"> Bioinformatics. 2013;43(1110):11.10.1-11.10.33. doi:10.1002/0471250953.bi1110s43</w:t>
            </w:r>
            <w:bookmarkEnd w:id="365"/>
          </w:p>
        </w:tc>
      </w:tr>
      <w:tr w:rsidR="00175527" w:rsidRPr="00843F44" w14:paraId="46EDF526" w14:textId="77777777" w:rsidTr="00CE71AD">
        <w:tc>
          <w:tcPr>
            <w:tcW w:w="9067" w:type="dxa"/>
          </w:tcPr>
          <w:p w14:paraId="7CBBAD22" w14:textId="14A199D0" w:rsidR="00175527" w:rsidRPr="00175527" w:rsidRDefault="00175527" w:rsidP="008C5FD5">
            <w:pPr>
              <w:pStyle w:val="a4"/>
              <w:numPr>
                <w:ilvl w:val="0"/>
                <w:numId w:val="27"/>
              </w:numPr>
              <w:spacing w:line="360" w:lineRule="auto"/>
              <w:ind w:leftChars="0" w:left="601" w:hanging="601"/>
              <w:jc w:val="left"/>
            </w:pPr>
            <w:bookmarkStart w:id="366" w:name="_Ref45458573"/>
            <w:proofErr w:type="spellStart"/>
            <w:r w:rsidRPr="00175527">
              <w:t>Rimmer</w:t>
            </w:r>
            <w:proofErr w:type="spellEnd"/>
            <w:r w:rsidRPr="00175527">
              <w:t>, A., Phan, H., Mathieson, I. et al. Integrating mapping-, assembly- and haplotype-based approaches for calling variants in clinical sequencing applications. Nat Genet 46, 912–918 (2014). https://doi.org/10.1038/ng.3036</w:t>
            </w:r>
            <w:bookmarkEnd w:id="366"/>
          </w:p>
        </w:tc>
      </w:tr>
      <w:tr w:rsidR="00175527" w:rsidRPr="00843F44" w14:paraId="267A4F50" w14:textId="77777777" w:rsidTr="00CE71AD">
        <w:tc>
          <w:tcPr>
            <w:tcW w:w="9067" w:type="dxa"/>
          </w:tcPr>
          <w:p w14:paraId="2A980EBE" w14:textId="4B714CA0" w:rsidR="00175527" w:rsidRPr="00175527" w:rsidRDefault="00175527" w:rsidP="008C5FD5">
            <w:pPr>
              <w:pStyle w:val="a4"/>
              <w:numPr>
                <w:ilvl w:val="0"/>
                <w:numId w:val="27"/>
              </w:numPr>
              <w:spacing w:line="360" w:lineRule="auto"/>
              <w:ind w:leftChars="0" w:left="601" w:hanging="601"/>
              <w:jc w:val="left"/>
            </w:pPr>
            <w:bookmarkStart w:id="367" w:name="_Ref45458599"/>
            <w:r w:rsidRPr="00175527">
              <w:t>Garrison E, Marth G. Haplotype-based variant detection from short-read sequencing. 2012. arXiv:1207.3907v2 [q-bio.GN].</w:t>
            </w:r>
            <w:bookmarkEnd w:id="367"/>
          </w:p>
        </w:tc>
      </w:tr>
      <w:tr w:rsidR="000474FD" w:rsidRPr="00843F44" w14:paraId="783C25E0" w14:textId="77777777" w:rsidTr="00CE71AD">
        <w:tc>
          <w:tcPr>
            <w:tcW w:w="9067" w:type="dxa"/>
          </w:tcPr>
          <w:p w14:paraId="68DCC345" w14:textId="37756D28" w:rsidR="000474FD" w:rsidRPr="00F61E55" w:rsidRDefault="000474FD" w:rsidP="008C5FD5">
            <w:pPr>
              <w:pStyle w:val="a4"/>
              <w:numPr>
                <w:ilvl w:val="0"/>
                <w:numId w:val="27"/>
              </w:numPr>
              <w:spacing w:line="360" w:lineRule="auto"/>
              <w:ind w:leftChars="0" w:left="601" w:hanging="601"/>
              <w:jc w:val="left"/>
            </w:pPr>
            <w:bookmarkStart w:id="368" w:name="_Ref44871228"/>
            <w:proofErr w:type="spellStart"/>
            <w:r>
              <w:rPr>
                <w:rFonts w:hint="eastAsia"/>
              </w:rPr>
              <w:t>K</w:t>
            </w:r>
            <w:r>
              <w:t>uo</w:t>
            </w:r>
            <w:proofErr w:type="spellEnd"/>
            <w:r>
              <w:t xml:space="preserve">, </w:t>
            </w:r>
            <w:r w:rsidRPr="000474FD">
              <w:t xml:space="preserve">T., Frith, M.C., </w:t>
            </w:r>
            <w:proofErr w:type="spellStart"/>
            <w:r w:rsidRPr="000474FD">
              <w:t>Sese</w:t>
            </w:r>
            <w:proofErr w:type="spellEnd"/>
            <w:r w:rsidRPr="000474FD">
              <w:t>, J. </w:t>
            </w:r>
            <w:r w:rsidR="001645B7">
              <w:t>and Horton P</w:t>
            </w:r>
            <w:r w:rsidRPr="000474FD">
              <w:t>. EAGLE: Explicit Alternative Genome Likelihood Evaluator. BMC Med Genomics 11, 28 (2018). https://doi.org/10.1186/s12920-018-0342-1</w:t>
            </w:r>
            <w:bookmarkEnd w:id="368"/>
          </w:p>
        </w:tc>
      </w:tr>
      <w:tr w:rsidR="000F23D5" w:rsidRPr="00843F44" w14:paraId="53BFAB53" w14:textId="77777777" w:rsidTr="00CE71AD">
        <w:tc>
          <w:tcPr>
            <w:tcW w:w="9067" w:type="dxa"/>
          </w:tcPr>
          <w:p w14:paraId="17091D8F" w14:textId="053001FB" w:rsidR="000F23D5" w:rsidRDefault="000F23D5" w:rsidP="008C5FD5">
            <w:pPr>
              <w:pStyle w:val="a4"/>
              <w:numPr>
                <w:ilvl w:val="0"/>
                <w:numId w:val="27"/>
              </w:numPr>
              <w:spacing w:line="360" w:lineRule="auto"/>
              <w:ind w:leftChars="0" w:left="601" w:hanging="601"/>
              <w:jc w:val="left"/>
            </w:pPr>
            <w:bookmarkStart w:id="369" w:name="_Ref44935328"/>
            <w:r w:rsidRPr="000F23D5">
              <w:t xml:space="preserve">P. </w:t>
            </w:r>
            <w:proofErr w:type="spellStart"/>
            <w:r w:rsidRPr="000F23D5">
              <w:t>Ferragina</w:t>
            </w:r>
            <w:proofErr w:type="spellEnd"/>
            <w:r w:rsidRPr="000F23D5">
              <w:t xml:space="preserve"> and G. Manzini, "Opportunistic data structures with applications," Proceedings 41st Annual Symposium on Foundations of Computer Science, Redondo Beach, CA, USA, 2000, pp. 390-398, </w:t>
            </w:r>
            <w:proofErr w:type="spellStart"/>
            <w:r w:rsidRPr="000F23D5">
              <w:t>doi</w:t>
            </w:r>
            <w:proofErr w:type="spellEnd"/>
            <w:r w:rsidRPr="000F23D5">
              <w:t>: 10.1109/SFCS.2000.892127.</w:t>
            </w:r>
            <w:bookmarkEnd w:id="369"/>
          </w:p>
        </w:tc>
      </w:tr>
      <w:tr w:rsidR="000F23D5" w:rsidRPr="00843F44" w14:paraId="46F92073" w14:textId="77777777" w:rsidTr="00CE71AD">
        <w:tc>
          <w:tcPr>
            <w:tcW w:w="9067" w:type="dxa"/>
          </w:tcPr>
          <w:p w14:paraId="68CE21F2" w14:textId="26AD2648" w:rsidR="000F23D5" w:rsidRPr="000F23D5" w:rsidRDefault="000F23D5" w:rsidP="008C5FD5">
            <w:pPr>
              <w:pStyle w:val="a4"/>
              <w:numPr>
                <w:ilvl w:val="0"/>
                <w:numId w:val="27"/>
              </w:numPr>
              <w:spacing w:line="360" w:lineRule="auto"/>
              <w:ind w:leftChars="0" w:left="601" w:hanging="601"/>
              <w:jc w:val="left"/>
            </w:pPr>
            <w:bookmarkStart w:id="370" w:name="_Ref44935339"/>
            <w:r w:rsidRPr="000F23D5">
              <w:t xml:space="preserve">Lippert RA. Space-efficient whole genome comparisons with Burrows-Wheeler transforms. J </w:t>
            </w:r>
            <w:proofErr w:type="spellStart"/>
            <w:r w:rsidRPr="000F23D5">
              <w:t>Comput</w:t>
            </w:r>
            <w:proofErr w:type="spellEnd"/>
            <w:r w:rsidRPr="000F23D5">
              <w:t xml:space="preserve"> Biol. 2005;12(4):407-415. doi:10.1089/cmb.2005.12.407</w:t>
            </w:r>
            <w:bookmarkEnd w:id="370"/>
          </w:p>
        </w:tc>
      </w:tr>
      <w:tr w:rsidR="000F23D5" w:rsidRPr="00843F44" w14:paraId="2DE7EE29" w14:textId="77777777" w:rsidTr="00CE71AD">
        <w:tc>
          <w:tcPr>
            <w:tcW w:w="9067" w:type="dxa"/>
          </w:tcPr>
          <w:p w14:paraId="5D76B418" w14:textId="46002BF6" w:rsidR="000F23D5" w:rsidRPr="000F23D5" w:rsidRDefault="000F23D5" w:rsidP="008C5FD5">
            <w:pPr>
              <w:pStyle w:val="a4"/>
              <w:numPr>
                <w:ilvl w:val="0"/>
                <w:numId w:val="27"/>
              </w:numPr>
              <w:spacing w:line="360" w:lineRule="auto"/>
              <w:ind w:leftChars="0" w:left="601" w:hanging="601"/>
              <w:jc w:val="left"/>
            </w:pPr>
            <w:bookmarkStart w:id="371" w:name="_Ref44935809"/>
            <w:r w:rsidRPr="000F23D5">
              <w:t xml:space="preserve">T. W. Lam, W. K. Sung, S. L. Tam, C. K. Wong, S. M. </w:t>
            </w:r>
            <w:proofErr w:type="spellStart"/>
            <w:r w:rsidRPr="000F23D5">
              <w:t>Yiu</w:t>
            </w:r>
            <w:proofErr w:type="spellEnd"/>
            <w:r w:rsidRPr="000F23D5">
              <w:t xml:space="preserve">, Compressed indexing and </w:t>
            </w:r>
            <w:r w:rsidRPr="000F23D5">
              <w:lastRenderedPageBreak/>
              <w:t>local alignment of DNA, Bioinformatics, Volume 24, Issue 6, 15 March 2008, Pages 791–797, https://doi.org/10.1093/bioinformatics/btn032</w:t>
            </w:r>
            <w:bookmarkEnd w:id="371"/>
          </w:p>
        </w:tc>
      </w:tr>
      <w:tr w:rsidR="00B616FB" w:rsidRPr="00843F44" w14:paraId="2AFCB59B" w14:textId="77777777" w:rsidTr="00CE71AD">
        <w:tc>
          <w:tcPr>
            <w:tcW w:w="9067" w:type="dxa"/>
          </w:tcPr>
          <w:p w14:paraId="11775B78" w14:textId="5CBB349B" w:rsidR="00B616FB" w:rsidRPr="000F23D5" w:rsidRDefault="00B616FB" w:rsidP="008C5FD5">
            <w:pPr>
              <w:pStyle w:val="a4"/>
              <w:numPr>
                <w:ilvl w:val="0"/>
                <w:numId w:val="27"/>
              </w:numPr>
              <w:spacing w:line="360" w:lineRule="auto"/>
              <w:ind w:leftChars="0" w:left="601" w:hanging="601"/>
              <w:jc w:val="left"/>
            </w:pPr>
            <w:bookmarkStart w:id="372" w:name="_Ref44937790"/>
            <w:r w:rsidRPr="00B616FB">
              <w:lastRenderedPageBreak/>
              <w:t xml:space="preserve">Li, Heng. (2013). Aligning sequence reads, clone sequences and assembly contigs with BWA-MEM. </w:t>
            </w:r>
            <w:proofErr w:type="spellStart"/>
            <w:r w:rsidRPr="00B616FB">
              <w:t>ArXiv</w:t>
            </w:r>
            <w:proofErr w:type="spellEnd"/>
            <w:r w:rsidRPr="00B616FB">
              <w:t>. 1303.</w:t>
            </w:r>
            <w:bookmarkEnd w:id="372"/>
          </w:p>
        </w:tc>
      </w:tr>
      <w:tr w:rsidR="00724D23" w:rsidRPr="00843F44" w14:paraId="3F9ECB54" w14:textId="77777777" w:rsidTr="00CE71AD">
        <w:tc>
          <w:tcPr>
            <w:tcW w:w="9067" w:type="dxa"/>
          </w:tcPr>
          <w:p w14:paraId="15CEF522" w14:textId="128A4536" w:rsidR="00724D23" w:rsidRPr="00B616FB" w:rsidRDefault="00991B02" w:rsidP="008C5FD5">
            <w:pPr>
              <w:pStyle w:val="a4"/>
              <w:numPr>
                <w:ilvl w:val="0"/>
                <w:numId w:val="27"/>
              </w:numPr>
              <w:spacing w:line="360" w:lineRule="auto"/>
              <w:ind w:leftChars="0" w:left="601" w:hanging="601"/>
              <w:jc w:val="left"/>
            </w:pPr>
            <w:bookmarkStart w:id="373" w:name="_Ref44941586"/>
            <w:r w:rsidRPr="00991B02">
              <w:t xml:space="preserve">Günther T, </w:t>
            </w:r>
            <w:proofErr w:type="spellStart"/>
            <w:r w:rsidRPr="00991B02">
              <w:t>Nettelblad</w:t>
            </w:r>
            <w:proofErr w:type="spellEnd"/>
            <w:r w:rsidRPr="00991B02">
              <w:t xml:space="preserve"> C. The presence and impact of reference bias on population genomic studies of prehistoric human populations. </w:t>
            </w:r>
            <w:proofErr w:type="spellStart"/>
            <w:r w:rsidRPr="00991B02">
              <w:t>PLoS</w:t>
            </w:r>
            <w:proofErr w:type="spellEnd"/>
            <w:r w:rsidRPr="00991B02">
              <w:t xml:space="preserve"> Genet. 2019;15(7</w:t>
            </w:r>
            <w:proofErr w:type="gramStart"/>
            <w:r w:rsidRPr="00991B02">
              <w:t>):e</w:t>
            </w:r>
            <w:proofErr w:type="gramEnd"/>
            <w:r w:rsidRPr="00991B02">
              <w:t xml:space="preserve">1008302. Published 2019 Jul 26. </w:t>
            </w:r>
            <w:proofErr w:type="gramStart"/>
            <w:r w:rsidRPr="00991B02">
              <w:t>doi:10.1371/journal.pgen</w:t>
            </w:r>
            <w:proofErr w:type="gramEnd"/>
            <w:r w:rsidRPr="00991B02">
              <w:t>.1008302</w:t>
            </w:r>
            <w:bookmarkEnd w:id="373"/>
          </w:p>
        </w:tc>
      </w:tr>
      <w:tr w:rsidR="00DC1EA5" w:rsidRPr="00843F44" w14:paraId="0D4F2187" w14:textId="77777777" w:rsidTr="00CE71AD">
        <w:tc>
          <w:tcPr>
            <w:tcW w:w="9067" w:type="dxa"/>
          </w:tcPr>
          <w:p w14:paraId="4F1FAD7B" w14:textId="627B0CFD" w:rsidR="00DC1EA5" w:rsidRPr="00991B02" w:rsidRDefault="00DC1EA5" w:rsidP="008C5FD5">
            <w:pPr>
              <w:pStyle w:val="a4"/>
              <w:numPr>
                <w:ilvl w:val="0"/>
                <w:numId w:val="27"/>
              </w:numPr>
              <w:spacing w:line="360" w:lineRule="auto"/>
              <w:ind w:leftChars="0" w:left="601" w:hanging="601"/>
              <w:jc w:val="left"/>
            </w:pPr>
            <w:bookmarkStart w:id="374" w:name="_Ref44943414"/>
            <w:r w:rsidRPr="00DC1EA5">
              <w:t xml:space="preserve">Garrison, E., </w:t>
            </w:r>
            <w:proofErr w:type="spellStart"/>
            <w:r w:rsidRPr="00DC1EA5">
              <w:t>Sirén</w:t>
            </w:r>
            <w:proofErr w:type="spellEnd"/>
            <w:r w:rsidRPr="00DC1EA5">
              <w:t xml:space="preserve">, J., Novak, A. et al. Variation graph toolkit improves read mapping by representing genetic variation in the reference. Nat </w:t>
            </w:r>
            <w:proofErr w:type="spellStart"/>
            <w:r w:rsidRPr="00DC1EA5">
              <w:t>Biotechnol</w:t>
            </w:r>
            <w:proofErr w:type="spellEnd"/>
            <w:r w:rsidRPr="00DC1EA5">
              <w:t xml:space="preserve"> 36, 875–879 (2018). https://doi.org/10.1038/nbt.4227</w:t>
            </w:r>
            <w:bookmarkEnd w:id="374"/>
          </w:p>
        </w:tc>
      </w:tr>
      <w:tr w:rsidR="00DC1EA5" w:rsidRPr="00843F44" w14:paraId="5274CC2F" w14:textId="77777777" w:rsidTr="00CE71AD">
        <w:tc>
          <w:tcPr>
            <w:tcW w:w="9067" w:type="dxa"/>
          </w:tcPr>
          <w:p w14:paraId="094FB8E5" w14:textId="3879F04E" w:rsidR="00DC1EA5" w:rsidRPr="00DC1EA5" w:rsidRDefault="00DC1EA5" w:rsidP="008C5FD5">
            <w:pPr>
              <w:pStyle w:val="a4"/>
              <w:numPr>
                <w:ilvl w:val="0"/>
                <w:numId w:val="27"/>
              </w:numPr>
              <w:spacing w:line="360" w:lineRule="auto"/>
              <w:ind w:leftChars="0" w:left="601" w:hanging="601"/>
              <w:jc w:val="left"/>
            </w:pPr>
            <w:bookmarkStart w:id="375" w:name="_Ref44943417"/>
            <w:r w:rsidRPr="00DC1EA5">
              <w:t xml:space="preserve">Paten B, Novak AM, </w:t>
            </w:r>
            <w:proofErr w:type="spellStart"/>
            <w:r w:rsidRPr="00DC1EA5">
              <w:t>Eizenga</w:t>
            </w:r>
            <w:proofErr w:type="spellEnd"/>
            <w:r w:rsidRPr="00DC1EA5">
              <w:t xml:space="preserve"> JM, Garrison E. Genome graphs and the evolution of genome inference. Genome Res. 2017;27(5):665-676. doi:10.1101/gr.214155.116</w:t>
            </w:r>
            <w:bookmarkEnd w:id="375"/>
          </w:p>
        </w:tc>
      </w:tr>
      <w:tr w:rsidR="00E26672" w:rsidRPr="00843F44" w14:paraId="314B2DB8" w14:textId="77777777" w:rsidTr="00CE71AD">
        <w:tc>
          <w:tcPr>
            <w:tcW w:w="9067" w:type="dxa"/>
          </w:tcPr>
          <w:p w14:paraId="79CA6D40" w14:textId="752512A0" w:rsidR="00E26672" w:rsidRPr="00E26672" w:rsidRDefault="00E26672" w:rsidP="008C5FD5">
            <w:pPr>
              <w:pStyle w:val="a4"/>
              <w:numPr>
                <w:ilvl w:val="0"/>
                <w:numId w:val="27"/>
              </w:numPr>
              <w:spacing w:line="360" w:lineRule="auto"/>
              <w:ind w:leftChars="0" w:left="601" w:hanging="601"/>
              <w:jc w:val="left"/>
              <w:rPr>
                <w:rFonts w:ascii="Times" w:hAnsi="Times"/>
                <w:lang w:eastAsia="zh-CN"/>
              </w:rPr>
            </w:pPr>
            <w:bookmarkStart w:id="376" w:name="_Ref44873966"/>
            <w:r w:rsidRPr="00DC15CB">
              <w:t>Li H. Exploring single-sample SNP and INDEL calling with whole-genome de novo assembly. Bioinformatics. 2012;28(14):1838-1844. doi:10.1093/bioinformatics/bts280</w:t>
            </w:r>
            <w:bookmarkEnd w:id="376"/>
          </w:p>
        </w:tc>
      </w:tr>
      <w:tr w:rsidR="00E26672" w:rsidRPr="00843F44" w14:paraId="7F6C52E1" w14:textId="77777777" w:rsidTr="00CE71AD">
        <w:tc>
          <w:tcPr>
            <w:tcW w:w="9067" w:type="dxa"/>
          </w:tcPr>
          <w:p w14:paraId="4A41531F" w14:textId="361D808F" w:rsidR="00E26672" w:rsidRPr="00E26672" w:rsidRDefault="00E26672" w:rsidP="008C5FD5">
            <w:pPr>
              <w:pStyle w:val="a4"/>
              <w:numPr>
                <w:ilvl w:val="0"/>
                <w:numId w:val="27"/>
              </w:numPr>
              <w:spacing w:line="360" w:lineRule="auto"/>
              <w:ind w:leftChars="0" w:left="601" w:hanging="601"/>
              <w:jc w:val="left"/>
              <w:rPr>
                <w:rFonts w:ascii="Times" w:hAnsi="Times"/>
              </w:rPr>
            </w:pPr>
            <w:bookmarkStart w:id="377" w:name="_Ref44873984"/>
            <w:r w:rsidRPr="00861226">
              <w:t xml:space="preserve">Zook JM, Chapman B, Wang J, et al. Integrating human sequence data sets provides a resource of benchmark SNP and indel genotype calls. Nat </w:t>
            </w:r>
            <w:proofErr w:type="spellStart"/>
            <w:r w:rsidRPr="00861226">
              <w:t>Biotechnol</w:t>
            </w:r>
            <w:proofErr w:type="spellEnd"/>
            <w:r w:rsidRPr="00861226">
              <w:t>. 2014;32(3):246-251. doi:10.1038/nbt.2835</w:t>
            </w:r>
            <w:bookmarkEnd w:id="377"/>
          </w:p>
        </w:tc>
      </w:tr>
      <w:tr w:rsidR="00E26672" w:rsidRPr="00843F44" w14:paraId="7ED53ABD" w14:textId="77777777" w:rsidTr="00CE71AD">
        <w:tc>
          <w:tcPr>
            <w:tcW w:w="9067" w:type="dxa"/>
          </w:tcPr>
          <w:p w14:paraId="6734E98F" w14:textId="483079D4" w:rsidR="00E26672" w:rsidRPr="00E26672" w:rsidRDefault="00E26672" w:rsidP="008C5FD5">
            <w:pPr>
              <w:pStyle w:val="a4"/>
              <w:numPr>
                <w:ilvl w:val="0"/>
                <w:numId w:val="27"/>
              </w:numPr>
              <w:spacing w:line="360" w:lineRule="auto"/>
              <w:ind w:leftChars="0" w:left="601" w:hanging="601"/>
              <w:jc w:val="left"/>
              <w:rPr>
                <w:rFonts w:ascii="Times" w:hAnsi="Times"/>
              </w:rPr>
            </w:pPr>
            <w:bookmarkStart w:id="378" w:name="_Ref43753124"/>
            <w:r w:rsidRPr="00475ADD">
              <w:t>Landrum MJ, Lee JM, Riley GR, et al. ClinVar: public archive of relationships among sequence variation and human phenotype. Nucleic Acids Res. 2014;42(Database issue</w:t>
            </w:r>
            <w:proofErr w:type="gramStart"/>
            <w:r w:rsidRPr="00475ADD">
              <w:t>):D</w:t>
            </w:r>
            <w:proofErr w:type="gramEnd"/>
            <w:r w:rsidRPr="00475ADD">
              <w:t>980-D985. doi:10.1093/</w:t>
            </w:r>
            <w:proofErr w:type="spellStart"/>
            <w:r w:rsidRPr="00475ADD">
              <w:t>nar</w:t>
            </w:r>
            <w:proofErr w:type="spellEnd"/>
            <w:r w:rsidRPr="00475ADD">
              <w:t>/gkt1113</w:t>
            </w:r>
            <w:bookmarkEnd w:id="378"/>
          </w:p>
        </w:tc>
      </w:tr>
    </w:tbl>
    <w:p w14:paraId="720F106A" w14:textId="77777777" w:rsidR="001A7F8C" w:rsidRPr="00F565FE" w:rsidRDefault="001A7F8C" w:rsidP="001A7F8C">
      <w:pPr>
        <w:rPr>
          <w:lang w:eastAsia="zh-CN"/>
        </w:rPr>
      </w:pPr>
    </w:p>
    <w:sectPr w:rsidR="001A7F8C" w:rsidRPr="00F565FE" w:rsidSect="00754A22">
      <w:footnotePr>
        <w:numRestart w:val="eachPage"/>
      </w:footnotePr>
      <w:pgSz w:w="11906" w:h="16838"/>
      <w:pgMar w:top="1304" w:right="1418" w:bottom="1985" w:left="1701" w:header="851" w:footer="992"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5C8B10" w14:textId="77777777" w:rsidR="00553944" w:rsidRDefault="00553944" w:rsidP="00D17C47">
      <w:r>
        <w:separator/>
      </w:r>
    </w:p>
  </w:endnote>
  <w:endnote w:type="continuationSeparator" w:id="0">
    <w:p w14:paraId="68808A4F" w14:textId="77777777" w:rsidR="00553944" w:rsidRDefault="00553944" w:rsidP="00D17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w:altName w:val="Sylfaen"/>
    <w:panose1 w:val="02020603050405020304"/>
    <w:charset w:val="00"/>
    <w:family w:val="roman"/>
    <w:pitch w:val="variable"/>
    <w:sig w:usb0="E0002EFF" w:usb1="C000785B" w:usb2="00000009" w:usb3="00000000" w:csb0="000001FF" w:csb1="00000000"/>
  </w:font>
  <w:font w:name="Cambria (標題)">
    <w:altName w:val="新細明體"/>
    <w:charset w:val="88"/>
    <w:family w:val="roman"/>
    <w:pitch w:val="default"/>
  </w:font>
  <w:font w:name="Cambria Math">
    <w:panose1 w:val="02040503050406030204"/>
    <w:charset w:val="00"/>
    <w:family w:val="roman"/>
    <w:pitch w:val="variable"/>
    <w:sig w:usb0="E00006FF" w:usb1="420024FF" w:usb2="02000000" w:usb3="00000000" w:csb0="0000019F" w:csb1="00000000"/>
  </w:font>
  <w:font w:name="華康中楷體">
    <w:altName w:val="新細明體"/>
    <w:charset w:val="88"/>
    <w:family w:val="modern"/>
    <w:pitch w:val="fixed"/>
    <w:sig w:usb0="00000001" w:usb1="08080000" w:usb2="00000010" w:usb3="00000000" w:csb0="00100000" w:csb1="00000000"/>
  </w:font>
  <w:font w:name="Times New Roman (標題 CS 字型)">
    <w:panose1 w:val="00000000000000000000"/>
    <w:charset w:val="88"/>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162031"/>
      <w:docPartObj>
        <w:docPartGallery w:val="Page Numbers (Bottom of Page)"/>
        <w:docPartUnique/>
      </w:docPartObj>
    </w:sdtPr>
    <w:sdtContent>
      <w:p w14:paraId="45D33B89" w14:textId="77777777" w:rsidR="00550AE1" w:rsidRDefault="00550AE1" w:rsidP="009B2F15">
        <w:pPr>
          <w:pStyle w:val="af"/>
          <w:jc w:val="center"/>
        </w:pPr>
        <w:r>
          <w:fldChar w:fldCharType="begin"/>
        </w:r>
        <w:r>
          <w:instrText>PAGE   \* MERGEFORMAT</w:instrText>
        </w:r>
        <w:r>
          <w:fldChar w:fldCharType="separate"/>
        </w:r>
        <w:r w:rsidRPr="00C31802">
          <w:rPr>
            <w:noProof/>
            <w:lang w:val="zh-TW"/>
          </w:rPr>
          <w:t>87</w:t>
        </w:r>
        <w:r>
          <w:fldChar w:fldCharType="end"/>
        </w:r>
      </w:p>
    </w:sdtContent>
  </w:sdt>
  <w:p w14:paraId="539FCE6F" w14:textId="77777777" w:rsidR="00550AE1" w:rsidRDefault="00550AE1">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579B9" w14:textId="77777777" w:rsidR="00553944" w:rsidRDefault="00553944" w:rsidP="00D17C47">
      <w:r>
        <w:separator/>
      </w:r>
    </w:p>
  </w:footnote>
  <w:footnote w:type="continuationSeparator" w:id="0">
    <w:p w14:paraId="128A2A3F" w14:textId="77777777" w:rsidR="00553944" w:rsidRDefault="00553944" w:rsidP="00D17C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21CC3" w14:textId="48962DDF" w:rsidR="00550AE1" w:rsidRDefault="00550AE1">
    <w:pPr>
      <w:pStyle w:val="ad"/>
    </w:pPr>
    <w:r>
      <w:rPr>
        <w:noProof/>
      </w:rPr>
      <w:pict w14:anchorId="623A0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854722" o:spid="_x0000_s2051" type="#_x0000_t75" alt="" style="position:absolute;left:0;text-align:left;margin-left:0;margin-top:0;width:195pt;height:195pt;z-index:-251653632;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2737017"/>
      <w:docPartObj>
        <w:docPartGallery w:val="Watermarks"/>
        <w:docPartUnique/>
      </w:docPartObj>
    </w:sdtPr>
    <w:sdtContent>
      <w:p w14:paraId="558DFA12" w14:textId="4B8C6AF8" w:rsidR="00550AE1" w:rsidRDefault="00550AE1" w:rsidP="004B0A98">
        <w:pPr>
          <w:pStyle w:val="ad"/>
        </w:pPr>
        <w:r>
          <w:rPr>
            <w:noProof/>
          </w:rPr>
          <w:pict w14:anchorId="0CDF2F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854723" o:spid="_x0000_s2050" type="#_x0000_t75" alt="" style="position:absolute;left:0;text-align:left;margin-left:0;margin-top:0;width:195pt;height:195pt;z-index:-251652608;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r>
          <w:rPr>
            <w:noProof/>
          </w:rPr>
          <w:drawing>
            <wp:anchor distT="0" distB="0" distL="114300" distR="114300" simplePos="0" relativeHeight="251657728" behindDoc="1" locked="0" layoutInCell="0" allowOverlap="1" wp14:anchorId="50A8B74D" wp14:editId="738CF849">
              <wp:simplePos x="0" y="0"/>
              <wp:positionH relativeFrom="margin">
                <wp:align>center</wp:align>
              </wp:positionH>
              <wp:positionV relativeFrom="margin">
                <wp:align>center</wp:align>
              </wp:positionV>
              <wp:extent cx="2476500" cy="2381250"/>
              <wp:effectExtent l="0" t="0" r="0" b="0"/>
              <wp:wrapNone/>
              <wp:docPr id="20" name="圖片 20" descr="20091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0911000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76500" cy="2381250"/>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C8488" w14:textId="65FFC32E" w:rsidR="00550AE1" w:rsidRDefault="00550AE1">
    <w:pPr>
      <w:pStyle w:val="ad"/>
    </w:pPr>
    <w:r>
      <w:rPr>
        <w:noProof/>
      </w:rPr>
      <w:pict w14:anchorId="05591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854721" o:spid="_x0000_s2049" type="#_x0000_t75" alt="" style="position:absolute;left:0;text-align:left;margin-left:0;margin-top:0;width:195pt;height:195pt;z-index:-251654656;mso-wrap-edited:f;mso-width-percent:0;mso-height-percent:0;mso-position-horizontal:center;mso-position-horizontal-relative:margin;mso-position-vertical:center;mso-position-vertical-relative:margin;mso-width-percent:0;mso-height-percent:0" o:allowincell="f">
          <v:imagedata r:id="rId1" o:title="2009110009"/>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36E70"/>
    <w:multiLevelType w:val="hybridMultilevel"/>
    <w:tmpl w:val="0C880F44"/>
    <w:lvl w:ilvl="0" w:tplc="5DE47F1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57358C"/>
    <w:multiLevelType w:val="hybridMultilevel"/>
    <w:tmpl w:val="77B8384A"/>
    <w:lvl w:ilvl="0" w:tplc="E9B45C5C">
      <w:start w:val="1"/>
      <w:numFmt w:val="decimal"/>
      <w:pStyle w:val="1"/>
      <w:lvlText w:val="Chaper %1"/>
      <w:lvlJc w:val="left"/>
      <w:pPr>
        <w:ind w:left="480" w:hanging="480"/>
      </w:pPr>
      <w:rPr>
        <w:rFonts w:ascii="Times New Roman" w:hAnsi="Times New Roman" w:hint="default"/>
        <w:b/>
        <w:i w:val="0"/>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D691C82"/>
    <w:multiLevelType w:val="hybridMultilevel"/>
    <w:tmpl w:val="9C12C452"/>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23D144D6"/>
    <w:multiLevelType w:val="hybridMultilevel"/>
    <w:tmpl w:val="287EC456"/>
    <w:lvl w:ilvl="0" w:tplc="627CA076">
      <w:start w:val="1"/>
      <w:numFmt w:val="decimal"/>
      <w:pStyle w:val="steps"/>
      <w:lvlText w:val="Step %1."/>
      <w:lvlJc w:val="left"/>
      <w:pPr>
        <w:ind w:left="621" w:hanging="480"/>
      </w:pPr>
      <w:rPr>
        <w:rFonts w:hint="eastAsia"/>
      </w:rPr>
    </w:lvl>
    <w:lvl w:ilvl="1" w:tplc="04090019" w:tentative="1">
      <w:start w:val="1"/>
      <w:numFmt w:val="ideographTraditional"/>
      <w:lvlText w:val="%2、"/>
      <w:lvlJc w:val="left"/>
      <w:pPr>
        <w:ind w:left="1101" w:hanging="480"/>
      </w:pPr>
    </w:lvl>
    <w:lvl w:ilvl="2" w:tplc="0409001B" w:tentative="1">
      <w:start w:val="1"/>
      <w:numFmt w:val="lowerRoman"/>
      <w:lvlText w:val="%3."/>
      <w:lvlJc w:val="right"/>
      <w:pPr>
        <w:ind w:left="1581" w:hanging="480"/>
      </w:pPr>
    </w:lvl>
    <w:lvl w:ilvl="3" w:tplc="0409000F" w:tentative="1">
      <w:start w:val="1"/>
      <w:numFmt w:val="decimal"/>
      <w:lvlText w:val="%4."/>
      <w:lvlJc w:val="left"/>
      <w:pPr>
        <w:ind w:left="2061" w:hanging="480"/>
      </w:pPr>
    </w:lvl>
    <w:lvl w:ilvl="4" w:tplc="04090019" w:tentative="1">
      <w:start w:val="1"/>
      <w:numFmt w:val="ideographTraditional"/>
      <w:lvlText w:val="%5、"/>
      <w:lvlJc w:val="left"/>
      <w:pPr>
        <w:ind w:left="2541" w:hanging="480"/>
      </w:pPr>
    </w:lvl>
    <w:lvl w:ilvl="5" w:tplc="0409001B" w:tentative="1">
      <w:start w:val="1"/>
      <w:numFmt w:val="lowerRoman"/>
      <w:lvlText w:val="%6."/>
      <w:lvlJc w:val="right"/>
      <w:pPr>
        <w:ind w:left="3021" w:hanging="480"/>
      </w:pPr>
    </w:lvl>
    <w:lvl w:ilvl="6" w:tplc="0409000F" w:tentative="1">
      <w:start w:val="1"/>
      <w:numFmt w:val="decimal"/>
      <w:lvlText w:val="%7."/>
      <w:lvlJc w:val="left"/>
      <w:pPr>
        <w:ind w:left="3501" w:hanging="480"/>
      </w:pPr>
    </w:lvl>
    <w:lvl w:ilvl="7" w:tplc="04090019" w:tentative="1">
      <w:start w:val="1"/>
      <w:numFmt w:val="ideographTraditional"/>
      <w:lvlText w:val="%8、"/>
      <w:lvlJc w:val="left"/>
      <w:pPr>
        <w:ind w:left="3981" w:hanging="480"/>
      </w:pPr>
    </w:lvl>
    <w:lvl w:ilvl="8" w:tplc="0409001B" w:tentative="1">
      <w:start w:val="1"/>
      <w:numFmt w:val="lowerRoman"/>
      <w:lvlText w:val="%9."/>
      <w:lvlJc w:val="right"/>
      <w:pPr>
        <w:ind w:left="4461" w:hanging="480"/>
      </w:pPr>
    </w:lvl>
  </w:abstractNum>
  <w:abstractNum w:abstractNumId="4" w15:restartNumberingAfterBreak="0">
    <w:nsid w:val="24C83E4A"/>
    <w:multiLevelType w:val="hybridMultilevel"/>
    <w:tmpl w:val="9BB289D4"/>
    <w:lvl w:ilvl="0" w:tplc="630647C2">
      <w:start w:val="1"/>
      <w:numFmt w:val="decimal"/>
      <w:lvlText w:val="%1."/>
      <w:lvlJc w:val="left"/>
      <w:pPr>
        <w:ind w:left="96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B773333"/>
    <w:multiLevelType w:val="hybridMultilevel"/>
    <w:tmpl w:val="BE46FB30"/>
    <w:lvl w:ilvl="0" w:tplc="7E2A7ABE">
      <w:start w:val="1"/>
      <w:numFmt w:val="decimal"/>
      <w:lvlText w:val="%1."/>
      <w:lvlJc w:val="left"/>
      <w:pPr>
        <w:ind w:left="840" w:hanging="360"/>
      </w:pPr>
      <w:rPr>
        <w:rFonts w:hint="default"/>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E24D84"/>
    <w:multiLevelType w:val="multilevel"/>
    <w:tmpl w:val="48C2A824"/>
    <w:lvl w:ilvl="0">
      <w:start w:val="1"/>
      <w:numFmt w:val="decimal"/>
      <w:pStyle w:val="10"/>
      <w:lvlText w:val="Chapter %1"/>
      <w:lvlJc w:val="left"/>
      <w:pPr>
        <w:ind w:left="480" w:hanging="480"/>
      </w:pPr>
      <w:rPr>
        <w:rFonts w:ascii="Times New Roman" w:hAnsi="Times New Roman" w:hint="default"/>
        <w:b/>
        <w:i w:val="0"/>
        <w:sz w:val="36"/>
        <w:szCs w:val="36"/>
      </w:rPr>
    </w:lvl>
    <w:lvl w:ilvl="1">
      <w:start w:val="1"/>
      <w:numFmt w:val="decimal"/>
      <w:lvlText w:val="1.%2"/>
      <w:lvlJc w:val="left"/>
      <w:pPr>
        <w:ind w:left="960" w:hanging="480"/>
      </w:pPr>
      <w:rPr>
        <w:rFonts w:hint="eastAsia"/>
      </w:rPr>
    </w:lvl>
    <w:lvl w:ilvl="2">
      <w:start w:val="1"/>
      <w:numFmt w:val="decimal"/>
      <w:lvlText w:val="1.1.%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7" w15:restartNumberingAfterBreak="0">
    <w:nsid w:val="369C2D94"/>
    <w:multiLevelType w:val="hybridMultilevel"/>
    <w:tmpl w:val="79DC7BEA"/>
    <w:lvl w:ilvl="0" w:tplc="780CCA84">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A0F0845"/>
    <w:multiLevelType w:val="hybridMultilevel"/>
    <w:tmpl w:val="FD345CBA"/>
    <w:lvl w:ilvl="0" w:tplc="F08CB28E">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1F7B53"/>
    <w:multiLevelType w:val="multilevel"/>
    <w:tmpl w:val="0409001D"/>
    <w:styleLink w:val="2"/>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FBC41B2"/>
    <w:multiLevelType w:val="hybridMultilevel"/>
    <w:tmpl w:val="2D18813C"/>
    <w:lvl w:ilvl="0" w:tplc="B8B0D23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0901103"/>
    <w:multiLevelType w:val="multilevel"/>
    <w:tmpl w:val="207CAD22"/>
    <w:lvl w:ilvl="0">
      <w:start w:val="1"/>
      <w:numFmt w:val="decimal"/>
      <w:lvlText w:val="%1"/>
      <w:lvlJc w:val="left"/>
      <w:pPr>
        <w:ind w:left="460" w:hanging="46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480A77EA"/>
    <w:multiLevelType w:val="hybridMultilevel"/>
    <w:tmpl w:val="F5BA8CA2"/>
    <w:lvl w:ilvl="0" w:tplc="B3BCA97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4ABE0CD6"/>
    <w:multiLevelType w:val="hybridMultilevel"/>
    <w:tmpl w:val="C71614BE"/>
    <w:lvl w:ilvl="0" w:tplc="35D6C312">
      <w:start w:val="1"/>
      <w:numFmt w:val="bullet"/>
      <w:pStyle w:val="a"/>
      <w:lvlText w:val=""/>
      <w:lvlJc w:val="left"/>
      <w:pPr>
        <w:ind w:left="621" w:hanging="480"/>
      </w:pPr>
      <w:rPr>
        <w:rFonts w:ascii="Wingdings" w:hAnsi="Wingdings" w:hint="default"/>
      </w:rPr>
    </w:lvl>
    <w:lvl w:ilvl="1" w:tplc="04090003" w:tentative="1">
      <w:start w:val="1"/>
      <w:numFmt w:val="bullet"/>
      <w:lvlText w:val=""/>
      <w:lvlJc w:val="left"/>
      <w:pPr>
        <w:ind w:left="1101" w:hanging="480"/>
      </w:pPr>
      <w:rPr>
        <w:rFonts w:ascii="Wingdings" w:hAnsi="Wingdings" w:hint="default"/>
      </w:rPr>
    </w:lvl>
    <w:lvl w:ilvl="2" w:tplc="04090005" w:tentative="1">
      <w:start w:val="1"/>
      <w:numFmt w:val="bullet"/>
      <w:lvlText w:val=""/>
      <w:lvlJc w:val="left"/>
      <w:pPr>
        <w:ind w:left="1581" w:hanging="480"/>
      </w:pPr>
      <w:rPr>
        <w:rFonts w:ascii="Wingdings" w:hAnsi="Wingdings" w:hint="default"/>
      </w:rPr>
    </w:lvl>
    <w:lvl w:ilvl="3" w:tplc="04090001" w:tentative="1">
      <w:start w:val="1"/>
      <w:numFmt w:val="bullet"/>
      <w:lvlText w:val=""/>
      <w:lvlJc w:val="left"/>
      <w:pPr>
        <w:ind w:left="2061" w:hanging="480"/>
      </w:pPr>
      <w:rPr>
        <w:rFonts w:ascii="Wingdings" w:hAnsi="Wingdings" w:hint="default"/>
      </w:rPr>
    </w:lvl>
    <w:lvl w:ilvl="4" w:tplc="04090003" w:tentative="1">
      <w:start w:val="1"/>
      <w:numFmt w:val="bullet"/>
      <w:lvlText w:val=""/>
      <w:lvlJc w:val="left"/>
      <w:pPr>
        <w:ind w:left="2541" w:hanging="480"/>
      </w:pPr>
      <w:rPr>
        <w:rFonts w:ascii="Wingdings" w:hAnsi="Wingdings" w:hint="default"/>
      </w:rPr>
    </w:lvl>
    <w:lvl w:ilvl="5" w:tplc="04090005" w:tentative="1">
      <w:start w:val="1"/>
      <w:numFmt w:val="bullet"/>
      <w:lvlText w:val=""/>
      <w:lvlJc w:val="left"/>
      <w:pPr>
        <w:ind w:left="3021" w:hanging="480"/>
      </w:pPr>
      <w:rPr>
        <w:rFonts w:ascii="Wingdings" w:hAnsi="Wingdings" w:hint="default"/>
      </w:rPr>
    </w:lvl>
    <w:lvl w:ilvl="6" w:tplc="04090001" w:tentative="1">
      <w:start w:val="1"/>
      <w:numFmt w:val="bullet"/>
      <w:lvlText w:val=""/>
      <w:lvlJc w:val="left"/>
      <w:pPr>
        <w:ind w:left="3501" w:hanging="480"/>
      </w:pPr>
      <w:rPr>
        <w:rFonts w:ascii="Wingdings" w:hAnsi="Wingdings" w:hint="default"/>
      </w:rPr>
    </w:lvl>
    <w:lvl w:ilvl="7" w:tplc="04090003" w:tentative="1">
      <w:start w:val="1"/>
      <w:numFmt w:val="bullet"/>
      <w:lvlText w:val=""/>
      <w:lvlJc w:val="left"/>
      <w:pPr>
        <w:ind w:left="3981" w:hanging="480"/>
      </w:pPr>
      <w:rPr>
        <w:rFonts w:ascii="Wingdings" w:hAnsi="Wingdings" w:hint="default"/>
      </w:rPr>
    </w:lvl>
    <w:lvl w:ilvl="8" w:tplc="04090005" w:tentative="1">
      <w:start w:val="1"/>
      <w:numFmt w:val="bullet"/>
      <w:lvlText w:val=""/>
      <w:lvlJc w:val="left"/>
      <w:pPr>
        <w:ind w:left="4461" w:hanging="480"/>
      </w:pPr>
      <w:rPr>
        <w:rFonts w:ascii="Wingdings" w:hAnsi="Wingdings" w:hint="default"/>
      </w:rPr>
    </w:lvl>
  </w:abstractNum>
  <w:abstractNum w:abstractNumId="14" w15:restartNumberingAfterBreak="0">
    <w:nsid w:val="4DF46168"/>
    <w:multiLevelType w:val="hybridMultilevel"/>
    <w:tmpl w:val="1BE69B28"/>
    <w:lvl w:ilvl="0" w:tplc="047ECEA8">
      <w:start w:val="1"/>
      <w:numFmt w:val="decimal"/>
      <w:lvlText w:val="%1."/>
      <w:lvlJc w:val="left"/>
      <w:pPr>
        <w:ind w:left="96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E50123B"/>
    <w:multiLevelType w:val="hybridMultilevel"/>
    <w:tmpl w:val="4448EF44"/>
    <w:lvl w:ilvl="0" w:tplc="A378A9B2">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4F511075"/>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4323A53"/>
    <w:multiLevelType w:val="hybridMultilevel"/>
    <w:tmpl w:val="84FC3E20"/>
    <w:lvl w:ilvl="0" w:tplc="D1982CEC">
      <w:start w:val="1"/>
      <w:numFmt w:val="bullet"/>
      <w:lvlText w:val=""/>
      <w:lvlJc w:val="left"/>
      <w:pPr>
        <w:ind w:left="1069" w:hanging="360"/>
      </w:pPr>
      <w:rPr>
        <w:rFonts w:ascii="Wingdings" w:eastAsia="標楷體" w:hAnsi="Wingdings" w:cstheme="majorHAnsi" w:hint="default"/>
      </w:rPr>
    </w:lvl>
    <w:lvl w:ilvl="1" w:tplc="D1982CEC">
      <w:start w:val="1"/>
      <w:numFmt w:val="bullet"/>
      <w:lvlText w:val=""/>
      <w:lvlJc w:val="left"/>
      <w:pPr>
        <w:ind w:left="1189" w:hanging="480"/>
      </w:pPr>
      <w:rPr>
        <w:rFonts w:ascii="Wingdings" w:eastAsia="標楷體" w:hAnsi="Wingdings" w:cstheme="majorHAnsi" w:hint="default"/>
      </w:rPr>
    </w:lvl>
    <w:lvl w:ilvl="2" w:tplc="04090005" w:tentative="1">
      <w:start w:val="1"/>
      <w:numFmt w:val="bullet"/>
      <w:lvlText w:val=""/>
      <w:lvlJc w:val="left"/>
      <w:pPr>
        <w:ind w:left="1669" w:hanging="480"/>
      </w:pPr>
      <w:rPr>
        <w:rFonts w:ascii="Wingdings" w:hAnsi="Wingdings" w:hint="default"/>
      </w:rPr>
    </w:lvl>
    <w:lvl w:ilvl="3" w:tplc="04090001" w:tentative="1">
      <w:start w:val="1"/>
      <w:numFmt w:val="bullet"/>
      <w:lvlText w:val=""/>
      <w:lvlJc w:val="left"/>
      <w:pPr>
        <w:ind w:left="2149" w:hanging="480"/>
      </w:pPr>
      <w:rPr>
        <w:rFonts w:ascii="Wingdings" w:hAnsi="Wingdings" w:hint="default"/>
      </w:rPr>
    </w:lvl>
    <w:lvl w:ilvl="4" w:tplc="04090003" w:tentative="1">
      <w:start w:val="1"/>
      <w:numFmt w:val="bullet"/>
      <w:lvlText w:val=""/>
      <w:lvlJc w:val="left"/>
      <w:pPr>
        <w:ind w:left="2629" w:hanging="480"/>
      </w:pPr>
      <w:rPr>
        <w:rFonts w:ascii="Wingdings" w:hAnsi="Wingdings" w:hint="default"/>
      </w:rPr>
    </w:lvl>
    <w:lvl w:ilvl="5" w:tplc="04090005" w:tentative="1">
      <w:start w:val="1"/>
      <w:numFmt w:val="bullet"/>
      <w:lvlText w:val=""/>
      <w:lvlJc w:val="left"/>
      <w:pPr>
        <w:ind w:left="3109" w:hanging="480"/>
      </w:pPr>
      <w:rPr>
        <w:rFonts w:ascii="Wingdings" w:hAnsi="Wingdings" w:hint="default"/>
      </w:rPr>
    </w:lvl>
    <w:lvl w:ilvl="6" w:tplc="04090001" w:tentative="1">
      <w:start w:val="1"/>
      <w:numFmt w:val="bullet"/>
      <w:lvlText w:val=""/>
      <w:lvlJc w:val="left"/>
      <w:pPr>
        <w:ind w:left="3589" w:hanging="480"/>
      </w:pPr>
      <w:rPr>
        <w:rFonts w:ascii="Wingdings" w:hAnsi="Wingdings" w:hint="default"/>
      </w:rPr>
    </w:lvl>
    <w:lvl w:ilvl="7" w:tplc="04090003" w:tentative="1">
      <w:start w:val="1"/>
      <w:numFmt w:val="bullet"/>
      <w:lvlText w:val=""/>
      <w:lvlJc w:val="left"/>
      <w:pPr>
        <w:ind w:left="4069" w:hanging="480"/>
      </w:pPr>
      <w:rPr>
        <w:rFonts w:ascii="Wingdings" w:hAnsi="Wingdings" w:hint="default"/>
      </w:rPr>
    </w:lvl>
    <w:lvl w:ilvl="8" w:tplc="04090005" w:tentative="1">
      <w:start w:val="1"/>
      <w:numFmt w:val="bullet"/>
      <w:lvlText w:val=""/>
      <w:lvlJc w:val="left"/>
      <w:pPr>
        <w:ind w:left="4549" w:hanging="480"/>
      </w:pPr>
      <w:rPr>
        <w:rFonts w:ascii="Wingdings" w:hAnsi="Wingdings" w:hint="default"/>
      </w:rPr>
    </w:lvl>
  </w:abstractNum>
  <w:abstractNum w:abstractNumId="19" w15:restartNumberingAfterBreak="0">
    <w:nsid w:val="569F612A"/>
    <w:multiLevelType w:val="hybridMultilevel"/>
    <w:tmpl w:val="75CEDC46"/>
    <w:lvl w:ilvl="0" w:tplc="BB1CC288">
      <w:start w:val="1"/>
      <w:numFmt w:val="decimal"/>
      <w:lvlText w:val="%1."/>
      <w:lvlJc w:val="left"/>
      <w:pPr>
        <w:ind w:left="840" w:hanging="360"/>
      </w:pPr>
      <w:rPr>
        <w:rFonts w:hint="default"/>
        <w:i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56B10F30"/>
    <w:multiLevelType w:val="hybridMultilevel"/>
    <w:tmpl w:val="BDCEFD68"/>
    <w:lvl w:ilvl="0" w:tplc="8DDE163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6A47047D"/>
    <w:multiLevelType w:val="hybridMultilevel"/>
    <w:tmpl w:val="C226D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6A7960F7"/>
    <w:multiLevelType w:val="hybridMultilevel"/>
    <w:tmpl w:val="D5FCD87A"/>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3" w15:restartNumberingAfterBreak="0">
    <w:nsid w:val="72311D06"/>
    <w:multiLevelType w:val="hybridMultilevel"/>
    <w:tmpl w:val="E362E542"/>
    <w:lvl w:ilvl="0" w:tplc="ACD028CE">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4" w15:restartNumberingAfterBreak="0">
    <w:nsid w:val="749E253B"/>
    <w:multiLevelType w:val="hybridMultilevel"/>
    <w:tmpl w:val="DA50EA76"/>
    <w:lvl w:ilvl="0" w:tplc="5DE47F1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5201B7F"/>
    <w:multiLevelType w:val="multilevel"/>
    <w:tmpl w:val="45C29628"/>
    <w:lvl w:ilvl="0">
      <w:start w:val="1"/>
      <w:numFmt w:val="decimal"/>
      <w:pStyle w:val="11"/>
      <w:lvlText w:val="Chapter %1"/>
      <w:lvlJc w:val="left"/>
      <w:pPr>
        <w:ind w:left="425" w:hanging="425"/>
      </w:pPr>
      <w:rPr>
        <w:rFonts w:ascii="Times New Roman" w:hAnsi="Times New Roman" w:hint="default"/>
        <w:b/>
        <w:i w:val="0"/>
        <w:sz w:val="36"/>
      </w:rPr>
    </w:lvl>
    <w:lvl w:ilvl="1">
      <w:start w:val="1"/>
      <w:numFmt w:val="decimal"/>
      <w:pStyle w:val="20"/>
      <w:lvlText w:val="%1.%2"/>
      <w:lvlJc w:val="left"/>
      <w:pPr>
        <w:ind w:left="567" w:hanging="567"/>
      </w:pPr>
      <w:rPr>
        <w:rFonts w:hint="eastAsia"/>
        <w:b/>
        <w:sz w:val="32"/>
      </w:rPr>
    </w:lvl>
    <w:lvl w:ilvl="2">
      <w:start w:val="1"/>
      <w:numFmt w:val="decimal"/>
      <w:pStyle w:val="3"/>
      <w:lvlText w:val="%1.%2.%3"/>
      <w:lvlJc w:val="left"/>
      <w:pPr>
        <w:ind w:left="1276" w:hanging="567"/>
      </w:pPr>
      <w:rPr>
        <w:rFonts w:hint="eastAsia"/>
        <w:b/>
        <w:sz w:val="28"/>
        <w:szCs w:val="28"/>
      </w:rPr>
    </w:lvl>
    <w:lvl w:ilvl="3">
      <w:start w:val="1"/>
      <w:numFmt w:val="decimal"/>
      <w:lvlText w:val="%1.%2.%3.%4"/>
      <w:lvlJc w:val="left"/>
      <w:pPr>
        <w:ind w:left="708"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788C758C"/>
    <w:multiLevelType w:val="hybridMultilevel"/>
    <w:tmpl w:val="D5FCD87A"/>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7" w15:restartNumberingAfterBreak="0">
    <w:nsid w:val="79E04792"/>
    <w:multiLevelType w:val="hybridMultilevel"/>
    <w:tmpl w:val="C3F068C0"/>
    <w:lvl w:ilvl="0" w:tplc="5DE47F1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9"/>
  </w:num>
  <w:num w:numId="3">
    <w:abstractNumId w:val="6"/>
  </w:num>
  <w:num w:numId="4">
    <w:abstractNumId w:val="25"/>
  </w:num>
  <w:num w:numId="5">
    <w:abstractNumId w:val="17"/>
  </w:num>
  <w:num w:numId="6">
    <w:abstractNumId w:val="3"/>
  </w:num>
  <w:num w:numId="7">
    <w:abstractNumId w:val="13"/>
  </w:num>
  <w:num w:numId="8">
    <w:abstractNumId w:val="11"/>
  </w:num>
  <w:num w:numId="9">
    <w:abstractNumId w:val="16"/>
  </w:num>
  <w:num w:numId="10">
    <w:abstractNumId w:val="19"/>
  </w:num>
  <w:num w:numId="11">
    <w:abstractNumId w:val="20"/>
  </w:num>
  <w:num w:numId="12">
    <w:abstractNumId w:val="5"/>
  </w:num>
  <w:num w:numId="13">
    <w:abstractNumId w:val="8"/>
  </w:num>
  <w:num w:numId="14">
    <w:abstractNumId w:val="26"/>
  </w:num>
  <w:num w:numId="15">
    <w:abstractNumId w:val="7"/>
  </w:num>
  <w:num w:numId="16">
    <w:abstractNumId w:val="2"/>
  </w:num>
  <w:num w:numId="17">
    <w:abstractNumId w:val="10"/>
  </w:num>
  <w:num w:numId="18">
    <w:abstractNumId w:val="18"/>
  </w:num>
  <w:num w:numId="19">
    <w:abstractNumId w:val="22"/>
  </w:num>
  <w:num w:numId="20">
    <w:abstractNumId w:val="21"/>
  </w:num>
  <w:num w:numId="21">
    <w:abstractNumId w:val="15"/>
  </w:num>
  <w:num w:numId="22">
    <w:abstractNumId w:val="4"/>
  </w:num>
  <w:num w:numId="23">
    <w:abstractNumId w:val="14"/>
  </w:num>
  <w:num w:numId="24">
    <w:abstractNumId w:val="27"/>
  </w:num>
  <w:num w:numId="25">
    <w:abstractNumId w:val="0"/>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2"/>
  </w:num>
  <w:num w:numId="29">
    <w:abstractNumId w:val="23"/>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DI0NTKwNDM2MzA3NjVU0lEKTi0uzszPAykwtqgFAOyZhwItAAAA"/>
  </w:docVars>
  <w:rsids>
    <w:rsidRoot w:val="003B5172"/>
    <w:rsid w:val="00000B2E"/>
    <w:rsid w:val="00000B49"/>
    <w:rsid w:val="00000EB6"/>
    <w:rsid w:val="000013B9"/>
    <w:rsid w:val="0000184D"/>
    <w:rsid w:val="00001D87"/>
    <w:rsid w:val="00001DEC"/>
    <w:rsid w:val="00001E76"/>
    <w:rsid w:val="00001EC8"/>
    <w:rsid w:val="00001FD7"/>
    <w:rsid w:val="000024D8"/>
    <w:rsid w:val="000026AD"/>
    <w:rsid w:val="00002A05"/>
    <w:rsid w:val="00002D69"/>
    <w:rsid w:val="00002DBE"/>
    <w:rsid w:val="00002EB8"/>
    <w:rsid w:val="00002FAD"/>
    <w:rsid w:val="00002FEF"/>
    <w:rsid w:val="000031AA"/>
    <w:rsid w:val="00003310"/>
    <w:rsid w:val="00003613"/>
    <w:rsid w:val="00003743"/>
    <w:rsid w:val="000037C3"/>
    <w:rsid w:val="000038F0"/>
    <w:rsid w:val="000039F1"/>
    <w:rsid w:val="00003BE4"/>
    <w:rsid w:val="00003C4E"/>
    <w:rsid w:val="00003D63"/>
    <w:rsid w:val="00003F51"/>
    <w:rsid w:val="000041D5"/>
    <w:rsid w:val="000043BD"/>
    <w:rsid w:val="0000455B"/>
    <w:rsid w:val="000045E7"/>
    <w:rsid w:val="000047CB"/>
    <w:rsid w:val="00004D49"/>
    <w:rsid w:val="00004EA4"/>
    <w:rsid w:val="00004F88"/>
    <w:rsid w:val="00004FFF"/>
    <w:rsid w:val="000050CD"/>
    <w:rsid w:val="0000536E"/>
    <w:rsid w:val="000054B2"/>
    <w:rsid w:val="0000558B"/>
    <w:rsid w:val="000055FB"/>
    <w:rsid w:val="000056BA"/>
    <w:rsid w:val="0000588A"/>
    <w:rsid w:val="0000589F"/>
    <w:rsid w:val="000058CF"/>
    <w:rsid w:val="00005914"/>
    <w:rsid w:val="00005969"/>
    <w:rsid w:val="00005AD1"/>
    <w:rsid w:val="00005AFE"/>
    <w:rsid w:val="00005B5C"/>
    <w:rsid w:val="00005DB0"/>
    <w:rsid w:val="00006286"/>
    <w:rsid w:val="000062D3"/>
    <w:rsid w:val="00006395"/>
    <w:rsid w:val="000064D6"/>
    <w:rsid w:val="00006623"/>
    <w:rsid w:val="00006C3C"/>
    <w:rsid w:val="00006E88"/>
    <w:rsid w:val="00006EE5"/>
    <w:rsid w:val="000071CA"/>
    <w:rsid w:val="00007252"/>
    <w:rsid w:val="000073AF"/>
    <w:rsid w:val="000073CD"/>
    <w:rsid w:val="00007510"/>
    <w:rsid w:val="00007565"/>
    <w:rsid w:val="000076B0"/>
    <w:rsid w:val="0000774B"/>
    <w:rsid w:val="000077BF"/>
    <w:rsid w:val="00007993"/>
    <w:rsid w:val="00007A15"/>
    <w:rsid w:val="00007C11"/>
    <w:rsid w:val="00007DC9"/>
    <w:rsid w:val="00007E6A"/>
    <w:rsid w:val="00010007"/>
    <w:rsid w:val="00010134"/>
    <w:rsid w:val="000102BD"/>
    <w:rsid w:val="00010B02"/>
    <w:rsid w:val="00010B48"/>
    <w:rsid w:val="00010DB5"/>
    <w:rsid w:val="00010DFA"/>
    <w:rsid w:val="00010E95"/>
    <w:rsid w:val="0001164D"/>
    <w:rsid w:val="00011E72"/>
    <w:rsid w:val="00011EB2"/>
    <w:rsid w:val="00011FB1"/>
    <w:rsid w:val="0001208F"/>
    <w:rsid w:val="00012172"/>
    <w:rsid w:val="000126A7"/>
    <w:rsid w:val="00012732"/>
    <w:rsid w:val="00012CB4"/>
    <w:rsid w:val="00012DDC"/>
    <w:rsid w:val="00012ED0"/>
    <w:rsid w:val="00012FF9"/>
    <w:rsid w:val="00013056"/>
    <w:rsid w:val="000130EC"/>
    <w:rsid w:val="000134F3"/>
    <w:rsid w:val="00013597"/>
    <w:rsid w:val="000135D9"/>
    <w:rsid w:val="000138AC"/>
    <w:rsid w:val="00013B44"/>
    <w:rsid w:val="00013CAD"/>
    <w:rsid w:val="00013D3A"/>
    <w:rsid w:val="00013D72"/>
    <w:rsid w:val="000141A4"/>
    <w:rsid w:val="00014203"/>
    <w:rsid w:val="00014250"/>
    <w:rsid w:val="00014605"/>
    <w:rsid w:val="00014724"/>
    <w:rsid w:val="0001479E"/>
    <w:rsid w:val="0001487E"/>
    <w:rsid w:val="00014F4F"/>
    <w:rsid w:val="00015244"/>
    <w:rsid w:val="0001543F"/>
    <w:rsid w:val="00015A41"/>
    <w:rsid w:val="00015A72"/>
    <w:rsid w:val="00015B9C"/>
    <w:rsid w:val="00015E6C"/>
    <w:rsid w:val="00015FF5"/>
    <w:rsid w:val="00016297"/>
    <w:rsid w:val="0001651F"/>
    <w:rsid w:val="00016578"/>
    <w:rsid w:val="0001659E"/>
    <w:rsid w:val="00016619"/>
    <w:rsid w:val="00016876"/>
    <w:rsid w:val="00016A01"/>
    <w:rsid w:val="00016D89"/>
    <w:rsid w:val="00016F08"/>
    <w:rsid w:val="000171C6"/>
    <w:rsid w:val="000173CE"/>
    <w:rsid w:val="000173F7"/>
    <w:rsid w:val="00017552"/>
    <w:rsid w:val="00017650"/>
    <w:rsid w:val="0001765E"/>
    <w:rsid w:val="00017D29"/>
    <w:rsid w:val="00017D42"/>
    <w:rsid w:val="00017E33"/>
    <w:rsid w:val="000201AF"/>
    <w:rsid w:val="00020770"/>
    <w:rsid w:val="000208DC"/>
    <w:rsid w:val="00020BB3"/>
    <w:rsid w:val="00020F94"/>
    <w:rsid w:val="00021175"/>
    <w:rsid w:val="000211CB"/>
    <w:rsid w:val="00021A37"/>
    <w:rsid w:val="00021C36"/>
    <w:rsid w:val="000222CD"/>
    <w:rsid w:val="0002233F"/>
    <w:rsid w:val="0002273F"/>
    <w:rsid w:val="00022A4D"/>
    <w:rsid w:val="00022A56"/>
    <w:rsid w:val="00022E41"/>
    <w:rsid w:val="00022E6E"/>
    <w:rsid w:val="000231C8"/>
    <w:rsid w:val="0002321F"/>
    <w:rsid w:val="000233A3"/>
    <w:rsid w:val="0002349A"/>
    <w:rsid w:val="000235F3"/>
    <w:rsid w:val="00023780"/>
    <w:rsid w:val="0002395B"/>
    <w:rsid w:val="000239EA"/>
    <w:rsid w:val="00023A09"/>
    <w:rsid w:val="00023D10"/>
    <w:rsid w:val="00023D96"/>
    <w:rsid w:val="00023DDC"/>
    <w:rsid w:val="00024169"/>
    <w:rsid w:val="000244EF"/>
    <w:rsid w:val="00024553"/>
    <w:rsid w:val="00024658"/>
    <w:rsid w:val="0002489E"/>
    <w:rsid w:val="00024AE5"/>
    <w:rsid w:val="00024FC3"/>
    <w:rsid w:val="0002507A"/>
    <w:rsid w:val="000254B5"/>
    <w:rsid w:val="0002550B"/>
    <w:rsid w:val="00025627"/>
    <w:rsid w:val="00025AF5"/>
    <w:rsid w:val="00025CF0"/>
    <w:rsid w:val="00025E24"/>
    <w:rsid w:val="00025E88"/>
    <w:rsid w:val="00025F1E"/>
    <w:rsid w:val="00026179"/>
    <w:rsid w:val="00026214"/>
    <w:rsid w:val="000266AD"/>
    <w:rsid w:val="0002689E"/>
    <w:rsid w:val="00026984"/>
    <w:rsid w:val="00026A0C"/>
    <w:rsid w:val="00026C33"/>
    <w:rsid w:val="00026D1D"/>
    <w:rsid w:val="00026E36"/>
    <w:rsid w:val="00026E47"/>
    <w:rsid w:val="000270D4"/>
    <w:rsid w:val="00027563"/>
    <w:rsid w:val="00027C0D"/>
    <w:rsid w:val="00027EA7"/>
    <w:rsid w:val="0003016D"/>
    <w:rsid w:val="000302BA"/>
    <w:rsid w:val="00030744"/>
    <w:rsid w:val="00030848"/>
    <w:rsid w:val="00030984"/>
    <w:rsid w:val="00030BB3"/>
    <w:rsid w:val="00030BEB"/>
    <w:rsid w:val="00030C37"/>
    <w:rsid w:val="00030C84"/>
    <w:rsid w:val="00030F5E"/>
    <w:rsid w:val="00031036"/>
    <w:rsid w:val="0003110F"/>
    <w:rsid w:val="000312A1"/>
    <w:rsid w:val="000312D6"/>
    <w:rsid w:val="00031677"/>
    <w:rsid w:val="000317DF"/>
    <w:rsid w:val="000317E1"/>
    <w:rsid w:val="00031914"/>
    <w:rsid w:val="00031D79"/>
    <w:rsid w:val="00031DDE"/>
    <w:rsid w:val="00031EA3"/>
    <w:rsid w:val="000326E9"/>
    <w:rsid w:val="0003278E"/>
    <w:rsid w:val="000327CE"/>
    <w:rsid w:val="00032824"/>
    <w:rsid w:val="00032B3F"/>
    <w:rsid w:val="00032C5B"/>
    <w:rsid w:val="0003312F"/>
    <w:rsid w:val="0003322A"/>
    <w:rsid w:val="0003328B"/>
    <w:rsid w:val="0003344D"/>
    <w:rsid w:val="00033B09"/>
    <w:rsid w:val="00033B96"/>
    <w:rsid w:val="00033C8A"/>
    <w:rsid w:val="00033D5B"/>
    <w:rsid w:val="00033FC1"/>
    <w:rsid w:val="000341C8"/>
    <w:rsid w:val="000341F3"/>
    <w:rsid w:val="00034511"/>
    <w:rsid w:val="000345C6"/>
    <w:rsid w:val="000347DD"/>
    <w:rsid w:val="00034817"/>
    <w:rsid w:val="0003494B"/>
    <w:rsid w:val="00034B19"/>
    <w:rsid w:val="00034BE0"/>
    <w:rsid w:val="000350AE"/>
    <w:rsid w:val="00035257"/>
    <w:rsid w:val="00035740"/>
    <w:rsid w:val="000357BC"/>
    <w:rsid w:val="0003583F"/>
    <w:rsid w:val="00035F61"/>
    <w:rsid w:val="00036151"/>
    <w:rsid w:val="00036160"/>
    <w:rsid w:val="000361E7"/>
    <w:rsid w:val="00036333"/>
    <w:rsid w:val="000364AB"/>
    <w:rsid w:val="0003665B"/>
    <w:rsid w:val="00036853"/>
    <w:rsid w:val="000369FA"/>
    <w:rsid w:val="00036C40"/>
    <w:rsid w:val="00036CEB"/>
    <w:rsid w:val="00037159"/>
    <w:rsid w:val="0003715E"/>
    <w:rsid w:val="00037527"/>
    <w:rsid w:val="0003760A"/>
    <w:rsid w:val="000376E1"/>
    <w:rsid w:val="00037740"/>
    <w:rsid w:val="0003788F"/>
    <w:rsid w:val="00037A99"/>
    <w:rsid w:val="00037BF2"/>
    <w:rsid w:val="00040094"/>
    <w:rsid w:val="000400A2"/>
    <w:rsid w:val="000400E3"/>
    <w:rsid w:val="000403DE"/>
    <w:rsid w:val="00040402"/>
    <w:rsid w:val="00040953"/>
    <w:rsid w:val="00040B3F"/>
    <w:rsid w:val="00040CAE"/>
    <w:rsid w:val="00040F89"/>
    <w:rsid w:val="00041354"/>
    <w:rsid w:val="000415A7"/>
    <w:rsid w:val="000415C5"/>
    <w:rsid w:val="00041BA1"/>
    <w:rsid w:val="00041F45"/>
    <w:rsid w:val="00042134"/>
    <w:rsid w:val="00042229"/>
    <w:rsid w:val="00042322"/>
    <w:rsid w:val="00042405"/>
    <w:rsid w:val="00042524"/>
    <w:rsid w:val="00042C57"/>
    <w:rsid w:val="00042C91"/>
    <w:rsid w:val="00042ED7"/>
    <w:rsid w:val="000430A0"/>
    <w:rsid w:val="00043585"/>
    <w:rsid w:val="000438D1"/>
    <w:rsid w:val="000439C1"/>
    <w:rsid w:val="000439E0"/>
    <w:rsid w:val="00043B21"/>
    <w:rsid w:val="00044004"/>
    <w:rsid w:val="0004429F"/>
    <w:rsid w:val="000443E9"/>
    <w:rsid w:val="0004479C"/>
    <w:rsid w:val="00044A8B"/>
    <w:rsid w:val="00044CC3"/>
    <w:rsid w:val="00044CD7"/>
    <w:rsid w:val="00044DE9"/>
    <w:rsid w:val="00044E16"/>
    <w:rsid w:val="00044E22"/>
    <w:rsid w:val="000451CF"/>
    <w:rsid w:val="00045412"/>
    <w:rsid w:val="0004546A"/>
    <w:rsid w:val="000454C8"/>
    <w:rsid w:val="000455FB"/>
    <w:rsid w:val="00045739"/>
    <w:rsid w:val="00045D00"/>
    <w:rsid w:val="00045D57"/>
    <w:rsid w:val="00046058"/>
    <w:rsid w:val="00046068"/>
    <w:rsid w:val="000460E4"/>
    <w:rsid w:val="00046186"/>
    <w:rsid w:val="000461AC"/>
    <w:rsid w:val="000466A8"/>
    <w:rsid w:val="000467E2"/>
    <w:rsid w:val="00046A03"/>
    <w:rsid w:val="00046CAB"/>
    <w:rsid w:val="00046F06"/>
    <w:rsid w:val="00046F34"/>
    <w:rsid w:val="000471BE"/>
    <w:rsid w:val="000474FD"/>
    <w:rsid w:val="00047733"/>
    <w:rsid w:val="00047C01"/>
    <w:rsid w:val="00047EED"/>
    <w:rsid w:val="000500AE"/>
    <w:rsid w:val="0005018F"/>
    <w:rsid w:val="0005045F"/>
    <w:rsid w:val="000504A8"/>
    <w:rsid w:val="00050501"/>
    <w:rsid w:val="000506FA"/>
    <w:rsid w:val="00050AC5"/>
    <w:rsid w:val="00050DC4"/>
    <w:rsid w:val="00050E8A"/>
    <w:rsid w:val="00050ECF"/>
    <w:rsid w:val="00051240"/>
    <w:rsid w:val="00051368"/>
    <w:rsid w:val="0005153D"/>
    <w:rsid w:val="00051603"/>
    <w:rsid w:val="0005174E"/>
    <w:rsid w:val="00051763"/>
    <w:rsid w:val="0005183D"/>
    <w:rsid w:val="00051A23"/>
    <w:rsid w:val="00051AE0"/>
    <w:rsid w:val="00051CE6"/>
    <w:rsid w:val="00051D2C"/>
    <w:rsid w:val="00051FF5"/>
    <w:rsid w:val="00052237"/>
    <w:rsid w:val="00052254"/>
    <w:rsid w:val="000523B3"/>
    <w:rsid w:val="00052584"/>
    <w:rsid w:val="000525B2"/>
    <w:rsid w:val="0005269B"/>
    <w:rsid w:val="00052C09"/>
    <w:rsid w:val="00052C56"/>
    <w:rsid w:val="00052DE5"/>
    <w:rsid w:val="00052E92"/>
    <w:rsid w:val="00052F03"/>
    <w:rsid w:val="0005320C"/>
    <w:rsid w:val="00053231"/>
    <w:rsid w:val="0005351A"/>
    <w:rsid w:val="0005369B"/>
    <w:rsid w:val="000537B9"/>
    <w:rsid w:val="000538F4"/>
    <w:rsid w:val="00053F3C"/>
    <w:rsid w:val="0005407C"/>
    <w:rsid w:val="000544E8"/>
    <w:rsid w:val="0005466D"/>
    <w:rsid w:val="00054955"/>
    <w:rsid w:val="00054C09"/>
    <w:rsid w:val="00054E1E"/>
    <w:rsid w:val="0005532C"/>
    <w:rsid w:val="00055394"/>
    <w:rsid w:val="000558A8"/>
    <w:rsid w:val="000558AA"/>
    <w:rsid w:val="000558E8"/>
    <w:rsid w:val="00055CAB"/>
    <w:rsid w:val="00055FE8"/>
    <w:rsid w:val="00056037"/>
    <w:rsid w:val="000560C3"/>
    <w:rsid w:val="0005616D"/>
    <w:rsid w:val="000564E0"/>
    <w:rsid w:val="00056595"/>
    <w:rsid w:val="00056605"/>
    <w:rsid w:val="00056698"/>
    <w:rsid w:val="00056D02"/>
    <w:rsid w:val="00056D8E"/>
    <w:rsid w:val="00056DF4"/>
    <w:rsid w:val="00056E0F"/>
    <w:rsid w:val="00056E2E"/>
    <w:rsid w:val="00056EF3"/>
    <w:rsid w:val="00056FCD"/>
    <w:rsid w:val="0005777F"/>
    <w:rsid w:val="0005796B"/>
    <w:rsid w:val="00057AD1"/>
    <w:rsid w:val="000600BF"/>
    <w:rsid w:val="000601BE"/>
    <w:rsid w:val="000602DC"/>
    <w:rsid w:val="00060363"/>
    <w:rsid w:val="00060659"/>
    <w:rsid w:val="00060AF1"/>
    <w:rsid w:val="00060B9E"/>
    <w:rsid w:val="00060C74"/>
    <w:rsid w:val="00060FA4"/>
    <w:rsid w:val="000611C7"/>
    <w:rsid w:val="000611FD"/>
    <w:rsid w:val="0006126E"/>
    <w:rsid w:val="0006178C"/>
    <w:rsid w:val="00061E83"/>
    <w:rsid w:val="0006201E"/>
    <w:rsid w:val="00062299"/>
    <w:rsid w:val="0006253F"/>
    <w:rsid w:val="00062557"/>
    <w:rsid w:val="000625D6"/>
    <w:rsid w:val="00062639"/>
    <w:rsid w:val="00062981"/>
    <w:rsid w:val="000629EB"/>
    <w:rsid w:val="00062AA5"/>
    <w:rsid w:val="00062DC7"/>
    <w:rsid w:val="00062EA8"/>
    <w:rsid w:val="00062F66"/>
    <w:rsid w:val="00062FE2"/>
    <w:rsid w:val="000631B8"/>
    <w:rsid w:val="00063826"/>
    <w:rsid w:val="00063E7F"/>
    <w:rsid w:val="00063E92"/>
    <w:rsid w:val="00063F40"/>
    <w:rsid w:val="00063FC1"/>
    <w:rsid w:val="000640DD"/>
    <w:rsid w:val="000641A6"/>
    <w:rsid w:val="000644DD"/>
    <w:rsid w:val="000645CC"/>
    <w:rsid w:val="000646A1"/>
    <w:rsid w:val="0006488A"/>
    <w:rsid w:val="00064CA7"/>
    <w:rsid w:val="00064D0E"/>
    <w:rsid w:val="000653E1"/>
    <w:rsid w:val="000654D5"/>
    <w:rsid w:val="000655F4"/>
    <w:rsid w:val="000657A6"/>
    <w:rsid w:val="00065A44"/>
    <w:rsid w:val="00066274"/>
    <w:rsid w:val="0006629E"/>
    <w:rsid w:val="00066664"/>
    <w:rsid w:val="000667F9"/>
    <w:rsid w:val="00066B1D"/>
    <w:rsid w:val="00066CA7"/>
    <w:rsid w:val="00066D95"/>
    <w:rsid w:val="00067266"/>
    <w:rsid w:val="000673DA"/>
    <w:rsid w:val="000673EB"/>
    <w:rsid w:val="0006756E"/>
    <w:rsid w:val="0006762B"/>
    <w:rsid w:val="00067673"/>
    <w:rsid w:val="000677EC"/>
    <w:rsid w:val="00067922"/>
    <w:rsid w:val="00067981"/>
    <w:rsid w:val="000679E2"/>
    <w:rsid w:val="00067DA2"/>
    <w:rsid w:val="000700BB"/>
    <w:rsid w:val="000706FF"/>
    <w:rsid w:val="000707C9"/>
    <w:rsid w:val="00070803"/>
    <w:rsid w:val="00070AD3"/>
    <w:rsid w:val="00070B0D"/>
    <w:rsid w:val="00070B18"/>
    <w:rsid w:val="00070B73"/>
    <w:rsid w:val="00070D03"/>
    <w:rsid w:val="00070D6E"/>
    <w:rsid w:val="00070E39"/>
    <w:rsid w:val="00070F90"/>
    <w:rsid w:val="00071056"/>
    <w:rsid w:val="0007119B"/>
    <w:rsid w:val="000711FE"/>
    <w:rsid w:val="000713F0"/>
    <w:rsid w:val="000714AD"/>
    <w:rsid w:val="0007150F"/>
    <w:rsid w:val="00071877"/>
    <w:rsid w:val="00071912"/>
    <w:rsid w:val="0007205F"/>
    <w:rsid w:val="00072281"/>
    <w:rsid w:val="00072722"/>
    <w:rsid w:val="0007276B"/>
    <w:rsid w:val="00072788"/>
    <w:rsid w:val="00072BB5"/>
    <w:rsid w:val="0007324E"/>
    <w:rsid w:val="00073409"/>
    <w:rsid w:val="00073555"/>
    <w:rsid w:val="000735A9"/>
    <w:rsid w:val="0007370E"/>
    <w:rsid w:val="0007376B"/>
    <w:rsid w:val="00073789"/>
    <w:rsid w:val="000737DA"/>
    <w:rsid w:val="00073AB5"/>
    <w:rsid w:val="00073BC8"/>
    <w:rsid w:val="00074123"/>
    <w:rsid w:val="00074367"/>
    <w:rsid w:val="0007440B"/>
    <w:rsid w:val="00074459"/>
    <w:rsid w:val="00074467"/>
    <w:rsid w:val="00074634"/>
    <w:rsid w:val="00074910"/>
    <w:rsid w:val="000749A2"/>
    <w:rsid w:val="00074E05"/>
    <w:rsid w:val="00075022"/>
    <w:rsid w:val="000750DC"/>
    <w:rsid w:val="0007510C"/>
    <w:rsid w:val="0007548F"/>
    <w:rsid w:val="0007558A"/>
    <w:rsid w:val="0007586D"/>
    <w:rsid w:val="000758E0"/>
    <w:rsid w:val="00075F51"/>
    <w:rsid w:val="0007602F"/>
    <w:rsid w:val="00076226"/>
    <w:rsid w:val="00076361"/>
    <w:rsid w:val="00076547"/>
    <w:rsid w:val="00076662"/>
    <w:rsid w:val="00076691"/>
    <w:rsid w:val="0007676D"/>
    <w:rsid w:val="00076D35"/>
    <w:rsid w:val="00077062"/>
    <w:rsid w:val="00077123"/>
    <w:rsid w:val="000772F8"/>
    <w:rsid w:val="0007745B"/>
    <w:rsid w:val="00077545"/>
    <w:rsid w:val="000775D9"/>
    <w:rsid w:val="00077638"/>
    <w:rsid w:val="00077A18"/>
    <w:rsid w:val="00077BD3"/>
    <w:rsid w:val="00077E43"/>
    <w:rsid w:val="0008021B"/>
    <w:rsid w:val="00080220"/>
    <w:rsid w:val="00080434"/>
    <w:rsid w:val="0008048B"/>
    <w:rsid w:val="00080516"/>
    <w:rsid w:val="00080795"/>
    <w:rsid w:val="0008090A"/>
    <w:rsid w:val="00080A6A"/>
    <w:rsid w:val="00080F05"/>
    <w:rsid w:val="000814AC"/>
    <w:rsid w:val="0008156A"/>
    <w:rsid w:val="0008164A"/>
    <w:rsid w:val="000817F9"/>
    <w:rsid w:val="00081DD2"/>
    <w:rsid w:val="00081E3C"/>
    <w:rsid w:val="0008209F"/>
    <w:rsid w:val="00082849"/>
    <w:rsid w:val="00082F77"/>
    <w:rsid w:val="000831E4"/>
    <w:rsid w:val="00083433"/>
    <w:rsid w:val="00083860"/>
    <w:rsid w:val="00083883"/>
    <w:rsid w:val="000838C3"/>
    <w:rsid w:val="00083B72"/>
    <w:rsid w:val="00083BC4"/>
    <w:rsid w:val="0008441F"/>
    <w:rsid w:val="0008449E"/>
    <w:rsid w:val="00084533"/>
    <w:rsid w:val="000845F8"/>
    <w:rsid w:val="0008467B"/>
    <w:rsid w:val="00084AD1"/>
    <w:rsid w:val="00084B5B"/>
    <w:rsid w:val="00084DF1"/>
    <w:rsid w:val="00084E7A"/>
    <w:rsid w:val="00084EA9"/>
    <w:rsid w:val="00085190"/>
    <w:rsid w:val="000853A9"/>
    <w:rsid w:val="00085445"/>
    <w:rsid w:val="00085676"/>
    <w:rsid w:val="00085744"/>
    <w:rsid w:val="0008585C"/>
    <w:rsid w:val="00085A46"/>
    <w:rsid w:val="000861C5"/>
    <w:rsid w:val="0008622E"/>
    <w:rsid w:val="000863D9"/>
    <w:rsid w:val="000866CC"/>
    <w:rsid w:val="000866FC"/>
    <w:rsid w:val="000869D5"/>
    <w:rsid w:val="00086A0F"/>
    <w:rsid w:val="00086B5B"/>
    <w:rsid w:val="00086B90"/>
    <w:rsid w:val="00086BBB"/>
    <w:rsid w:val="00086D06"/>
    <w:rsid w:val="00087022"/>
    <w:rsid w:val="0008711F"/>
    <w:rsid w:val="000872EB"/>
    <w:rsid w:val="00087714"/>
    <w:rsid w:val="00087CCA"/>
    <w:rsid w:val="00087EC2"/>
    <w:rsid w:val="00090089"/>
    <w:rsid w:val="00090EA3"/>
    <w:rsid w:val="00090F48"/>
    <w:rsid w:val="000912E2"/>
    <w:rsid w:val="00091419"/>
    <w:rsid w:val="00091BA6"/>
    <w:rsid w:val="00091DA7"/>
    <w:rsid w:val="00091F93"/>
    <w:rsid w:val="00092582"/>
    <w:rsid w:val="00092614"/>
    <w:rsid w:val="000926BA"/>
    <w:rsid w:val="000926EB"/>
    <w:rsid w:val="00092887"/>
    <w:rsid w:val="00092DC2"/>
    <w:rsid w:val="00092E6A"/>
    <w:rsid w:val="00092F38"/>
    <w:rsid w:val="000931FC"/>
    <w:rsid w:val="0009360B"/>
    <w:rsid w:val="00093641"/>
    <w:rsid w:val="00093B6B"/>
    <w:rsid w:val="00093D1B"/>
    <w:rsid w:val="00093D95"/>
    <w:rsid w:val="00094251"/>
    <w:rsid w:val="00094288"/>
    <w:rsid w:val="0009448E"/>
    <w:rsid w:val="00094497"/>
    <w:rsid w:val="00094546"/>
    <w:rsid w:val="00094695"/>
    <w:rsid w:val="00094933"/>
    <w:rsid w:val="00094AE2"/>
    <w:rsid w:val="00094C2C"/>
    <w:rsid w:val="00094CC7"/>
    <w:rsid w:val="00094DCC"/>
    <w:rsid w:val="000951FF"/>
    <w:rsid w:val="00095205"/>
    <w:rsid w:val="0009521E"/>
    <w:rsid w:val="00095386"/>
    <w:rsid w:val="00095773"/>
    <w:rsid w:val="0009578B"/>
    <w:rsid w:val="000958EE"/>
    <w:rsid w:val="000959BD"/>
    <w:rsid w:val="00095B81"/>
    <w:rsid w:val="00095D15"/>
    <w:rsid w:val="00095F3B"/>
    <w:rsid w:val="0009607A"/>
    <w:rsid w:val="000965A3"/>
    <w:rsid w:val="00096604"/>
    <w:rsid w:val="00096636"/>
    <w:rsid w:val="00096B7C"/>
    <w:rsid w:val="00096BFA"/>
    <w:rsid w:val="00096E46"/>
    <w:rsid w:val="000970C3"/>
    <w:rsid w:val="00097310"/>
    <w:rsid w:val="0009738F"/>
    <w:rsid w:val="0009778F"/>
    <w:rsid w:val="000977ED"/>
    <w:rsid w:val="000979E1"/>
    <w:rsid w:val="00097D5B"/>
    <w:rsid w:val="00097DFD"/>
    <w:rsid w:val="000A01D5"/>
    <w:rsid w:val="000A01E4"/>
    <w:rsid w:val="000A0200"/>
    <w:rsid w:val="000A03A1"/>
    <w:rsid w:val="000A06A8"/>
    <w:rsid w:val="000A07AF"/>
    <w:rsid w:val="000A0915"/>
    <w:rsid w:val="000A0A93"/>
    <w:rsid w:val="000A0B4D"/>
    <w:rsid w:val="000A0C2F"/>
    <w:rsid w:val="000A0CFA"/>
    <w:rsid w:val="000A0E8A"/>
    <w:rsid w:val="000A10D4"/>
    <w:rsid w:val="000A138C"/>
    <w:rsid w:val="000A158F"/>
    <w:rsid w:val="000A1752"/>
    <w:rsid w:val="000A17E1"/>
    <w:rsid w:val="000A1CCC"/>
    <w:rsid w:val="000A1E24"/>
    <w:rsid w:val="000A1E8E"/>
    <w:rsid w:val="000A1FE4"/>
    <w:rsid w:val="000A23D9"/>
    <w:rsid w:val="000A2437"/>
    <w:rsid w:val="000A25DE"/>
    <w:rsid w:val="000A2852"/>
    <w:rsid w:val="000A2CAE"/>
    <w:rsid w:val="000A2CE9"/>
    <w:rsid w:val="000A2D2B"/>
    <w:rsid w:val="000A2D6D"/>
    <w:rsid w:val="000A2DF1"/>
    <w:rsid w:val="000A2EB1"/>
    <w:rsid w:val="000A2F7B"/>
    <w:rsid w:val="000A2F9E"/>
    <w:rsid w:val="000A308D"/>
    <w:rsid w:val="000A3097"/>
    <w:rsid w:val="000A30A9"/>
    <w:rsid w:val="000A31E5"/>
    <w:rsid w:val="000A31EA"/>
    <w:rsid w:val="000A335C"/>
    <w:rsid w:val="000A35B1"/>
    <w:rsid w:val="000A372D"/>
    <w:rsid w:val="000A38E1"/>
    <w:rsid w:val="000A3922"/>
    <w:rsid w:val="000A3B5D"/>
    <w:rsid w:val="000A3C51"/>
    <w:rsid w:val="000A3E3E"/>
    <w:rsid w:val="000A3FC8"/>
    <w:rsid w:val="000A46C9"/>
    <w:rsid w:val="000A479B"/>
    <w:rsid w:val="000A4A91"/>
    <w:rsid w:val="000A4D3E"/>
    <w:rsid w:val="000A4E5D"/>
    <w:rsid w:val="000A4E65"/>
    <w:rsid w:val="000A4EDF"/>
    <w:rsid w:val="000A5755"/>
    <w:rsid w:val="000A5986"/>
    <w:rsid w:val="000A5CEF"/>
    <w:rsid w:val="000A5D1E"/>
    <w:rsid w:val="000A6104"/>
    <w:rsid w:val="000A613B"/>
    <w:rsid w:val="000A6204"/>
    <w:rsid w:val="000A62B3"/>
    <w:rsid w:val="000A68DD"/>
    <w:rsid w:val="000A691E"/>
    <w:rsid w:val="000A6ABB"/>
    <w:rsid w:val="000A6C6B"/>
    <w:rsid w:val="000A6CAA"/>
    <w:rsid w:val="000A6EBE"/>
    <w:rsid w:val="000A7750"/>
    <w:rsid w:val="000A777D"/>
    <w:rsid w:val="000A7DDA"/>
    <w:rsid w:val="000B0170"/>
    <w:rsid w:val="000B02C1"/>
    <w:rsid w:val="000B039C"/>
    <w:rsid w:val="000B0501"/>
    <w:rsid w:val="000B09B5"/>
    <w:rsid w:val="000B13C7"/>
    <w:rsid w:val="000B1473"/>
    <w:rsid w:val="000B147D"/>
    <w:rsid w:val="000B1548"/>
    <w:rsid w:val="000B15CF"/>
    <w:rsid w:val="000B16ED"/>
    <w:rsid w:val="000B1E1B"/>
    <w:rsid w:val="000B1E7A"/>
    <w:rsid w:val="000B2021"/>
    <w:rsid w:val="000B203B"/>
    <w:rsid w:val="000B20A3"/>
    <w:rsid w:val="000B217D"/>
    <w:rsid w:val="000B21E3"/>
    <w:rsid w:val="000B22AA"/>
    <w:rsid w:val="000B2695"/>
    <w:rsid w:val="000B2775"/>
    <w:rsid w:val="000B28FA"/>
    <w:rsid w:val="000B2A85"/>
    <w:rsid w:val="000B2D42"/>
    <w:rsid w:val="000B3031"/>
    <w:rsid w:val="000B309B"/>
    <w:rsid w:val="000B31AC"/>
    <w:rsid w:val="000B320C"/>
    <w:rsid w:val="000B326B"/>
    <w:rsid w:val="000B33A1"/>
    <w:rsid w:val="000B3657"/>
    <w:rsid w:val="000B3686"/>
    <w:rsid w:val="000B3C58"/>
    <w:rsid w:val="000B3CBE"/>
    <w:rsid w:val="000B3D37"/>
    <w:rsid w:val="000B4316"/>
    <w:rsid w:val="000B460A"/>
    <w:rsid w:val="000B4866"/>
    <w:rsid w:val="000B4A2A"/>
    <w:rsid w:val="000B5166"/>
    <w:rsid w:val="000B51E7"/>
    <w:rsid w:val="000B54DF"/>
    <w:rsid w:val="000B55C6"/>
    <w:rsid w:val="000B5748"/>
    <w:rsid w:val="000B577D"/>
    <w:rsid w:val="000B5A22"/>
    <w:rsid w:val="000B5A4E"/>
    <w:rsid w:val="000B5A8F"/>
    <w:rsid w:val="000B5D63"/>
    <w:rsid w:val="000B5DEA"/>
    <w:rsid w:val="000B5F63"/>
    <w:rsid w:val="000B643D"/>
    <w:rsid w:val="000B666C"/>
    <w:rsid w:val="000B6827"/>
    <w:rsid w:val="000B699C"/>
    <w:rsid w:val="000B6A91"/>
    <w:rsid w:val="000B6EB4"/>
    <w:rsid w:val="000B6FCA"/>
    <w:rsid w:val="000B72DA"/>
    <w:rsid w:val="000B7603"/>
    <w:rsid w:val="000B77F1"/>
    <w:rsid w:val="000B7923"/>
    <w:rsid w:val="000B7AAD"/>
    <w:rsid w:val="000B7C6F"/>
    <w:rsid w:val="000B7C86"/>
    <w:rsid w:val="000C00CE"/>
    <w:rsid w:val="000C00D7"/>
    <w:rsid w:val="000C029D"/>
    <w:rsid w:val="000C0300"/>
    <w:rsid w:val="000C0309"/>
    <w:rsid w:val="000C037C"/>
    <w:rsid w:val="000C0530"/>
    <w:rsid w:val="000C06E8"/>
    <w:rsid w:val="000C081A"/>
    <w:rsid w:val="000C0D44"/>
    <w:rsid w:val="000C0F73"/>
    <w:rsid w:val="000C112C"/>
    <w:rsid w:val="000C1214"/>
    <w:rsid w:val="000C1262"/>
    <w:rsid w:val="000C167B"/>
    <w:rsid w:val="000C1C6A"/>
    <w:rsid w:val="000C1C95"/>
    <w:rsid w:val="000C1D39"/>
    <w:rsid w:val="000C1D97"/>
    <w:rsid w:val="000C1E5F"/>
    <w:rsid w:val="000C20B5"/>
    <w:rsid w:val="000C21AC"/>
    <w:rsid w:val="000C272B"/>
    <w:rsid w:val="000C2818"/>
    <w:rsid w:val="000C2C0A"/>
    <w:rsid w:val="000C2D64"/>
    <w:rsid w:val="000C2DBB"/>
    <w:rsid w:val="000C2F42"/>
    <w:rsid w:val="000C2FD2"/>
    <w:rsid w:val="000C30E9"/>
    <w:rsid w:val="000C33BA"/>
    <w:rsid w:val="000C34F1"/>
    <w:rsid w:val="000C35B5"/>
    <w:rsid w:val="000C3644"/>
    <w:rsid w:val="000C375A"/>
    <w:rsid w:val="000C3B90"/>
    <w:rsid w:val="000C41BD"/>
    <w:rsid w:val="000C4351"/>
    <w:rsid w:val="000C44D7"/>
    <w:rsid w:val="000C45CE"/>
    <w:rsid w:val="000C4615"/>
    <w:rsid w:val="000C48B4"/>
    <w:rsid w:val="000C4A1F"/>
    <w:rsid w:val="000C4AA1"/>
    <w:rsid w:val="000C4B58"/>
    <w:rsid w:val="000C4D13"/>
    <w:rsid w:val="000C4FFF"/>
    <w:rsid w:val="000C5041"/>
    <w:rsid w:val="000C50C2"/>
    <w:rsid w:val="000C5282"/>
    <w:rsid w:val="000C52C6"/>
    <w:rsid w:val="000C57C5"/>
    <w:rsid w:val="000C5875"/>
    <w:rsid w:val="000C5EC0"/>
    <w:rsid w:val="000C6015"/>
    <w:rsid w:val="000C622B"/>
    <w:rsid w:val="000C6438"/>
    <w:rsid w:val="000C6739"/>
    <w:rsid w:val="000C69FB"/>
    <w:rsid w:val="000C6BA8"/>
    <w:rsid w:val="000C6C58"/>
    <w:rsid w:val="000C6EFB"/>
    <w:rsid w:val="000C703F"/>
    <w:rsid w:val="000C74C5"/>
    <w:rsid w:val="000C7AAA"/>
    <w:rsid w:val="000C7AB3"/>
    <w:rsid w:val="000C7B68"/>
    <w:rsid w:val="000C7CDF"/>
    <w:rsid w:val="000C7D1A"/>
    <w:rsid w:val="000C7D2A"/>
    <w:rsid w:val="000D018E"/>
    <w:rsid w:val="000D07AF"/>
    <w:rsid w:val="000D0A21"/>
    <w:rsid w:val="000D0D1F"/>
    <w:rsid w:val="000D0E90"/>
    <w:rsid w:val="000D0FCC"/>
    <w:rsid w:val="000D100A"/>
    <w:rsid w:val="000D131B"/>
    <w:rsid w:val="000D1540"/>
    <w:rsid w:val="000D1801"/>
    <w:rsid w:val="000D180F"/>
    <w:rsid w:val="000D1AEA"/>
    <w:rsid w:val="000D1C67"/>
    <w:rsid w:val="000D1D59"/>
    <w:rsid w:val="000D1FA5"/>
    <w:rsid w:val="000D22D2"/>
    <w:rsid w:val="000D2734"/>
    <w:rsid w:val="000D2AFB"/>
    <w:rsid w:val="000D2BC6"/>
    <w:rsid w:val="000D2E16"/>
    <w:rsid w:val="000D2FCA"/>
    <w:rsid w:val="000D300A"/>
    <w:rsid w:val="000D33AF"/>
    <w:rsid w:val="000D382B"/>
    <w:rsid w:val="000D389F"/>
    <w:rsid w:val="000D3ABC"/>
    <w:rsid w:val="000D3BBB"/>
    <w:rsid w:val="000D3D52"/>
    <w:rsid w:val="000D3DA8"/>
    <w:rsid w:val="000D402A"/>
    <w:rsid w:val="000D40AF"/>
    <w:rsid w:val="000D41F3"/>
    <w:rsid w:val="000D424F"/>
    <w:rsid w:val="000D4441"/>
    <w:rsid w:val="000D4457"/>
    <w:rsid w:val="000D4522"/>
    <w:rsid w:val="000D478A"/>
    <w:rsid w:val="000D4B44"/>
    <w:rsid w:val="000D4CC0"/>
    <w:rsid w:val="000D508C"/>
    <w:rsid w:val="000D5263"/>
    <w:rsid w:val="000D5291"/>
    <w:rsid w:val="000D541A"/>
    <w:rsid w:val="000D5503"/>
    <w:rsid w:val="000D551E"/>
    <w:rsid w:val="000D587A"/>
    <w:rsid w:val="000D598B"/>
    <w:rsid w:val="000D5B24"/>
    <w:rsid w:val="000D5D9D"/>
    <w:rsid w:val="000D6199"/>
    <w:rsid w:val="000D64F1"/>
    <w:rsid w:val="000D6CA3"/>
    <w:rsid w:val="000D6DA3"/>
    <w:rsid w:val="000D6EB8"/>
    <w:rsid w:val="000D7361"/>
    <w:rsid w:val="000D76B6"/>
    <w:rsid w:val="000D7ABA"/>
    <w:rsid w:val="000E028D"/>
    <w:rsid w:val="000E03A9"/>
    <w:rsid w:val="000E05CB"/>
    <w:rsid w:val="000E0715"/>
    <w:rsid w:val="000E08E6"/>
    <w:rsid w:val="000E0B1D"/>
    <w:rsid w:val="000E0C07"/>
    <w:rsid w:val="000E0C8A"/>
    <w:rsid w:val="000E0D81"/>
    <w:rsid w:val="000E0D9B"/>
    <w:rsid w:val="000E0EDD"/>
    <w:rsid w:val="000E12E6"/>
    <w:rsid w:val="000E147C"/>
    <w:rsid w:val="000E1685"/>
    <w:rsid w:val="000E1E86"/>
    <w:rsid w:val="000E1FCE"/>
    <w:rsid w:val="000E2057"/>
    <w:rsid w:val="000E2082"/>
    <w:rsid w:val="000E213D"/>
    <w:rsid w:val="000E2142"/>
    <w:rsid w:val="000E21C9"/>
    <w:rsid w:val="000E25F4"/>
    <w:rsid w:val="000E262E"/>
    <w:rsid w:val="000E2DDC"/>
    <w:rsid w:val="000E2F72"/>
    <w:rsid w:val="000E3095"/>
    <w:rsid w:val="000E3215"/>
    <w:rsid w:val="000E3618"/>
    <w:rsid w:val="000E3732"/>
    <w:rsid w:val="000E37CC"/>
    <w:rsid w:val="000E3848"/>
    <w:rsid w:val="000E385C"/>
    <w:rsid w:val="000E3873"/>
    <w:rsid w:val="000E391F"/>
    <w:rsid w:val="000E3DB8"/>
    <w:rsid w:val="000E4101"/>
    <w:rsid w:val="000E45B1"/>
    <w:rsid w:val="000E4692"/>
    <w:rsid w:val="000E4897"/>
    <w:rsid w:val="000E4A10"/>
    <w:rsid w:val="000E4F8C"/>
    <w:rsid w:val="000E57B2"/>
    <w:rsid w:val="000E5976"/>
    <w:rsid w:val="000E5B28"/>
    <w:rsid w:val="000E5D2B"/>
    <w:rsid w:val="000E5F21"/>
    <w:rsid w:val="000E6162"/>
    <w:rsid w:val="000E6287"/>
    <w:rsid w:val="000E630B"/>
    <w:rsid w:val="000E6346"/>
    <w:rsid w:val="000E6376"/>
    <w:rsid w:val="000E6410"/>
    <w:rsid w:val="000E6814"/>
    <w:rsid w:val="000E6904"/>
    <w:rsid w:val="000E6D31"/>
    <w:rsid w:val="000E6E01"/>
    <w:rsid w:val="000E700A"/>
    <w:rsid w:val="000E7057"/>
    <w:rsid w:val="000E77EB"/>
    <w:rsid w:val="000E7B93"/>
    <w:rsid w:val="000E7BF8"/>
    <w:rsid w:val="000E7CD8"/>
    <w:rsid w:val="000E7EB0"/>
    <w:rsid w:val="000E7EF3"/>
    <w:rsid w:val="000F0171"/>
    <w:rsid w:val="000F01C3"/>
    <w:rsid w:val="000F0276"/>
    <w:rsid w:val="000F0363"/>
    <w:rsid w:val="000F036F"/>
    <w:rsid w:val="000F05A0"/>
    <w:rsid w:val="000F05BA"/>
    <w:rsid w:val="000F0BB4"/>
    <w:rsid w:val="000F116B"/>
    <w:rsid w:val="000F12D5"/>
    <w:rsid w:val="000F13C2"/>
    <w:rsid w:val="000F1570"/>
    <w:rsid w:val="000F15EB"/>
    <w:rsid w:val="000F1662"/>
    <w:rsid w:val="000F1671"/>
    <w:rsid w:val="000F1889"/>
    <w:rsid w:val="000F19A8"/>
    <w:rsid w:val="000F1B02"/>
    <w:rsid w:val="000F1BDB"/>
    <w:rsid w:val="000F1C30"/>
    <w:rsid w:val="000F1FDE"/>
    <w:rsid w:val="000F201B"/>
    <w:rsid w:val="000F23BF"/>
    <w:rsid w:val="000F23D5"/>
    <w:rsid w:val="000F23E8"/>
    <w:rsid w:val="000F2691"/>
    <w:rsid w:val="000F26FD"/>
    <w:rsid w:val="000F290F"/>
    <w:rsid w:val="000F2A58"/>
    <w:rsid w:val="000F2B4B"/>
    <w:rsid w:val="000F2B64"/>
    <w:rsid w:val="000F2E68"/>
    <w:rsid w:val="000F2EA7"/>
    <w:rsid w:val="000F2FA4"/>
    <w:rsid w:val="000F2FE4"/>
    <w:rsid w:val="000F32F9"/>
    <w:rsid w:val="000F3382"/>
    <w:rsid w:val="000F3735"/>
    <w:rsid w:val="000F3D1E"/>
    <w:rsid w:val="000F42EF"/>
    <w:rsid w:val="000F42F6"/>
    <w:rsid w:val="000F4588"/>
    <w:rsid w:val="000F4696"/>
    <w:rsid w:val="000F48E1"/>
    <w:rsid w:val="000F4925"/>
    <w:rsid w:val="000F4DD0"/>
    <w:rsid w:val="000F5230"/>
    <w:rsid w:val="000F528B"/>
    <w:rsid w:val="000F54C3"/>
    <w:rsid w:val="000F54DE"/>
    <w:rsid w:val="000F57A9"/>
    <w:rsid w:val="000F5858"/>
    <w:rsid w:val="000F5A65"/>
    <w:rsid w:val="000F5A97"/>
    <w:rsid w:val="000F5BB8"/>
    <w:rsid w:val="000F5C0E"/>
    <w:rsid w:val="000F5C13"/>
    <w:rsid w:val="000F5D13"/>
    <w:rsid w:val="000F60B2"/>
    <w:rsid w:val="000F60FC"/>
    <w:rsid w:val="000F6162"/>
    <w:rsid w:val="000F61E9"/>
    <w:rsid w:val="000F63DB"/>
    <w:rsid w:val="000F657A"/>
    <w:rsid w:val="000F66C2"/>
    <w:rsid w:val="000F693E"/>
    <w:rsid w:val="000F72F0"/>
    <w:rsid w:val="000F7562"/>
    <w:rsid w:val="000F75BB"/>
    <w:rsid w:val="000F7781"/>
    <w:rsid w:val="000F77EC"/>
    <w:rsid w:val="000F785B"/>
    <w:rsid w:val="000F7947"/>
    <w:rsid w:val="000F7966"/>
    <w:rsid w:val="000F7D0F"/>
    <w:rsid w:val="0010007E"/>
    <w:rsid w:val="0010014F"/>
    <w:rsid w:val="001003A0"/>
    <w:rsid w:val="0010050A"/>
    <w:rsid w:val="0010073F"/>
    <w:rsid w:val="00100A5A"/>
    <w:rsid w:val="00100A79"/>
    <w:rsid w:val="00100B3D"/>
    <w:rsid w:val="00100BE3"/>
    <w:rsid w:val="00100EC6"/>
    <w:rsid w:val="00101159"/>
    <w:rsid w:val="0010176D"/>
    <w:rsid w:val="0010195C"/>
    <w:rsid w:val="001019CD"/>
    <w:rsid w:val="00101F8C"/>
    <w:rsid w:val="00102045"/>
    <w:rsid w:val="001022FA"/>
    <w:rsid w:val="00102376"/>
    <w:rsid w:val="00102392"/>
    <w:rsid w:val="00102525"/>
    <w:rsid w:val="0010284C"/>
    <w:rsid w:val="0010291C"/>
    <w:rsid w:val="00102970"/>
    <w:rsid w:val="00102A28"/>
    <w:rsid w:val="00103157"/>
    <w:rsid w:val="0010325F"/>
    <w:rsid w:val="001032BB"/>
    <w:rsid w:val="001032BC"/>
    <w:rsid w:val="0010332B"/>
    <w:rsid w:val="001033C3"/>
    <w:rsid w:val="00103529"/>
    <w:rsid w:val="001035ED"/>
    <w:rsid w:val="00103EC1"/>
    <w:rsid w:val="00103F0A"/>
    <w:rsid w:val="00103F58"/>
    <w:rsid w:val="00103FE6"/>
    <w:rsid w:val="0010428B"/>
    <w:rsid w:val="00104559"/>
    <w:rsid w:val="00104570"/>
    <w:rsid w:val="00104669"/>
    <w:rsid w:val="001047A4"/>
    <w:rsid w:val="001047C9"/>
    <w:rsid w:val="0010482F"/>
    <w:rsid w:val="001049BB"/>
    <w:rsid w:val="00104B95"/>
    <w:rsid w:val="00104D32"/>
    <w:rsid w:val="00105078"/>
    <w:rsid w:val="001051BD"/>
    <w:rsid w:val="0010549D"/>
    <w:rsid w:val="00105739"/>
    <w:rsid w:val="00105B0C"/>
    <w:rsid w:val="00105BB8"/>
    <w:rsid w:val="001060AE"/>
    <w:rsid w:val="00106293"/>
    <w:rsid w:val="001065B8"/>
    <w:rsid w:val="001066AD"/>
    <w:rsid w:val="0010678F"/>
    <w:rsid w:val="0010682D"/>
    <w:rsid w:val="00107115"/>
    <w:rsid w:val="00107761"/>
    <w:rsid w:val="001078A8"/>
    <w:rsid w:val="00107B38"/>
    <w:rsid w:val="0011000D"/>
    <w:rsid w:val="001100FB"/>
    <w:rsid w:val="0011049B"/>
    <w:rsid w:val="001105B0"/>
    <w:rsid w:val="00110955"/>
    <w:rsid w:val="00110C19"/>
    <w:rsid w:val="00110C31"/>
    <w:rsid w:val="00110DE4"/>
    <w:rsid w:val="00110E48"/>
    <w:rsid w:val="00110EB2"/>
    <w:rsid w:val="00110F99"/>
    <w:rsid w:val="00110FED"/>
    <w:rsid w:val="00111085"/>
    <w:rsid w:val="00111091"/>
    <w:rsid w:val="001111C2"/>
    <w:rsid w:val="00111440"/>
    <w:rsid w:val="001114E3"/>
    <w:rsid w:val="00111561"/>
    <w:rsid w:val="0011156F"/>
    <w:rsid w:val="0011169E"/>
    <w:rsid w:val="00111A9A"/>
    <w:rsid w:val="00111BCA"/>
    <w:rsid w:val="001121CA"/>
    <w:rsid w:val="0011226C"/>
    <w:rsid w:val="001127B2"/>
    <w:rsid w:val="00112978"/>
    <w:rsid w:val="00112A4B"/>
    <w:rsid w:val="00112B89"/>
    <w:rsid w:val="00112CD4"/>
    <w:rsid w:val="001134D0"/>
    <w:rsid w:val="001134E8"/>
    <w:rsid w:val="001135CA"/>
    <w:rsid w:val="00113610"/>
    <w:rsid w:val="001138A1"/>
    <w:rsid w:val="00113A04"/>
    <w:rsid w:val="00113D62"/>
    <w:rsid w:val="00113DF4"/>
    <w:rsid w:val="00114097"/>
    <w:rsid w:val="001140F3"/>
    <w:rsid w:val="0011428F"/>
    <w:rsid w:val="00114550"/>
    <w:rsid w:val="001145EB"/>
    <w:rsid w:val="0011462B"/>
    <w:rsid w:val="00114641"/>
    <w:rsid w:val="0011465E"/>
    <w:rsid w:val="0011478F"/>
    <w:rsid w:val="00114848"/>
    <w:rsid w:val="00114F47"/>
    <w:rsid w:val="00115003"/>
    <w:rsid w:val="001151BC"/>
    <w:rsid w:val="00115300"/>
    <w:rsid w:val="0011571D"/>
    <w:rsid w:val="00115737"/>
    <w:rsid w:val="00115828"/>
    <w:rsid w:val="00115A12"/>
    <w:rsid w:val="00115EB8"/>
    <w:rsid w:val="00115F66"/>
    <w:rsid w:val="00116192"/>
    <w:rsid w:val="00116905"/>
    <w:rsid w:val="00116D80"/>
    <w:rsid w:val="00116DA2"/>
    <w:rsid w:val="00116E68"/>
    <w:rsid w:val="00116E8D"/>
    <w:rsid w:val="00116F14"/>
    <w:rsid w:val="00117309"/>
    <w:rsid w:val="00117310"/>
    <w:rsid w:val="001174F7"/>
    <w:rsid w:val="00117514"/>
    <w:rsid w:val="00117893"/>
    <w:rsid w:val="001178FF"/>
    <w:rsid w:val="00117A63"/>
    <w:rsid w:val="00117CED"/>
    <w:rsid w:val="0012000D"/>
    <w:rsid w:val="00120283"/>
    <w:rsid w:val="00120C1D"/>
    <w:rsid w:val="00120E53"/>
    <w:rsid w:val="00120E9F"/>
    <w:rsid w:val="00121090"/>
    <w:rsid w:val="001212F6"/>
    <w:rsid w:val="00121B28"/>
    <w:rsid w:val="00121C19"/>
    <w:rsid w:val="00121E53"/>
    <w:rsid w:val="00121FF1"/>
    <w:rsid w:val="0012219A"/>
    <w:rsid w:val="001223B0"/>
    <w:rsid w:val="001224C2"/>
    <w:rsid w:val="00122525"/>
    <w:rsid w:val="001225F5"/>
    <w:rsid w:val="00122709"/>
    <w:rsid w:val="00122710"/>
    <w:rsid w:val="00122E48"/>
    <w:rsid w:val="00122EA5"/>
    <w:rsid w:val="00122F7D"/>
    <w:rsid w:val="0012305B"/>
    <w:rsid w:val="0012377B"/>
    <w:rsid w:val="0012379C"/>
    <w:rsid w:val="00123911"/>
    <w:rsid w:val="00123BA5"/>
    <w:rsid w:val="00123C8B"/>
    <w:rsid w:val="00123F17"/>
    <w:rsid w:val="0012406F"/>
    <w:rsid w:val="001240BC"/>
    <w:rsid w:val="001240CD"/>
    <w:rsid w:val="00124234"/>
    <w:rsid w:val="001244E3"/>
    <w:rsid w:val="001248EA"/>
    <w:rsid w:val="0012498C"/>
    <w:rsid w:val="001249C6"/>
    <w:rsid w:val="00124CCC"/>
    <w:rsid w:val="00124E21"/>
    <w:rsid w:val="001252F2"/>
    <w:rsid w:val="0012559A"/>
    <w:rsid w:val="001256B4"/>
    <w:rsid w:val="00125A1C"/>
    <w:rsid w:val="00125B83"/>
    <w:rsid w:val="00125CC7"/>
    <w:rsid w:val="00125CF7"/>
    <w:rsid w:val="00126012"/>
    <w:rsid w:val="001260EF"/>
    <w:rsid w:val="00126404"/>
    <w:rsid w:val="00126429"/>
    <w:rsid w:val="00126E0D"/>
    <w:rsid w:val="00126E1E"/>
    <w:rsid w:val="00126E5F"/>
    <w:rsid w:val="001270F1"/>
    <w:rsid w:val="0012711C"/>
    <w:rsid w:val="0012714C"/>
    <w:rsid w:val="001273B1"/>
    <w:rsid w:val="001274F3"/>
    <w:rsid w:val="001275CE"/>
    <w:rsid w:val="00127630"/>
    <w:rsid w:val="001276E1"/>
    <w:rsid w:val="001276F0"/>
    <w:rsid w:val="001278DB"/>
    <w:rsid w:val="00127988"/>
    <w:rsid w:val="001279B8"/>
    <w:rsid w:val="00127A92"/>
    <w:rsid w:val="00127B9B"/>
    <w:rsid w:val="00127E78"/>
    <w:rsid w:val="00130192"/>
    <w:rsid w:val="001303AE"/>
    <w:rsid w:val="00130502"/>
    <w:rsid w:val="001305A8"/>
    <w:rsid w:val="001306E7"/>
    <w:rsid w:val="0013087E"/>
    <w:rsid w:val="00130898"/>
    <w:rsid w:val="00130969"/>
    <w:rsid w:val="00130A16"/>
    <w:rsid w:val="00130AFF"/>
    <w:rsid w:val="0013140B"/>
    <w:rsid w:val="00131A59"/>
    <w:rsid w:val="001321FE"/>
    <w:rsid w:val="0013224D"/>
    <w:rsid w:val="001326EA"/>
    <w:rsid w:val="00132DFD"/>
    <w:rsid w:val="00133228"/>
    <w:rsid w:val="0013330F"/>
    <w:rsid w:val="00133349"/>
    <w:rsid w:val="001334C3"/>
    <w:rsid w:val="00133D17"/>
    <w:rsid w:val="00133ED2"/>
    <w:rsid w:val="0013406C"/>
    <w:rsid w:val="001341B4"/>
    <w:rsid w:val="001343B8"/>
    <w:rsid w:val="001344A5"/>
    <w:rsid w:val="00134697"/>
    <w:rsid w:val="00134A95"/>
    <w:rsid w:val="00134B76"/>
    <w:rsid w:val="00134DBE"/>
    <w:rsid w:val="00134FD5"/>
    <w:rsid w:val="0013515D"/>
    <w:rsid w:val="00135206"/>
    <w:rsid w:val="00135242"/>
    <w:rsid w:val="00135374"/>
    <w:rsid w:val="001357DC"/>
    <w:rsid w:val="001357EB"/>
    <w:rsid w:val="00135BAE"/>
    <w:rsid w:val="00135D65"/>
    <w:rsid w:val="00135E9E"/>
    <w:rsid w:val="00135EC4"/>
    <w:rsid w:val="001360EC"/>
    <w:rsid w:val="001361D6"/>
    <w:rsid w:val="0013620A"/>
    <w:rsid w:val="001366CF"/>
    <w:rsid w:val="001367D1"/>
    <w:rsid w:val="0013681A"/>
    <w:rsid w:val="0013691A"/>
    <w:rsid w:val="0013691F"/>
    <w:rsid w:val="00136956"/>
    <w:rsid w:val="00136996"/>
    <w:rsid w:val="00136ADF"/>
    <w:rsid w:val="00136BBF"/>
    <w:rsid w:val="00137257"/>
    <w:rsid w:val="001373AE"/>
    <w:rsid w:val="00137955"/>
    <w:rsid w:val="00137A4B"/>
    <w:rsid w:val="00137EAF"/>
    <w:rsid w:val="00140108"/>
    <w:rsid w:val="0014067D"/>
    <w:rsid w:val="00140986"/>
    <w:rsid w:val="00140AC8"/>
    <w:rsid w:val="00140D62"/>
    <w:rsid w:val="00140D80"/>
    <w:rsid w:val="00141140"/>
    <w:rsid w:val="0014125A"/>
    <w:rsid w:val="0014134E"/>
    <w:rsid w:val="0014141A"/>
    <w:rsid w:val="00141495"/>
    <w:rsid w:val="00141829"/>
    <w:rsid w:val="00141A3E"/>
    <w:rsid w:val="00141CAA"/>
    <w:rsid w:val="00141DCE"/>
    <w:rsid w:val="00141E99"/>
    <w:rsid w:val="00142105"/>
    <w:rsid w:val="00142364"/>
    <w:rsid w:val="0014249B"/>
    <w:rsid w:val="001425BE"/>
    <w:rsid w:val="00142716"/>
    <w:rsid w:val="00142D43"/>
    <w:rsid w:val="00142DE3"/>
    <w:rsid w:val="00142F14"/>
    <w:rsid w:val="001431F9"/>
    <w:rsid w:val="001433C4"/>
    <w:rsid w:val="0014362C"/>
    <w:rsid w:val="0014370A"/>
    <w:rsid w:val="00143D11"/>
    <w:rsid w:val="00144474"/>
    <w:rsid w:val="0014464D"/>
    <w:rsid w:val="001448E9"/>
    <w:rsid w:val="00144958"/>
    <w:rsid w:val="00144ADF"/>
    <w:rsid w:val="00144C5E"/>
    <w:rsid w:val="00144FFC"/>
    <w:rsid w:val="0014526C"/>
    <w:rsid w:val="0014536C"/>
    <w:rsid w:val="00145398"/>
    <w:rsid w:val="001456CA"/>
    <w:rsid w:val="00145786"/>
    <w:rsid w:val="00145D33"/>
    <w:rsid w:val="00145E2D"/>
    <w:rsid w:val="0014606E"/>
    <w:rsid w:val="0014607C"/>
    <w:rsid w:val="00146383"/>
    <w:rsid w:val="0014669F"/>
    <w:rsid w:val="00146BD0"/>
    <w:rsid w:val="00146DF2"/>
    <w:rsid w:val="00146DFA"/>
    <w:rsid w:val="00146E2D"/>
    <w:rsid w:val="001477B4"/>
    <w:rsid w:val="00147867"/>
    <w:rsid w:val="00147B5D"/>
    <w:rsid w:val="00147EDD"/>
    <w:rsid w:val="00147F21"/>
    <w:rsid w:val="001504C6"/>
    <w:rsid w:val="00150873"/>
    <w:rsid w:val="001508FD"/>
    <w:rsid w:val="00150931"/>
    <w:rsid w:val="001509F0"/>
    <w:rsid w:val="00150AFB"/>
    <w:rsid w:val="00150D33"/>
    <w:rsid w:val="001510F3"/>
    <w:rsid w:val="001512A6"/>
    <w:rsid w:val="001513BB"/>
    <w:rsid w:val="001519DF"/>
    <w:rsid w:val="00151B1E"/>
    <w:rsid w:val="00151D6D"/>
    <w:rsid w:val="001527CB"/>
    <w:rsid w:val="001527D4"/>
    <w:rsid w:val="001529AB"/>
    <w:rsid w:val="00153064"/>
    <w:rsid w:val="001535CF"/>
    <w:rsid w:val="001535FD"/>
    <w:rsid w:val="00153979"/>
    <w:rsid w:val="00153F0D"/>
    <w:rsid w:val="0015400B"/>
    <w:rsid w:val="001540CF"/>
    <w:rsid w:val="001541B6"/>
    <w:rsid w:val="00154452"/>
    <w:rsid w:val="00154B52"/>
    <w:rsid w:val="001551F8"/>
    <w:rsid w:val="001552CC"/>
    <w:rsid w:val="00155315"/>
    <w:rsid w:val="001553D8"/>
    <w:rsid w:val="001554BB"/>
    <w:rsid w:val="001554F4"/>
    <w:rsid w:val="00155804"/>
    <w:rsid w:val="00155988"/>
    <w:rsid w:val="00155AC9"/>
    <w:rsid w:val="00155B35"/>
    <w:rsid w:val="00155B80"/>
    <w:rsid w:val="00155C01"/>
    <w:rsid w:val="00155C2E"/>
    <w:rsid w:val="00155D47"/>
    <w:rsid w:val="00155E75"/>
    <w:rsid w:val="00155E95"/>
    <w:rsid w:val="00155F35"/>
    <w:rsid w:val="00156015"/>
    <w:rsid w:val="001560EA"/>
    <w:rsid w:val="0015632D"/>
    <w:rsid w:val="0015648D"/>
    <w:rsid w:val="00156C20"/>
    <w:rsid w:val="00156E36"/>
    <w:rsid w:val="00156E5B"/>
    <w:rsid w:val="0015730E"/>
    <w:rsid w:val="001574F3"/>
    <w:rsid w:val="00157607"/>
    <w:rsid w:val="001577DF"/>
    <w:rsid w:val="00157909"/>
    <w:rsid w:val="0015790C"/>
    <w:rsid w:val="00160047"/>
    <w:rsid w:val="00160666"/>
    <w:rsid w:val="001606CE"/>
    <w:rsid w:val="00160722"/>
    <w:rsid w:val="00160805"/>
    <w:rsid w:val="001613B0"/>
    <w:rsid w:val="00161872"/>
    <w:rsid w:val="00161A66"/>
    <w:rsid w:val="00161D37"/>
    <w:rsid w:val="00161E4B"/>
    <w:rsid w:val="00161EAE"/>
    <w:rsid w:val="00161F61"/>
    <w:rsid w:val="00162119"/>
    <w:rsid w:val="0016211D"/>
    <w:rsid w:val="0016214D"/>
    <w:rsid w:val="001621F6"/>
    <w:rsid w:val="00162275"/>
    <w:rsid w:val="00162456"/>
    <w:rsid w:val="00162529"/>
    <w:rsid w:val="00162731"/>
    <w:rsid w:val="00162787"/>
    <w:rsid w:val="001627DE"/>
    <w:rsid w:val="00162F96"/>
    <w:rsid w:val="00163044"/>
    <w:rsid w:val="0016325C"/>
    <w:rsid w:val="001633BB"/>
    <w:rsid w:val="001633C6"/>
    <w:rsid w:val="00163444"/>
    <w:rsid w:val="001637F0"/>
    <w:rsid w:val="0016412D"/>
    <w:rsid w:val="0016419F"/>
    <w:rsid w:val="0016423C"/>
    <w:rsid w:val="001643EA"/>
    <w:rsid w:val="00164416"/>
    <w:rsid w:val="001645B7"/>
    <w:rsid w:val="001645E1"/>
    <w:rsid w:val="00164759"/>
    <w:rsid w:val="00164BD3"/>
    <w:rsid w:val="00164EF5"/>
    <w:rsid w:val="00164FBF"/>
    <w:rsid w:val="00164FC1"/>
    <w:rsid w:val="00165112"/>
    <w:rsid w:val="00165260"/>
    <w:rsid w:val="0016541B"/>
    <w:rsid w:val="0016541E"/>
    <w:rsid w:val="00165891"/>
    <w:rsid w:val="00165903"/>
    <w:rsid w:val="0016599E"/>
    <w:rsid w:val="00165AA0"/>
    <w:rsid w:val="00165B42"/>
    <w:rsid w:val="00165C10"/>
    <w:rsid w:val="00165CB1"/>
    <w:rsid w:val="00165D60"/>
    <w:rsid w:val="001671DE"/>
    <w:rsid w:val="00167383"/>
    <w:rsid w:val="001675E4"/>
    <w:rsid w:val="001676CF"/>
    <w:rsid w:val="00167791"/>
    <w:rsid w:val="001678D7"/>
    <w:rsid w:val="001679BF"/>
    <w:rsid w:val="00167C3C"/>
    <w:rsid w:val="00167C3D"/>
    <w:rsid w:val="00167CE5"/>
    <w:rsid w:val="00167E13"/>
    <w:rsid w:val="00170166"/>
    <w:rsid w:val="00170208"/>
    <w:rsid w:val="001703C2"/>
    <w:rsid w:val="0017047A"/>
    <w:rsid w:val="001704A3"/>
    <w:rsid w:val="0017050A"/>
    <w:rsid w:val="00170927"/>
    <w:rsid w:val="00170A97"/>
    <w:rsid w:val="00170AF0"/>
    <w:rsid w:val="00170BC1"/>
    <w:rsid w:val="00170BD4"/>
    <w:rsid w:val="00170CC5"/>
    <w:rsid w:val="00170D5B"/>
    <w:rsid w:val="00170DF0"/>
    <w:rsid w:val="001713AD"/>
    <w:rsid w:val="001714B7"/>
    <w:rsid w:val="00171690"/>
    <w:rsid w:val="00171843"/>
    <w:rsid w:val="001719A4"/>
    <w:rsid w:val="00171B68"/>
    <w:rsid w:val="00171C45"/>
    <w:rsid w:val="00171C78"/>
    <w:rsid w:val="00171F50"/>
    <w:rsid w:val="001720DD"/>
    <w:rsid w:val="00172721"/>
    <w:rsid w:val="001728A1"/>
    <w:rsid w:val="00172A99"/>
    <w:rsid w:val="00172D2A"/>
    <w:rsid w:val="00172D8F"/>
    <w:rsid w:val="0017313E"/>
    <w:rsid w:val="001733FA"/>
    <w:rsid w:val="001735DB"/>
    <w:rsid w:val="00173DE9"/>
    <w:rsid w:val="00173F9A"/>
    <w:rsid w:val="00174018"/>
    <w:rsid w:val="00174438"/>
    <w:rsid w:val="00174548"/>
    <w:rsid w:val="001745EA"/>
    <w:rsid w:val="001747A1"/>
    <w:rsid w:val="00174DD4"/>
    <w:rsid w:val="00175527"/>
    <w:rsid w:val="0017556A"/>
    <w:rsid w:val="001755F6"/>
    <w:rsid w:val="001756B0"/>
    <w:rsid w:val="00175777"/>
    <w:rsid w:val="00175905"/>
    <w:rsid w:val="00175EC4"/>
    <w:rsid w:val="00175F26"/>
    <w:rsid w:val="00175FE6"/>
    <w:rsid w:val="0017606D"/>
    <w:rsid w:val="00176148"/>
    <w:rsid w:val="00176864"/>
    <w:rsid w:val="00176DC0"/>
    <w:rsid w:val="001774E3"/>
    <w:rsid w:val="001777FC"/>
    <w:rsid w:val="0017793F"/>
    <w:rsid w:val="00177989"/>
    <w:rsid w:val="00177999"/>
    <w:rsid w:val="001779CA"/>
    <w:rsid w:val="00177C0D"/>
    <w:rsid w:val="0018003D"/>
    <w:rsid w:val="00180048"/>
    <w:rsid w:val="001808BC"/>
    <w:rsid w:val="00180934"/>
    <w:rsid w:val="00180AC7"/>
    <w:rsid w:val="00180E44"/>
    <w:rsid w:val="00180E50"/>
    <w:rsid w:val="00180FB0"/>
    <w:rsid w:val="0018101F"/>
    <w:rsid w:val="0018119E"/>
    <w:rsid w:val="00181274"/>
    <w:rsid w:val="001812AF"/>
    <w:rsid w:val="001814A1"/>
    <w:rsid w:val="0018161B"/>
    <w:rsid w:val="00181651"/>
    <w:rsid w:val="00181D02"/>
    <w:rsid w:val="00181D14"/>
    <w:rsid w:val="00182001"/>
    <w:rsid w:val="00182431"/>
    <w:rsid w:val="00182865"/>
    <w:rsid w:val="00182ACE"/>
    <w:rsid w:val="00182C96"/>
    <w:rsid w:val="00182F53"/>
    <w:rsid w:val="00182F6D"/>
    <w:rsid w:val="00183009"/>
    <w:rsid w:val="00183044"/>
    <w:rsid w:val="001830EA"/>
    <w:rsid w:val="0018327B"/>
    <w:rsid w:val="00183533"/>
    <w:rsid w:val="001837A9"/>
    <w:rsid w:val="001837FF"/>
    <w:rsid w:val="00183821"/>
    <w:rsid w:val="00183998"/>
    <w:rsid w:val="00184068"/>
    <w:rsid w:val="00184207"/>
    <w:rsid w:val="0018425A"/>
    <w:rsid w:val="00184413"/>
    <w:rsid w:val="0018460C"/>
    <w:rsid w:val="00184D11"/>
    <w:rsid w:val="00184FD0"/>
    <w:rsid w:val="00185082"/>
    <w:rsid w:val="00185348"/>
    <w:rsid w:val="0018563B"/>
    <w:rsid w:val="001859CA"/>
    <w:rsid w:val="001859E7"/>
    <w:rsid w:val="00185B33"/>
    <w:rsid w:val="00185BF8"/>
    <w:rsid w:val="001861B2"/>
    <w:rsid w:val="00186538"/>
    <w:rsid w:val="00186780"/>
    <w:rsid w:val="00186A24"/>
    <w:rsid w:val="00186AF3"/>
    <w:rsid w:val="00186DEA"/>
    <w:rsid w:val="00186F60"/>
    <w:rsid w:val="0018718F"/>
    <w:rsid w:val="001873B3"/>
    <w:rsid w:val="0018785A"/>
    <w:rsid w:val="00187881"/>
    <w:rsid w:val="00187A51"/>
    <w:rsid w:val="00187A72"/>
    <w:rsid w:val="00187E38"/>
    <w:rsid w:val="0019032A"/>
    <w:rsid w:val="00190365"/>
    <w:rsid w:val="0019056B"/>
    <w:rsid w:val="00190A4F"/>
    <w:rsid w:val="00190E28"/>
    <w:rsid w:val="00190E2B"/>
    <w:rsid w:val="00190E93"/>
    <w:rsid w:val="00190F5F"/>
    <w:rsid w:val="00190F77"/>
    <w:rsid w:val="00190FB4"/>
    <w:rsid w:val="001910A7"/>
    <w:rsid w:val="0019116D"/>
    <w:rsid w:val="001911BE"/>
    <w:rsid w:val="001918A5"/>
    <w:rsid w:val="00191DA0"/>
    <w:rsid w:val="00191E56"/>
    <w:rsid w:val="00191F29"/>
    <w:rsid w:val="00192A16"/>
    <w:rsid w:val="00192C66"/>
    <w:rsid w:val="0019300E"/>
    <w:rsid w:val="00193352"/>
    <w:rsid w:val="001935A8"/>
    <w:rsid w:val="001936FA"/>
    <w:rsid w:val="0019377A"/>
    <w:rsid w:val="00194410"/>
    <w:rsid w:val="00194B60"/>
    <w:rsid w:val="00194B91"/>
    <w:rsid w:val="00194DF3"/>
    <w:rsid w:val="00195404"/>
    <w:rsid w:val="001954B0"/>
    <w:rsid w:val="001954ED"/>
    <w:rsid w:val="00195966"/>
    <w:rsid w:val="0019599E"/>
    <w:rsid w:val="00195A80"/>
    <w:rsid w:val="00195AD4"/>
    <w:rsid w:val="00195C08"/>
    <w:rsid w:val="00195EB2"/>
    <w:rsid w:val="00195EFA"/>
    <w:rsid w:val="00195F85"/>
    <w:rsid w:val="0019607C"/>
    <w:rsid w:val="0019607E"/>
    <w:rsid w:val="00196181"/>
    <w:rsid w:val="0019653F"/>
    <w:rsid w:val="0019659F"/>
    <w:rsid w:val="001967C5"/>
    <w:rsid w:val="00196897"/>
    <w:rsid w:val="001968A4"/>
    <w:rsid w:val="00196951"/>
    <w:rsid w:val="00196C03"/>
    <w:rsid w:val="00196C3C"/>
    <w:rsid w:val="001970E4"/>
    <w:rsid w:val="00197343"/>
    <w:rsid w:val="00197375"/>
    <w:rsid w:val="0019746B"/>
    <w:rsid w:val="00197A62"/>
    <w:rsid w:val="00197E02"/>
    <w:rsid w:val="00197E87"/>
    <w:rsid w:val="001A0022"/>
    <w:rsid w:val="001A0560"/>
    <w:rsid w:val="001A05A7"/>
    <w:rsid w:val="001A05B9"/>
    <w:rsid w:val="001A0726"/>
    <w:rsid w:val="001A082B"/>
    <w:rsid w:val="001A0990"/>
    <w:rsid w:val="001A09C3"/>
    <w:rsid w:val="001A0A3D"/>
    <w:rsid w:val="001A0CC0"/>
    <w:rsid w:val="001A0D4B"/>
    <w:rsid w:val="001A0DE2"/>
    <w:rsid w:val="001A0FCB"/>
    <w:rsid w:val="001A1099"/>
    <w:rsid w:val="001A1155"/>
    <w:rsid w:val="001A13AB"/>
    <w:rsid w:val="001A13EE"/>
    <w:rsid w:val="001A140C"/>
    <w:rsid w:val="001A1AF8"/>
    <w:rsid w:val="001A1CB0"/>
    <w:rsid w:val="001A1E06"/>
    <w:rsid w:val="001A1E6D"/>
    <w:rsid w:val="001A22F2"/>
    <w:rsid w:val="001A2551"/>
    <w:rsid w:val="001A2644"/>
    <w:rsid w:val="001A281C"/>
    <w:rsid w:val="001A2AB6"/>
    <w:rsid w:val="001A2AC4"/>
    <w:rsid w:val="001A3074"/>
    <w:rsid w:val="001A317D"/>
    <w:rsid w:val="001A37B2"/>
    <w:rsid w:val="001A3803"/>
    <w:rsid w:val="001A3A9A"/>
    <w:rsid w:val="001A3FF9"/>
    <w:rsid w:val="001A4099"/>
    <w:rsid w:val="001A40C8"/>
    <w:rsid w:val="001A40E8"/>
    <w:rsid w:val="001A4400"/>
    <w:rsid w:val="001A448B"/>
    <w:rsid w:val="001A47CD"/>
    <w:rsid w:val="001A4900"/>
    <w:rsid w:val="001A4AA7"/>
    <w:rsid w:val="001A4FBF"/>
    <w:rsid w:val="001A4FEC"/>
    <w:rsid w:val="001A513C"/>
    <w:rsid w:val="001A52DF"/>
    <w:rsid w:val="001A5355"/>
    <w:rsid w:val="001A540F"/>
    <w:rsid w:val="001A5445"/>
    <w:rsid w:val="001A56B6"/>
    <w:rsid w:val="001A56C0"/>
    <w:rsid w:val="001A5D6C"/>
    <w:rsid w:val="001A5DB7"/>
    <w:rsid w:val="001A5EB8"/>
    <w:rsid w:val="001A5EF2"/>
    <w:rsid w:val="001A6028"/>
    <w:rsid w:val="001A61F3"/>
    <w:rsid w:val="001A6229"/>
    <w:rsid w:val="001A6266"/>
    <w:rsid w:val="001A6398"/>
    <w:rsid w:val="001A64A3"/>
    <w:rsid w:val="001A66C2"/>
    <w:rsid w:val="001A66E2"/>
    <w:rsid w:val="001A673F"/>
    <w:rsid w:val="001A67AA"/>
    <w:rsid w:val="001A6838"/>
    <w:rsid w:val="001A6B0C"/>
    <w:rsid w:val="001A6D42"/>
    <w:rsid w:val="001A6E14"/>
    <w:rsid w:val="001A73C2"/>
    <w:rsid w:val="001A7606"/>
    <w:rsid w:val="001A782F"/>
    <w:rsid w:val="001A78D5"/>
    <w:rsid w:val="001A7920"/>
    <w:rsid w:val="001A7A8B"/>
    <w:rsid w:val="001A7A8E"/>
    <w:rsid w:val="001A7DE1"/>
    <w:rsid w:val="001A7E4C"/>
    <w:rsid w:val="001A7F8C"/>
    <w:rsid w:val="001A7FB7"/>
    <w:rsid w:val="001B0198"/>
    <w:rsid w:val="001B053E"/>
    <w:rsid w:val="001B0772"/>
    <w:rsid w:val="001B094E"/>
    <w:rsid w:val="001B09C1"/>
    <w:rsid w:val="001B0AC5"/>
    <w:rsid w:val="001B0BFB"/>
    <w:rsid w:val="001B0CBC"/>
    <w:rsid w:val="001B0D03"/>
    <w:rsid w:val="001B0DAD"/>
    <w:rsid w:val="001B0F17"/>
    <w:rsid w:val="001B0F66"/>
    <w:rsid w:val="001B138C"/>
    <w:rsid w:val="001B13C8"/>
    <w:rsid w:val="001B17CA"/>
    <w:rsid w:val="001B18F0"/>
    <w:rsid w:val="001B1FA0"/>
    <w:rsid w:val="001B2166"/>
    <w:rsid w:val="001B2279"/>
    <w:rsid w:val="001B24FB"/>
    <w:rsid w:val="001B2620"/>
    <w:rsid w:val="001B2783"/>
    <w:rsid w:val="001B2788"/>
    <w:rsid w:val="001B2BB2"/>
    <w:rsid w:val="001B2C59"/>
    <w:rsid w:val="001B2EE0"/>
    <w:rsid w:val="001B317F"/>
    <w:rsid w:val="001B3214"/>
    <w:rsid w:val="001B3222"/>
    <w:rsid w:val="001B337E"/>
    <w:rsid w:val="001B3432"/>
    <w:rsid w:val="001B3467"/>
    <w:rsid w:val="001B3691"/>
    <w:rsid w:val="001B3B30"/>
    <w:rsid w:val="001B3BC1"/>
    <w:rsid w:val="001B4098"/>
    <w:rsid w:val="001B4177"/>
    <w:rsid w:val="001B4243"/>
    <w:rsid w:val="001B42E8"/>
    <w:rsid w:val="001B4485"/>
    <w:rsid w:val="001B4878"/>
    <w:rsid w:val="001B4B5C"/>
    <w:rsid w:val="001B4FA8"/>
    <w:rsid w:val="001B54F5"/>
    <w:rsid w:val="001B560A"/>
    <w:rsid w:val="001B5A0B"/>
    <w:rsid w:val="001B5B04"/>
    <w:rsid w:val="001B5DAD"/>
    <w:rsid w:val="001B5E9F"/>
    <w:rsid w:val="001B5FF9"/>
    <w:rsid w:val="001B63E7"/>
    <w:rsid w:val="001B6451"/>
    <w:rsid w:val="001B64A2"/>
    <w:rsid w:val="001B66A7"/>
    <w:rsid w:val="001B6850"/>
    <w:rsid w:val="001B68B3"/>
    <w:rsid w:val="001B6957"/>
    <w:rsid w:val="001B6A9E"/>
    <w:rsid w:val="001B6E81"/>
    <w:rsid w:val="001B7328"/>
    <w:rsid w:val="001B745F"/>
    <w:rsid w:val="001B75B0"/>
    <w:rsid w:val="001B7644"/>
    <w:rsid w:val="001B78D6"/>
    <w:rsid w:val="001B79DE"/>
    <w:rsid w:val="001B7A39"/>
    <w:rsid w:val="001B7B1E"/>
    <w:rsid w:val="001B7C2E"/>
    <w:rsid w:val="001B7E03"/>
    <w:rsid w:val="001B7EBA"/>
    <w:rsid w:val="001C0022"/>
    <w:rsid w:val="001C0066"/>
    <w:rsid w:val="001C00F1"/>
    <w:rsid w:val="001C044F"/>
    <w:rsid w:val="001C0542"/>
    <w:rsid w:val="001C0714"/>
    <w:rsid w:val="001C088A"/>
    <w:rsid w:val="001C095C"/>
    <w:rsid w:val="001C0A99"/>
    <w:rsid w:val="001C0B20"/>
    <w:rsid w:val="001C19BA"/>
    <w:rsid w:val="001C1AC8"/>
    <w:rsid w:val="001C1B0D"/>
    <w:rsid w:val="001C1CB2"/>
    <w:rsid w:val="001C1E44"/>
    <w:rsid w:val="001C21D9"/>
    <w:rsid w:val="001C2298"/>
    <w:rsid w:val="001C317C"/>
    <w:rsid w:val="001C31C2"/>
    <w:rsid w:val="001C31E2"/>
    <w:rsid w:val="001C3237"/>
    <w:rsid w:val="001C3242"/>
    <w:rsid w:val="001C33DE"/>
    <w:rsid w:val="001C33E3"/>
    <w:rsid w:val="001C3413"/>
    <w:rsid w:val="001C38F8"/>
    <w:rsid w:val="001C3909"/>
    <w:rsid w:val="001C3999"/>
    <w:rsid w:val="001C3BCF"/>
    <w:rsid w:val="001C3F6A"/>
    <w:rsid w:val="001C4124"/>
    <w:rsid w:val="001C4274"/>
    <w:rsid w:val="001C433B"/>
    <w:rsid w:val="001C437E"/>
    <w:rsid w:val="001C448B"/>
    <w:rsid w:val="001C47BE"/>
    <w:rsid w:val="001C49BB"/>
    <w:rsid w:val="001C4A2C"/>
    <w:rsid w:val="001C4A6E"/>
    <w:rsid w:val="001C4AAB"/>
    <w:rsid w:val="001C4B07"/>
    <w:rsid w:val="001C4D63"/>
    <w:rsid w:val="001C4F31"/>
    <w:rsid w:val="001C5754"/>
    <w:rsid w:val="001C5A4E"/>
    <w:rsid w:val="001C5AC5"/>
    <w:rsid w:val="001C62A4"/>
    <w:rsid w:val="001C62B1"/>
    <w:rsid w:val="001C67AD"/>
    <w:rsid w:val="001C6812"/>
    <w:rsid w:val="001C6CCC"/>
    <w:rsid w:val="001C6CE4"/>
    <w:rsid w:val="001C6D40"/>
    <w:rsid w:val="001C6D99"/>
    <w:rsid w:val="001C6DDC"/>
    <w:rsid w:val="001C6F51"/>
    <w:rsid w:val="001C70D1"/>
    <w:rsid w:val="001C7386"/>
    <w:rsid w:val="001C76EA"/>
    <w:rsid w:val="001C7804"/>
    <w:rsid w:val="001C7BEB"/>
    <w:rsid w:val="001C7EEA"/>
    <w:rsid w:val="001D0040"/>
    <w:rsid w:val="001D006B"/>
    <w:rsid w:val="001D00CA"/>
    <w:rsid w:val="001D02DA"/>
    <w:rsid w:val="001D0378"/>
    <w:rsid w:val="001D03EB"/>
    <w:rsid w:val="001D03F6"/>
    <w:rsid w:val="001D058C"/>
    <w:rsid w:val="001D0896"/>
    <w:rsid w:val="001D09D2"/>
    <w:rsid w:val="001D0B12"/>
    <w:rsid w:val="001D0E57"/>
    <w:rsid w:val="001D10A1"/>
    <w:rsid w:val="001D10C4"/>
    <w:rsid w:val="001D10DE"/>
    <w:rsid w:val="001D11C2"/>
    <w:rsid w:val="001D15CD"/>
    <w:rsid w:val="001D16CE"/>
    <w:rsid w:val="001D1AB0"/>
    <w:rsid w:val="001D1BA9"/>
    <w:rsid w:val="001D1CBE"/>
    <w:rsid w:val="001D1CE6"/>
    <w:rsid w:val="001D1D89"/>
    <w:rsid w:val="001D2069"/>
    <w:rsid w:val="001D2419"/>
    <w:rsid w:val="001D2629"/>
    <w:rsid w:val="001D26AC"/>
    <w:rsid w:val="001D2848"/>
    <w:rsid w:val="001D2B19"/>
    <w:rsid w:val="001D2BB9"/>
    <w:rsid w:val="001D31D3"/>
    <w:rsid w:val="001D3270"/>
    <w:rsid w:val="001D3386"/>
    <w:rsid w:val="001D345E"/>
    <w:rsid w:val="001D3464"/>
    <w:rsid w:val="001D354B"/>
    <w:rsid w:val="001D35A5"/>
    <w:rsid w:val="001D3670"/>
    <w:rsid w:val="001D3683"/>
    <w:rsid w:val="001D36DE"/>
    <w:rsid w:val="001D3A79"/>
    <w:rsid w:val="001D3BA5"/>
    <w:rsid w:val="001D3C19"/>
    <w:rsid w:val="001D3D26"/>
    <w:rsid w:val="001D430E"/>
    <w:rsid w:val="001D4A5A"/>
    <w:rsid w:val="001D4AB8"/>
    <w:rsid w:val="001D4EAC"/>
    <w:rsid w:val="001D5088"/>
    <w:rsid w:val="001D51FE"/>
    <w:rsid w:val="001D53C4"/>
    <w:rsid w:val="001D53F2"/>
    <w:rsid w:val="001D54A4"/>
    <w:rsid w:val="001D5839"/>
    <w:rsid w:val="001D5DB6"/>
    <w:rsid w:val="001D5EA7"/>
    <w:rsid w:val="001D68D9"/>
    <w:rsid w:val="001D6A6C"/>
    <w:rsid w:val="001D6B77"/>
    <w:rsid w:val="001D6BB5"/>
    <w:rsid w:val="001D6C81"/>
    <w:rsid w:val="001D6CA3"/>
    <w:rsid w:val="001D6F94"/>
    <w:rsid w:val="001D7051"/>
    <w:rsid w:val="001D7087"/>
    <w:rsid w:val="001D7207"/>
    <w:rsid w:val="001D720B"/>
    <w:rsid w:val="001D7561"/>
    <w:rsid w:val="001D75E2"/>
    <w:rsid w:val="001D77C6"/>
    <w:rsid w:val="001D79F5"/>
    <w:rsid w:val="001D7A7C"/>
    <w:rsid w:val="001D7AF3"/>
    <w:rsid w:val="001D7C3D"/>
    <w:rsid w:val="001D7D17"/>
    <w:rsid w:val="001D7EB6"/>
    <w:rsid w:val="001D7EBF"/>
    <w:rsid w:val="001E01C2"/>
    <w:rsid w:val="001E0413"/>
    <w:rsid w:val="001E0779"/>
    <w:rsid w:val="001E08F2"/>
    <w:rsid w:val="001E09F6"/>
    <w:rsid w:val="001E0AE1"/>
    <w:rsid w:val="001E12D1"/>
    <w:rsid w:val="001E13EF"/>
    <w:rsid w:val="001E1450"/>
    <w:rsid w:val="001E1474"/>
    <w:rsid w:val="001E14D5"/>
    <w:rsid w:val="001E164E"/>
    <w:rsid w:val="001E1659"/>
    <w:rsid w:val="001E175C"/>
    <w:rsid w:val="001E181E"/>
    <w:rsid w:val="001E18A5"/>
    <w:rsid w:val="001E1DE5"/>
    <w:rsid w:val="001E1E04"/>
    <w:rsid w:val="001E207D"/>
    <w:rsid w:val="001E2108"/>
    <w:rsid w:val="001E253E"/>
    <w:rsid w:val="001E25EF"/>
    <w:rsid w:val="001E263B"/>
    <w:rsid w:val="001E2877"/>
    <w:rsid w:val="001E2A9A"/>
    <w:rsid w:val="001E2E13"/>
    <w:rsid w:val="001E2E82"/>
    <w:rsid w:val="001E2E88"/>
    <w:rsid w:val="001E2F87"/>
    <w:rsid w:val="001E3108"/>
    <w:rsid w:val="001E340F"/>
    <w:rsid w:val="001E3573"/>
    <w:rsid w:val="001E36C3"/>
    <w:rsid w:val="001E3936"/>
    <w:rsid w:val="001E3A76"/>
    <w:rsid w:val="001E3B15"/>
    <w:rsid w:val="001E3B71"/>
    <w:rsid w:val="001E3BB8"/>
    <w:rsid w:val="001E3D71"/>
    <w:rsid w:val="001E3E78"/>
    <w:rsid w:val="001E3EC7"/>
    <w:rsid w:val="001E4248"/>
    <w:rsid w:val="001E42DB"/>
    <w:rsid w:val="001E447A"/>
    <w:rsid w:val="001E469B"/>
    <w:rsid w:val="001E473E"/>
    <w:rsid w:val="001E4810"/>
    <w:rsid w:val="001E49F7"/>
    <w:rsid w:val="001E4A8C"/>
    <w:rsid w:val="001E51C7"/>
    <w:rsid w:val="001E5475"/>
    <w:rsid w:val="001E557F"/>
    <w:rsid w:val="001E564C"/>
    <w:rsid w:val="001E5662"/>
    <w:rsid w:val="001E568B"/>
    <w:rsid w:val="001E5693"/>
    <w:rsid w:val="001E579B"/>
    <w:rsid w:val="001E5806"/>
    <w:rsid w:val="001E5A03"/>
    <w:rsid w:val="001E6614"/>
    <w:rsid w:val="001E696B"/>
    <w:rsid w:val="001E6A9C"/>
    <w:rsid w:val="001E6B64"/>
    <w:rsid w:val="001E6C16"/>
    <w:rsid w:val="001E6C69"/>
    <w:rsid w:val="001E6F91"/>
    <w:rsid w:val="001E7125"/>
    <w:rsid w:val="001E7143"/>
    <w:rsid w:val="001E7244"/>
    <w:rsid w:val="001E732F"/>
    <w:rsid w:val="001E778C"/>
    <w:rsid w:val="001E7982"/>
    <w:rsid w:val="001E7B4C"/>
    <w:rsid w:val="001F0005"/>
    <w:rsid w:val="001F0071"/>
    <w:rsid w:val="001F02E6"/>
    <w:rsid w:val="001F0471"/>
    <w:rsid w:val="001F0C2E"/>
    <w:rsid w:val="001F0CA5"/>
    <w:rsid w:val="001F0DE7"/>
    <w:rsid w:val="001F1032"/>
    <w:rsid w:val="001F14B2"/>
    <w:rsid w:val="001F1757"/>
    <w:rsid w:val="001F17E3"/>
    <w:rsid w:val="001F1A05"/>
    <w:rsid w:val="001F1A9D"/>
    <w:rsid w:val="001F1BD9"/>
    <w:rsid w:val="001F2118"/>
    <w:rsid w:val="001F263D"/>
    <w:rsid w:val="001F2728"/>
    <w:rsid w:val="001F29C8"/>
    <w:rsid w:val="001F2DCA"/>
    <w:rsid w:val="001F2E20"/>
    <w:rsid w:val="001F2E42"/>
    <w:rsid w:val="001F30F6"/>
    <w:rsid w:val="001F31AF"/>
    <w:rsid w:val="001F31E9"/>
    <w:rsid w:val="001F33C0"/>
    <w:rsid w:val="001F3C49"/>
    <w:rsid w:val="001F3D85"/>
    <w:rsid w:val="001F41D1"/>
    <w:rsid w:val="001F4428"/>
    <w:rsid w:val="001F4F69"/>
    <w:rsid w:val="001F5734"/>
    <w:rsid w:val="001F578F"/>
    <w:rsid w:val="001F57C0"/>
    <w:rsid w:val="001F5839"/>
    <w:rsid w:val="001F5A12"/>
    <w:rsid w:val="001F5A35"/>
    <w:rsid w:val="001F5A4F"/>
    <w:rsid w:val="001F5AE0"/>
    <w:rsid w:val="001F5B55"/>
    <w:rsid w:val="001F5F86"/>
    <w:rsid w:val="001F60C7"/>
    <w:rsid w:val="001F611A"/>
    <w:rsid w:val="001F6631"/>
    <w:rsid w:val="001F6C5A"/>
    <w:rsid w:val="001F7001"/>
    <w:rsid w:val="001F70BE"/>
    <w:rsid w:val="001F713F"/>
    <w:rsid w:val="001F739E"/>
    <w:rsid w:val="001F749D"/>
    <w:rsid w:val="001F7632"/>
    <w:rsid w:val="001F7916"/>
    <w:rsid w:val="001F792A"/>
    <w:rsid w:val="001F7A36"/>
    <w:rsid w:val="001F7A41"/>
    <w:rsid w:val="001F7B1A"/>
    <w:rsid w:val="001F7D48"/>
    <w:rsid w:val="001F7E1F"/>
    <w:rsid w:val="001F7E4B"/>
    <w:rsid w:val="001F7E67"/>
    <w:rsid w:val="0020001E"/>
    <w:rsid w:val="0020034D"/>
    <w:rsid w:val="00200BD6"/>
    <w:rsid w:val="00200C11"/>
    <w:rsid w:val="0020114F"/>
    <w:rsid w:val="002012B0"/>
    <w:rsid w:val="002013FF"/>
    <w:rsid w:val="00201691"/>
    <w:rsid w:val="002016F0"/>
    <w:rsid w:val="0020174A"/>
    <w:rsid w:val="002017C8"/>
    <w:rsid w:val="0020181D"/>
    <w:rsid w:val="00201866"/>
    <w:rsid w:val="002019D5"/>
    <w:rsid w:val="00201C4A"/>
    <w:rsid w:val="00201C6D"/>
    <w:rsid w:val="00201F71"/>
    <w:rsid w:val="00201FD3"/>
    <w:rsid w:val="00202187"/>
    <w:rsid w:val="0020233F"/>
    <w:rsid w:val="002023C1"/>
    <w:rsid w:val="002029AA"/>
    <w:rsid w:val="00202A7A"/>
    <w:rsid w:val="00202B22"/>
    <w:rsid w:val="00202D64"/>
    <w:rsid w:val="00202F95"/>
    <w:rsid w:val="002031A4"/>
    <w:rsid w:val="002031F4"/>
    <w:rsid w:val="00203232"/>
    <w:rsid w:val="002033C8"/>
    <w:rsid w:val="00203638"/>
    <w:rsid w:val="0020363F"/>
    <w:rsid w:val="002036B6"/>
    <w:rsid w:val="00203776"/>
    <w:rsid w:val="00203F33"/>
    <w:rsid w:val="0020408B"/>
    <w:rsid w:val="00204527"/>
    <w:rsid w:val="00204561"/>
    <w:rsid w:val="00204616"/>
    <w:rsid w:val="00204972"/>
    <w:rsid w:val="00204AE4"/>
    <w:rsid w:val="00204CB8"/>
    <w:rsid w:val="0020526A"/>
    <w:rsid w:val="002052EE"/>
    <w:rsid w:val="002054B9"/>
    <w:rsid w:val="00205842"/>
    <w:rsid w:val="00205BFE"/>
    <w:rsid w:val="00205CCA"/>
    <w:rsid w:val="00205D0C"/>
    <w:rsid w:val="00205DD1"/>
    <w:rsid w:val="00205F59"/>
    <w:rsid w:val="002060F3"/>
    <w:rsid w:val="00206180"/>
    <w:rsid w:val="002061AC"/>
    <w:rsid w:val="00206205"/>
    <w:rsid w:val="00206737"/>
    <w:rsid w:val="00206AA9"/>
    <w:rsid w:val="00206BC7"/>
    <w:rsid w:val="00206CFE"/>
    <w:rsid w:val="00207104"/>
    <w:rsid w:val="002073A8"/>
    <w:rsid w:val="002077D4"/>
    <w:rsid w:val="0020786E"/>
    <w:rsid w:val="00207AA0"/>
    <w:rsid w:val="00207BFF"/>
    <w:rsid w:val="00207CBD"/>
    <w:rsid w:val="00207E9D"/>
    <w:rsid w:val="00207ECD"/>
    <w:rsid w:val="00207F06"/>
    <w:rsid w:val="00207F33"/>
    <w:rsid w:val="002108D7"/>
    <w:rsid w:val="00210A6E"/>
    <w:rsid w:val="00210B40"/>
    <w:rsid w:val="00210EA7"/>
    <w:rsid w:val="00211123"/>
    <w:rsid w:val="002111F6"/>
    <w:rsid w:val="002118F2"/>
    <w:rsid w:val="002119F7"/>
    <w:rsid w:val="00211B5B"/>
    <w:rsid w:val="00211BE6"/>
    <w:rsid w:val="00211CD8"/>
    <w:rsid w:val="00211D7F"/>
    <w:rsid w:val="00211E77"/>
    <w:rsid w:val="00211F00"/>
    <w:rsid w:val="00212174"/>
    <w:rsid w:val="00212349"/>
    <w:rsid w:val="00212358"/>
    <w:rsid w:val="0021247A"/>
    <w:rsid w:val="00212526"/>
    <w:rsid w:val="0021260A"/>
    <w:rsid w:val="00212730"/>
    <w:rsid w:val="0021273F"/>
    <w:rsid w:val="00212760"/>
    <w:rsid w:val="002127D5"/>
    <w:rsid w:val="00212876"/>
    <w:rsid w:val="002129B4"/>
    <w:rsid w:val="00212C5E"/>
    <w:rsid w:val="00213250"/>
    <w:rsid w:val="002132C8"/>
    <w:rsid w:val="00213345"/>
    <w:rsid w:val="002134AC"/>
    <w:rsid w:val="00213784"/>
    <w:rsid w:val="0021383E"/>
    <w:rsid w:val="002139F1"/>
    <w:rsid w:val="00213EAD"/>
    <w:rsid w:val="00213F9F"/>
    <w:rsid w:val="00214463"/>
    <w:rsid w:val="002144D2"/>
    <w:rsid w:val="002145AF"/>
    <w:rsid w:val="0021466F"/>
    <w:rsid w:val="00214747"/>
    <w:rsid w:val="00214893"/>
    <w:rsid w:val="00214A23"/>
    <w:rsid w:val="00214CED"/>
    <w:rsid w:val="00214D05"/>
    <w:rsid w:val="00214D36"/>
    <w:rsid w:val="00214E63"/>
    <w:rsid w:val="002150FB"/>
    <w:rsid w:val="002153F3"/>
    <w:rsid w:val="00215464"/>
    <w:rsid w:val="002155E0"/>
    <w:rsid w:val="002155E9"/>
    <w:rsid w:val="0021560E"/>
    <w:rsid w:val="0021608F"/>
    <w:rsid w:val="00216409"/>
    <w:rsid w:val="002169C3"/>
    <w:rsid w:val="00216FA1"/>
    <w:rsid w:val="00216FE2"/>
    <w:rsid w:val="0021719C"/>
    <w:rsid w:val="002172AD"/>
    <w:rsid w:val="002173EE"/>
    <w:rsid w:val="002174F8"/>
    <w:rsid w:val="002176EC"/>
    <w:rsid w:val="00217A85"/>
    <w:rsid w:val="00217A8E"/>
    <w:rsid w:val="00217E3C"/>
    <w:rsid w:val="00217ED0"/>
    <w:rsid w:val="00217F37"/>
    <w:rsid w:val="00220403"/>
    <w:rsid w:val="002205DC"/>
    <w:rsid w:val="002206F1"/>
    <w:rsid w:val="0022083B"/>
    <w:rsid w:val="00220901"/>
    <w:rsid w:val="00220915"/>
    <w:rsid w:val="002209F9"/>
    <w:rsid w:val="00220BD4"/>
    <w:rsid w:val="002211F5"/>
    <w:rsid w:val="00221255"/>
    <w:rsid w:val="00221275"/>
    <w:rsid w:val="002213C8"/>
    <w:rsid w:val="00221512"/>
    <w:rsid w:val="0022154B"/>
    <w:rsid w:val="00221557"/>
    <w:rsid w:val="002215D4"/>
    <w:rsid w:val="00221C26"/>
    <w:rsid w:val="0022209E"/>
    <w:rsid w:val="002220BE"/>
    <w:rsid w:val="00222668"/>
    <w:rsid w:val="002229C4"/>
    <w:rsid w:val="00222BC4"/>
    <w:rsid w:val="00222CA7"/>
    <w:rsid w:val="00222D4D"/>
    <w:rsid w:val="00222DDC"/>
    <w:rsid w:val="00222F0E"/>
    <w:rsid w:val="00222FA9"/>
    <w:rsid w:val="0022315B"/>
    <w:rsid w:val="0022345B"/>
    <w:rsid w:val="0022356F"/>
    <w:rsid w:val="002235BC"/>
    <w:rsid w:val="00223D60"/>
    <w:rsid w:val="002240DD"/>
    <w:rsid w:val="002245CA"/>
    <w:rsid w:val="0022469E"/>
    <w:rsid w:val="00224803"/>
    <w:rsid w:val="00224E1E"/>
    <w:rsid w:val="00224F20"/>
    <w:rsid w:val="0022502D"/>
    <w:rsid w:val="0022508C"/>
    <w:rsid w:val="002251CA"/>
    <w:rsid w:val="002253AF"/>
    <w:rsid w:val="00225B5B"/>
    <w:rsid w:val="00225DE4"/>
    <w:rsid w:val="0022626F"/>
    <w:rsid w:val="002262BB"/>
    <w:rsid w:val="0022655D"/>
    <w:rsid w:val="00226933"/>
    <w:rsid w:val="002269D1"/>
    <w:rsid w:val="00226E46"/>
    <w:rsid w:val="00226FF1"/>
    <w:rsid w:val="0022704A"/>
    <w:rsid w:val="0022715E"/>
    <w:rsid w:val="002272A7"/>
    <w:rsid w:val="002272DA"/>
    <w:rsid w:val="0022742F"/>
    <w:rsid w:val="0022747B"/>
    <w:rsid w:val="002275E6"/>
    <w:rsid w:val="00227762"/>
    <w:rsid w:val="00227788"/>
    <w:rsid w:val="00227A0B"/>
    <w:rsid w:val="00227B80"/>
    <w:rsid w:val="00227C9F"/>
    <w:rsid w:val="00227FD8"/>
    <w:rsid w:val="002302C7"/>
    <w:rsid w:val="002303C6"/>
    <w:rsid w:val="00230436"/>
    <w:rsid w:val="00230752"/>
    <w:rsid w:val="00230AC2"/>
    <w:rsid w:val="00230B25"/>
    <w:rsid w:val="00230C44"/>
    <w:rsid w:val="00230D83"/>
    <w:rsid w:val="0023115F"/>
    <w:rsid w:val="002312CC"/>
    <w:rsid w:val="002314CB"/>
    <w:rsid w:val="00231940"/>
    <w:rsid w:val="00231A2E"/>
    <w:rsid w:val="00231E59"/>
    <w:rsid w:val="0023203B"/>
    <w:rsid w:val="00232310"/>
    <w:rsid w:val="00232494"/>
    <w:rsid w:val="00232565"/>
    <w:rsid w:val="00232720"/>
    <w:rsid w:val="00232856"/>
    <w:rsid w:val="00232CF3"/>
    <w:rsid w:val="00232EDC"/>
    <w:rsid w:val="00233096"/>
    <w:rsid w:val="00233140"/>
    <w:rsid w:val="002333FA"/>
    <w:rsid w:val="0023387D"/>
    <w:rsid w:val="00233A74"/>
    <w:rsid w:val="00233C8F"/>
    <w:rsid w:val="00233E69"/>
    <w:rsid w:val="00233FC2"/>
    <w:rsid w:val="00233FCB"/>
    <w:rsid w:val="0023402E"/>
    <w:rsid w:val="002340DD"/>
    <w:rsid w:val="002340E0"/>
    <w:rsid w:val="00234146"/>
    <w:rsid w:val="0023414B"/>
    <w:rsid w:val="0023451F"/>
    <w:rsid w:val="002346EC"/>
    <w:rsid w:val="002348A5"/>
    <w:rsid w:val="00234BF1"/>
    <w:rsid w:val="00235287"/>
    <w:rsid w:val="0023556C"/>
    <w:rsid w:val="00235775"/>
    <w:rsid w:val="002359EC"/>
    <w:rsid w:val="00235B07"/>
    <w:rsid w:val="00235B3D"/>
    <w:rsid w:val="00235D4C"/>
    <w:rsid w:val="00235FBF"/>
    <w:rsid w:val="002360B8"/>
    <w:rsid w:val="002360E6"/>
    <w:rsid w:val="00236102"/>
    <w:rsid w:val="0023642B"/>
    <w:rsid w:val="002364D3"/>
    <w:rsid w:val="002366FB"/>
    <w:rsid w:val="00236AE6"/>
    <w:rsid w:val="00236E7D"/>
    <w:rsid w:val="00236EA3"/>
    <w:rsid w:val="00236EA5"/>
    <w:rsid w:val="002371E6"/>
    <w:rsid w:val="00237251"/>
    <w:rsid w:val="0023725F"/>
    <w:rsid w:val="00237966"/>
    <w:rsid w:val="0023796D"/>
    <w:rsid w:val="00237A72"/>
    <w:rsid w:val="00237BDA"/>
    <w:rsid w:val="00240067"/>
    <w:rsid w:val="002402BF"/>
    <w:rsid w:val="002403DA"/>
    <w:rsid w:val="0024074C"/>
    <w:rsid w:val="0024076C"/>
    <w:rsid w:val="0024077C"/>
    <w:rsid w:val="0024080B"/>
    <w:rsid w:val="0024093A"/>
    <w:rsid w:val="00240A14"/>
    <w:rsid w:val="00240C64"/>
    <w:rsid w:val="00240D28"/>
    <w:rsid w:val="0024107D"/>
    <w:rsid w:val="00241093"/>
    <w:rsid w:val="002413E1"/>
    <w:rsid w:val="002414B8"/>
    <w:rsid w:val="002415A0"/>
    <w:rsid w:val="002415BD"/>
    <w:rsid w:val="002417E3"/>
    <w:rsid w:val="0024191C"/>
    <w:rsid w:val="002419D3"/>
    <w:rsid w:val="00241A2C"/>
    <w:rsid w:val="00241D92"/>
    <w:rsid w:val="00241D9E"/>
    <w:rsid w:val="002423DA"/>
    <w:rsid w:val="00242792"/>
    <w:rsid w:val="002427F6"/>
    <w:rsid w:val="00242DF6"/>
    <w:rsid w:val="00242EE5"/>
    <w:rsid w:val="0024308F"/>
    <w:rsid w:val="002430B2"/>
    <w:rsid w:val="00243185"/>
    <w:rsid w:val="00243692"/>
    <w:rsid w:val="002437FA"/>
    <w:rsid w:val="0024399C"/>
    <w:rsid w:val="002439F2"/>
    <w:rsid w:val="00243A0F"/>
    <w:rsid w:val="00243BCF"/>
    <w:rsid w:val="00243ED7"/>
    <w:rsid w:val="00243F53"/>
    <w:rsid w:val="00244056"/>
    <w:rsid w:val="002440C2"/>
    <w:rsid w:val="002440EF"/>
    <w:rsid w:val="002440F5"/>
    <w:rsid w:val="0024412A"/>
    <w:rsid w:val="0024421C"/>
    <w:rsid w:val="00244225"/>
    <w:rsid w:val="002443B3"/>
    <w:rsid w:val="00244423"/>
    <w:rsid w:val="002444C2"/>
    <w:rsid w:val="0024498F"/>
    <w:rsid w:val="002449F3"/>
    <w:rsid w:val="00244A30"/>
    <w:rsid w:val="00244AAD"/>
    <w:rsid w:val="00244AC2"/>
    <w:rsid w:val="00245390"/>
    <w:rsid w:val="00245487"/>
    <w:rsid w:val="0024561A"/>
    <w:rsid w:val="00245634"/>
    <w:rsid w:val="002456EC"/>
    <w:rsid w:val="00245769"/>
    <w:rsid w:val="0024588E"/>
    <w:rsid w:val="00245B1F"/>
    <w:rsid w:val="00245D01"/>
    <w:rsid w:val="00245F74"/>
    <w:rsid w:val="00246187"/>
    <w:rsid w:val="002462D3"/>
    <w:rsid w:val="00246482"/>
    <w:rsid w:val="00246721"/>
    <w:rsid w:val="002468FC"/>
    <w:rsid w:val="00246A1D"/>
    <w:rsid w:val="00246D50"/>
    <w:rsid w:val="00246D92"/>
    <w:rsid w:val="00246DCA"/>
    <w:rsid w:val="00247084"/>
    <w:rsid w:val="002470C6"/>
    <w:rsid w:val="0024725D"/>
    <w:rsid w:val="002472C1"/>
    <w:rsid w:val="002474D7"/>
    <w:rsid w:val="0024796D"/>
    <w:rsid w:val="002479EA"/>
    <w:rsid w:val="00247A37"/>
    <w:rsid w:val="00247F15"/>
    <w:rsid w:val="00250479"/>
    <w:rsid w:val="00250538"/>
    <w:rsid w:val="0025068F"/>
    <w:rsid w:val="00250763"/>
    <w:rsid w:val="00250980"/>
    <w:rsid w:val="00250AFF"/>
    <w:rsid w:val="00251051"/>
    <w:rsid w:val="002511F4"/>
    <w:rsid w:val="0025122D"/>
    <w:rsid w:val="002512C2"/>
    <w:rsid w:val="00251550"/>
    <w:rsid w:val="002516D3"/>
    <w:rsid w:val="002517BF"/>
    <w:rsid w:val="002517C8"/>
    <w:rsid w:val="0025191C"/>
    <w:rsid w:val="002519BC"/>
    <w:rsid w:val="00251C29"/>
    <w:rsid w:val="00251E26"/>
    <w:rsid w:val="00251EF8"/>
    <w:rsid w:val="00251F94"/>
    <w:rsid w:val="002521BF"/>
    <w:rsid w:val="00252331"/>
    <w:rsid w:val="00252534"/>
    <w:rsid w:val="002526D6"/>
    <w:rsid w:val="0025271E"/>
    <w:rsid w:val="0025282B"/>
    <w:rsid w:val="00252A1A"/>
    <w:rsid w:val="00252A26"/>
    <w:rsid w:val="00252E16"/>
    <w:rsid w:val="00252E61"/>
    <w:rsid w:val="0025309F"/>
    <w:rsid w:val="002530BA"/>
    <w:rsid w:val="002533F4"/>
    <w:rsid w:val="00253695"/>
    <w:rsid w:val="00253712"/>
    <w:rsid w:val="002537CA"/>
    <w:rsid w:val="00253A7C"/>
    <w:rsid w:val="00253ADF"/>
    <w:rsid w:val="00253B9A"/>
    <w:rsid w:val="00253C95"/>
    <w:rsid w:val="0025403B"/>
    <w:rsid w:val="00254070"/>
    <w:rsid w:val="002540EA"/>
    <w:rsid w:val="00254A35"/>
    <w:rsid w:val="00254D18"/>
    <w:rsid w:val="00254D59"/>
    <w:rsid w:val="00254D5B"/>
    <w:rsid w:val="00254D72"/>
    <w:rsid w:val="00254E75"/>
    <w:rsid w:val="00254F7A"/>
    <w:rsid w:val="002553D2"/>
    <w:rsid w:val="00255447"/>
    <w:rsid w:val="002558A4"/>
    <w:rsid w:val="00255B73"/>
    <w:rsid w:val="002560EB"/>
    <w:rsid w:val="0025623B"/>
    <w:rsid w:val="00256423"/>
    <w:rsid w:val="0025669B"/>
    <w:rsid w:val="00256719"/>
    <w:rsid w:val="0025692F"/>
    <w:rsid w:val="00256990"/>
    <w:rsid w:val="002569F7"/>
    <w:rsid w:val="00256BCE"/>
    <w:rsid w:val="00256C87"/>
    <w:rsid w:val="00256FE6"/>
    <w:rsid w:val="002574A9"/>
    <w:rsid w:val="00257562"/>
    <w:rsid w:val="002578B1"/>
    <w:rsid w:val="00257B71"/>
    <w:rsid w:val="00257DE5"/>
    <w:rsid w:val="00257E6C"/>
    <w:rsid w:val="00260024"/>
    <w:rsid w:val="002600D6"/>
    <w:rsid w:val="002605E8"/>
    <w:rsid w:val="002608DD"/>
    <w:rsid w:val="002608FC"/>
    <w:rsid w:val="0026095E"/>
    <w:rsid w:val="00260A82"/>
    <w:rsid w:val="00260C3F"/>
    <w:rsid w:val="00260C89"/>
    <w:rsid w:val="00260CC9"/>
    <w:rsid w:val="00261070"/>
    <w:rsid w:val="00261145"/>
    <w:rsid w:val="00261485"/>
    <w:rsid w:val="0026164F"/>
    <w:rsid w:val="002616D1"/>
    <w:rsid w:val="00261932"/>
    <w:rsid w:val="00261ACC"/>
    <w:rsid w:val="00261CA0"/>
    <w:rsid w:val="00262079"/>
    <w:rsid w:val="0026221F"/>
    <w:rsid w:val="00262246"/>
    <w:rsid w:val="0026228D"/>
    <w:rsid w:val="00262307"/>
    <w:rsid w:val="002623AA"/>
    <w:rsid w:val="002625EF"/>
    <w:rsid w:val="00262861"/>
    <w:rsid w:val="00262894"/>
    <w:rsid w:val="0026289B"/>
    <w:rsid w:val="002628A2"/>
    <w:rsid w:val="00262A08"/>
    <w:rsid w:val="00262A8A"/>
    <w:rsid w:val="00262D07"/>
    <w:rsid w:val="00262D82"/>
    <w:rsid w:val="00262EB8"/>
    <w:rsid w:val="00263158"/>
    <w:rsid w:val="0026338B"/>
    <w:rsid w:val="0026360F"/>
    <w:rsid w:val="00263733"/>
    <w:rsid w:val="00263987"/>
    <w:rsid w:val="0026398F"/>
    <w:rsid w:val="002639F8"/>
    <w:rsid w:val="00263ACC"/>
    <w:rsid w:val="00263DDB"/>
    <w:rsid w:val="00263E08"/>
    <w:rsid w:val="002642CB"/>
    <w:rsid w:val="0026440A"/>
    <w:rsid w:val="002644D6"/>
    <w:rsid w:val="002649F6"/>
    <w:rsid w:val="00264A50"/>
    <w:rsid w:val="00264EE7"/>
    <w:rsid w:val="00265042"/>
    <w:rsid w:val="002654A1"/>
    <w:rsid w:val="00265555"/>
    <w:rsid w:val="00265597"/>
    <w:rsid w:val="00265854"/>
    <w:rsid w:val="002658A4"/>
    <w:rsid w:val="002659D0"/>
    <w:rsid w:val="00265A1A"/>
    <w:rsid w:val="00265B45"/>
    <w:rsid w:val="00265C57"/>
    <w:rsid w:val="00265D20"/>
    <w:rsid w:val="002661CF"/>
    <w:rsid w:val="0026648F"/>
    <w:rsid w:val="002666B4"/>
    <w:rsid w:val="00266823"/>
    <w:rsid w:val="0026699A"/>
    <w:rsid w:val="00266AA5"/>
    <w:rsid w:val="00266F72"/>
    <w:rsid w:val="00267058"/>
    <w:rsid w:val="00267AF0"/>
    <w:rsid w:val="00267B25"/>
    <w:rsid w:val="00267B6E"/>
    <w:rsid w:val="00267BDE"/>
    <w:rsid w:val="00267CDB"/>
    <w:rsid w:val="00267D15"/>
    <w:rsid w:val="00267D72"/>
    <w:rsid w:val="002700F4"/>
    <w:rsid w:val="0027016F"/>
    <w:rsid w:val="0027026B"/>
    <w:rsid w:val="00270497"/>
    <w:rsid w:val="002708D2"/>
    <w:rsid w:val="002709A4"/>
    <w:rsid w:val="0027129D"/>
    <w:rsid w:val="00271306"/>
    <w:rsid w:val="0027167B"/>
    <w:rsid w:val="00271682"/>
    <w:rsid w:val="002717A1"/>
    <w:rsid w:val="00271899"/>
    <w:rsid w:val="0027192A"/>
    <w:rsid w:val="0027199E"/>
    <w:rsid w:val="002719FD"/>
    <w:rsid w:val="00271F3A"/>
    <w:rsid w:val="0027210E"/>
    <w:rsid w:val="00272379"/>
    <w:rsid w:val="0027262A"/>
    <w:rsid w:val="0027263D"/>
    <w:rsid w:val="0027299A"/>
    <w:rsid w:val="00272B16"/>
    <w:rsid w:val="00272B1E"/>
    <w:rsid w:val="00272B93"/>
    <w:rsid w:val="00272BE6"/>
    <w:rsid w:val="00272BF0"/>
    <w:rsid w:val="00272CE7"/>
    <w:rsid w:val="00272DC5"/>
    <w:rsid w:val="00272DFC"/>
    <w:rsid w:val="00273399"/>
    <w:rsid w:val="002735E3"/>
    <w:rsid w:val="0027373F"/>
    <w:rsid w:val="002737DD"/>
    <w:rsid w:val="002739F3"/>
    <w:rsid w:val="00273A18"/>
    <w:rsid w:val="00273C29"/>
    <w:rsid w:val="00274025"/>
    <w:rsid w:val="0027407B"/>
    <w:rsid w:val="0027428D"/>
    <w:rsid w:val="00274399"/>
    <w:rsid w:val="002743D7"/>
    <w:rsid w:val="00274714"/>
    <w:rsid w:val="00274990"/>
    <w:rsid w:val="00274A56"/>
    <w:rsid w:val="00274D8E"/>
    <w:rsid w:val="0027523D"/>
    <w:rsid w:val="002752DC"/>
    <w:rsid w:val="002754D2"/>
    <w:rsid w:val="002754EC"/>
    <w:rsid w:val="00275637"/>
    <w:rsid w:val="002758E3"/>
    <w:rsid w:val="002759FA"/>
    <w:rsid w:val="0027614F"/>
    <w:rsid w:val="00276183"/>
    <w:rsid w:val="002763A0"/>
    <w:rsid w:val="0027655C"/>
    <w:rsid w:val="00276642"/>
    <w:rsid w:val="002767A4"/>
    <w:rsid w:val="00276B0B"/>
    <w:rsid w:val="00276B8F"/>
    <w:rsid w:val="00276CF6"/>
    <w:rsid w:val="00276D2E"/>
    <w:rsid w:val="00276DD1"/>
    <w:rsid w:val="00276E54"/>
    <w:rsid w:val="002771A2"/>
    <w:rsid w:val="002775A6"/>
    <w:rsid w:val="002777DA"/>
    <w:rsid w:val="0027787C"/>
    <w:rsid w:val="00277997"/>
    <w:rsid w:val="00277A8D"/>
    <w:rsid w:val="00280005"/>
    <w:rsid w:val="002800F2"/>
    <w:rsid w:val="0028037C"/>
    <w:rsid w:val="00280522"/>
    <w:rsid w:val="00280590"/>
    <w:rsid w:val="00280926"/>
    <w:rsid w:val="0028097B"/>
    <w:rsid w:val="00280BB1"/>
    <w:rsid w:val="00280C22"/>
    <w:rsid w:val="00280C43"/>
    <w:rsid w:val="00280D3D"/>
    <w:rsid w:val="00280ECB"/>
    <w:rsid w:val="00281391"/>
    <w:rsid w:val="0028169E"/>
    <w:rsid w:val="002817BE"/>
    <w:rsid w:val="002818EA"/>
    <w:rsid w:val="00281AE6"/>
    <w:rsid w:val="00281BD3"/>
    <w:rsid w:val="00281C86"/>
    <w:rsid w:val="00282110"/>
    <w:rsid w:val="0028250F"/>
    <w:rsid w:val="002827D3"/>
    <w:rsid w:val="002828F0"/>
    <w:rsid w:val="0028295B"/>
    <w:rsid w:val="002829A3"/>
    <w:rsid w:val="002829B9"/>
    <w:rsid w:val="00282B13"/>
    <w:rsid w:val="00282C83"/>
    <w:rsid w:val="00283031"/>
    <w:rsid w:val="00283357"/>
    <w:rsid w:val="00283AC4"/>
    <w:rsid w:val="00284450"/>
    <w:rsid w:val="0028450C"/>
    <w:rsid w:val="0028485F"/>
    <w:rsid w:val="00284969"/>
    <w:rsid w:val="00285153"/>
    <w:rsid w:val="00285225"/>
    <w:rsid w:val="0028522E"/>
    <w:rsid w:val="002852F9"/>
    <w:rsid w:val="002853F9"/>
    <w:rsid w:val="002855D0"/>
    <w:rsid w:val="002856EF"/>
    <w:rsid w:val="0028581D"/>
    <w:rsid w:val="0028598C"/>
    <w:rsid w:val="00285CFE"/>
    <w:rsid w:val="00285D5F"/>
    <w:rsid w:val="00285DAA"/>
    <w:rsid w:val="00286587"/>
    <w:rsid w:val="00286747"/>
    <w:rsid w:val="002867FD"/>
    <w:rsid w:val="002868AE"/>
    <w:rsid w:val="0028691C"/>
    <w:rsid w:val="002869EA"/>
    <w:rsid w:val="00286B3F"/>
    <w:rsid w:val="00286D5A"/>
    <w:rsid w:val="00286EC6"/>
    <w:rsid w:val="00286EE9"/>
    <w:rsid w:val="00286F73"/>
    <w:rsid w:val="0028705F"/>
    <w:rsid w:val="002870E1"/>
    <w:rsid w:val="00287144"/>
    <w:rsid w:val="0028726A"/>
    <w:rsid w:val="002873E9"/>
    <w:rsid w:val="002875E2"/>
    <w:rsid w:val="002876AB"/>
    <w:rsid w:val="002877E4"/>
    <w:rsid w:val="0028791C"/>
    <w:rsid w:val="00287CFF"/>
    <w:rsid w:val="00287DA6"/>
    <w:rsid w:val="002901B1"/>
    <w:rsid w:val="002901B5"/>
    <w:rsid w:val="002902BD"/>
    <w:rsid w:val="00290570"/>
    <w:rsid w:val="002907B2"/>
    <w:rsid w:val="0029086F"/>
    <w:rsid w:val="00290AE0"/>
    <w:rsid w:val="00290B1F"/>
    <w:rsid w:val="00290F1A"/>
    <w:rsid w:val="0029113F"/>
    <w:rsid w:val="002912A8"/>
    <w:rsid w:val="00291369"/>
    <w:rsid w:val="0029139F"/>
    <w:rsid w:val="00291701"/>
    <w:rsid w:val="0029181E"/>
    <w:rsid w:val="002918DF"/>
    <w:rsid w:val="00291AAF"/>
    <w:rsid w:val="00291B65"/>
    <w:rsid w:val="00291C3F"/>
    <w:rsid w:val="0029202A"/>
    <w:rsid w:val="002923CF"/>
    <w:rsid w:val="0029245C"/>
    <w:rsid w:val="002925CF"/>
    <w:rsid w:val="0029268B"/>
    <w:rsid w:val="002928B7"/>
    <w:rsid w:val="00293227"/>
    <w:rsid w:val="00293375"/>
    <w:rsid w:val="002937DC"/>
    <w:rsid w:val="00293FF5"/>
    <w:rsid w:val="00294040"/>
    <w:rsid w:val="0029405B"/>
    <w:rsid w:val="0029431A"/>
    <w:rsid w:val="00294562"/>
    <w:rsid w:val="002947F6"/>
    <w:rsid w:val="00294C3D"/>
    <w:rsid w:val="00294D12"/>
    <w:rsid w:val="00294D37"/>
    <w:rsid w:val="00294FA5"/>
    <w:rsid w:val="0029517D"/>
    <w:rsid w:val="002955A8"/>
    <w:rsid w:val="0029577B"/>
    <w:rsid w:val="002959DB"/>
    <w:rsid w:val="00295BB7"/>
    <w:rsid w:val="00295FFA"/>
    <w:rsid w:val="00296202"/>
    <w:rsid w:val="0029627F"/>
    <w:rsid w:val="002963CC"/>
    <w:rsid w:val="0029646B"/>
    <w:rsid w:val="0029664D"/>
    <w:rsid w:val="0029683B"/>
    <w:rsid w:val="00296A32"/>
    <w:rsid w:val="00296CF8"/>
    <w:rsid w:val="00296DE4"/>
    <w:rsid w:val="00296E49"/>
    <w:rsid w:val="00296EDC"/>
    <w:rsid w:val="002970E4"/>
    <w:rsid w:val="002973D2"/>
    <w:rsid w:val="00297550"/>
    <w:rsid w:val="00297E58"/>
    <w:rsid w:val="00297FB1"/>
    <w:rsid w:val="002A0041"/>
    <w:rsid w:val="002A018E"/>
    <w:rsid w:val="002A0436"/>
    <w:rsid w:val="002A0529"/>
    <w:rsid w:val="002A098F"/>
    <w:rsid w:val="002A0A2A"/>
    <w:rsid w:val="002A0B0E"/>
    <w:rsid w:val="002A0B28"/>
    <w:rsid w:val="002A0BED"/>
    <w:rsid w:val="002A0F84"/>
    <w:rsid w:val="002A1069"/>
    <w:rsid w:val="002A11FD"/>
    <w:rsid w:val="002A1260"/>
    <w:rsid w:val="002A12CB"/>
    <w:rsid w:val="002A1349"/>
    <w:rsid w:val="002A134B"/>
    <w:rsid w:val="002A160E"/>
    <w:rsid w:val="002A176A"/>
    <w:rsid w:val="002A1802"/>
    <w:rsid w:val="002A1889"/>
    <w:rsid w:val="002A1947"/>
    <w:rsid w:val="002A194C"/>
    <w:rsid w:val="002A1BA4"/>
    <w:rsid w:val="002A1D59"/>
    <w:rsid w:val="002A238E"/>
    <w:rsid w:val="002A2468"/>
    <w:rsid w:val="002A249C"/>
    <w:rsid w:val="002A24D7"/>
    <w:rsid w:val="002A271C"/>
    <w:rsid w:val="002A2991"/>
    <w:rsid w:val="002A2B2C"/>
    <w:rsid w:val="002A2E8E"/>
    <w:rsid w:val="002A2FD8"/>
    <w:rsid w:val="002A3257"/>
    <w:rsid w:val="002A3261"/>
    <w:rsid w:val="002A338E"/>
    <w:rsid w:val="002A395B"/>
    <w:rsid w:val="002A3AD2"/>
    <w:rsid w:val="002A3C48"/>
    <w:rsid w:val="002A3C59"/>
    <w:rsid w:val="002A3D86"/>
    <w:rsid w:val="002A3DDC"/>
    <w:rsid w:val="002A3E59"/>
    <w:rsid w:val="002A3F6E"/>
    <w:rsid w:val="002A4093"/>
    <w:rsid w:val="002A43E0"/>
    <w:rsid w:val="002A4404"/>
    <w:rsid w:val="002A4432"/>
    <w:rsid w:val="002A4483"/>
    <w:rsid w:val="002A4586"/>
    <w:rsid w:val="002A4844"/>
    <w:rsid w:val="002A4856"/>
    <w:rsid w:val="002A4DBA"/>
    <w:rsid w:val="002A4F3D"/>
    <w:rsid w:val="002A514C"/>
    <w:rsid w:val="002A51D9"/>
    <w:rsid w:val="002A5218"/>
    <w:rsid w:val="002A5297"/>
    <w:rsid w:val="002A531A"/>
    <w:rsid w:val="002A5772"/>
    <w:rsid w:val="002A585F"/>
    <w:rsid w:val="002A5870"/>
    <w:rsid w:val="002A59ED"/>
    <w:rsid w:val="002A5BD9"/>
    <w:rsid w:val="002A5CF1"/>
    <w:rsid w:val="002A5D30"/>
    <w:rsid w:val="002A5E49"/>
    <w:rsid w:val="002A5E4B"/>
    <w:rsid w:val="002A5EB8"/>
    <w:rsid w:val="002A5F6F"/>
    <w:rsid w:val="002A624D"/>
    <w:rsid w:val="002A63BD"/>
    <w:rsid w:val="002A6B57"/>
    <w:rsid w:val="002A6C21"/>
    <w:rsid w:val="002A6DF9"/>
    <w:rsid w:val="002A6E01"/>
    <w:rsid w:val="002A6E23"/>
    <w:rsid w:val="002A6F25"/>
    <w:rsid w:val="002A6F81"/>
    <w:rsid w:val="002A701B"/>
    <w:rsid w:val="002A7218"/>
    <w:rsid w:val="002A7562"/>
    <w:rsid w:val="002A75DA"/>
    <w:rsid w:val="002A778F"/>
    <w:rsid w:val="002A7A45"/>
    <w:rsid w:val="002A7BD1"/>
    <w:rsid w:val="002A7C4E"/>
    <w:rsid w:val="002A7D34"/>
    <w:rsid w:val="002B00C2"/>
    <w:rsid w:val="002B0300"/>
    <w:rsid w:val="002B0463"/>
    <w:rsid w:val="002B069B"/>
    <w:rsid w:val="002B0778"/>
    <w:rsid w:val="002B0865"/>
    <w:rsid w:val="002B09DE"/>
    <w:rsid w:val="002B0C33"/>
    <w:rsid w:val="002B0D16"/>
    <w:rsid w:val="002B0DDD"/>
    <w:rsid w:val="002B0F27"/>
    <w:rsid w:val="002B0F71"/>
    <w:rsid w:val="002B0F97"/>
    <w:rsid w:val="002B1037"/>
    <w:rsid w:val="002B1162"/>
    <w:rsid w:val="002B129A"/>
    <w:rsid w:val="002B18FF"/>
    <w:rsid w:val="002B19CF"/>
    <w:rsid w:val="002B1D8A"/>
    <w:rsid w:val="002B1DBA"/>
    <w:rsid w:val="002B1E9D"/>
    <w:rsid w:val="002B20E1"/>
    <w:rsid w:val="002B212D"/>
    <w:rsid w:val="002B2183"/>
    <w:rsid w:val="002B2427"/>
    <w:rsid w:val="002B25E5"/>
    <w:rsid w:val="002B29EA"/>
    <w:rsid w:val="002B2D31"/>
    <w:rsid w:val="002B2EB8"/>
    <w:rsid w:val="002B2F86"/>
    <w:rsid w:val="002B34A6"/>
    <w:rsid w:val="002B3594"/>
    <w:rsid w:val="002B3676"/>
    <w:rsid w:val="002B39E9"/>
    <w:rsid w:val="002B3AB9"/>
    <w:rsid w:val="002B3ABA"/>
    <w:rsid w:val="002B3ABE"/>
    <w:rsid w:val="002B3B54"/>
    <w:rsid w:val="002B3D8B"/>
    <w:rsid w:val="002B416D"/>
    <w:rsid w:val="002B42DA"/>
    <w:rsid w:val="002B45B2"/>
    <w:rsid w:val="002B466F"/>
    <w:rsid w:val="002B468F"/>
    <w:rsid w:val="002B472F"/>
    <w:rsid w:val="002B4805"/>
    <w:rsid w:val="002B4881"/>
    <w:rsid w:val="002B49EF"/>
    <w:rsid w:val="002B4E5C"/>
    <w:rsid w:val="002B5102"/>
    <w:rsid w:val="002B5800"/>
    <w:rsid w:val="002B5F39"/>
    <w:rsid w:val="002B6114"/>
    <w:rsid w:val="002B6310"/>
    <w:rsid w:val="002B6396"/>
    <w:rsid w:val="002B655D"/>
    <w:rsid w:val="002B66C8"/>
    <w:rsid w:val="002B6848"/>
    <w:rsid w:val="002B6A99"/>
    <w:rsid w:val="002B6C54"/>
    <w:rsid w:val="002B6F5D"/>
    <w:rsid w:val="002B7105"/>
    <w:rsid w:val="002B7307"/>
    <w:rsid w:val="002B7612"/>
    <w:rsid w:val="002B76F1"/>
    <w:rsid w:val="002B788F"/>
    <w:rsid w:val="002B7DE7"/>
    <w:rsid w:val="002B7E6A"/>
    <w:rsid w:val="002C0146"/>
    <w:rsid w:val="002C0381"/>
    <w:rsid w:val="002C047B"/>
    <w:rsid w:val="002C048F"/>
    <w:rsid w:val="002C0604"/>
    <w:rsid w:val="002C0886"/>
    <w:rsid w:val="002C0CBF"/>
    <w:rsid w:val="002C1093"/>
    <w:rsid w:val="002C117C"/>
    <w:rsid w:val="002C174F"/>
    <w:rsid w:val="002C17EC"/>
    <w:rsid w:val="002C1C26"/>
    <w:rsid w:val="002C1CF0"/>
    <w:rsid w:val="002C1E0C"/>
    <w:rsid w:val="002C1FF6"/>
    <w:rsid w:val="002C23AA"/>
    <w:rsid w:val="002C2462"/>
    <w:rsid w:val="002C26D2"/>
    <w:rsid w:val="002C283A"/>
    <w:rsid w:val="002C2854"/>
    <w:rsid w:val="002C2E1D"/>
    <w:rsid w:val="002C2F21"/>
    <w:rsid w:val="002C309B"/>
    <w:rsid w:val="002C3132"/>
    <w:rsid w:val="002C326D"/>
    <w:rsid w:val="002C3582"/>
    <w:rsid w:val="002C359A"/>
    <w:rsid w:val="002C3667"/>
    <w:rsid w:val="002C3689"/>
    <w:rsid w:val="002C3CF0"/>
    <w:rsid w:val="002C3D20"/>
    <w:rsid w:val="002C3D24"/>
    <w:rsid w:val="002C480F"/>
    <w:rsid w:val="002C48A8"/>
    <w:rsid w:val="002C4B3C"/>
    <w:rsid w:val="002C544B"/>
    <w:rsid w:val="002C54E9"/>
    <w:rsid w:val="002C5653"/>
    <w:rsid w:val="002C56EC"/>
    <w:rsid w:val="002C56FC"/>
    <w:rsid w:val="002C573A"/>
    <w:rsid w:val="002C5A36"/>
    <w:rsid w:val="002C5D62"/>
    <w:rsid w:val="002C5F4C"/>
    <w:rsid w:val="002C61C3"/>
    <w:rsid w:val="002C625E"/>
    <w:rsid w:val="002C640D"/>
    <w:rsid w:val="002C64D9"/>
    <w:rsid w:val="002C6AB1"/>
    <w:rsid w:val="002C6B27"/>
    <w:rsid w:val="002C6B8E"/>
    <w:rsid w:val="002C6BE7"/>
    <w:rsid w:val="002C7444"/>
    <w:rsid w:val="002C7455"/>
    <w:rsid w:val="002C74CE"/>
    <w:rsid w:val="002C76E6"/>
    <w:rsid w:val="002C7732"/>
    <w:rsid w:val="002C78E7"/>
    <w:rsid w:val="002C7AD0"/>
    <w:rsid w:val="002C7B9A"/>
    <w:rsid w:val="002C7BE9"/>
    <w:rsid w:val="002C7C7D"/>
    <w:rsid w:val="002C7E34"/>
    <w:rsid w:val="002D00F2"/>
    <w:rsid w:val="002D010E"/>
    <w:rsid w:val="002D029C"/>
    <w:rsid w:val="002D07F7"/>
    <w:rsid w:val="002D096B"/>
    <w:rsid w:val="002D0AB9"/>
    <w:rsid w:val="002D0EF4"/>
    <w:rsid w:val="002D0FE2"/>
    <w:rsid w:val="002D10F8"/>
    <w:rsid w:val="002D11B5"/>
    <w:rsid w:val="002D12B8"/>
    <w:rsid w:val="002D158A"/>
    <w:rsid w:val="002D17B8"/>
    <w:rsid w:val="002D1D3D"/>
    <w:rsid w:val="002D1E05"/>
    <w:rsid w:val="002D1E2E"/>
    <w:rsid w:val="002D1FE6"/>
    <w:rsid w:val="002D20F9"/>
    <w:rsid w:val="002D2406"/>
    <w:rsid w:val="002D242A"/>
    <w:rsid w:val="002D2590"/>
    <w:rsid w:val="002D2667"/>
    <w:rsid w:val="002D26E1"/>
    <w:rsid w:val="002D2723"/>
    <w:rsid w:val="002D2911"/>
    <w:rsid w:val="002D29A7"/>
    <w:rsid w:val="002D2AB9"/>
    <w:rsid w:val="002D2C45"/>
    <w:rsid w:val="002D2D19"/>
    <w:rsid w:val="002D2F96"/>
    <w:rsid w:val="002D3099"/>
    <w:rsid w:val="002D31C6"/>
    <w:rsid w:val="002D3493"/>
    <w:rsid w:val="002D359F"/>
    <w:rsid w:val="002D3619"/>
    <w:rsid w:val="002D397F"/>
    <w:rsid w:val="002D3B49"/>
    <w:rsid w:val="002D3BC4"/>
    <w:rsid w:val="002D3C4A"/>
    <w:rsid w:val="002D3CFE"/>
    <w:rsid w:val="002D452A"/>
    <w:rsid w:val="002D4928"/>
    <w:rsid w:val="002D4D8A"/>
    <w:rsid w:val="002D4EB1"/>
    <w:rsid w:val="002D515B"/>
    <w:rsid w:val="002D5200"/>
    <w:rsid w:val="002D542C"/>
    <w:rsid w:val="002D58A8"/>
    <w:rsid w:val="002D5905"/>
    <w:rsid w:val="002D595D"/>
    <w:rsid w:val="002D5B2E"/>
    <w:rsid w:val="002D5E0F"/>
    <w:rsid w:val="002D63BB"/>
    <w:rsid w:val="002D64F7"/>
    <w:rsid w:val="002D655B"/>
    <w:rsid w:val="002D66F5"/>
    <w:rsid w:val="002D6751"/>
    <w:rsid w:val="002D678D"/>
    <w:rsid w:val="002D68B9"/>
    <w:rsid w:val="002D6FDD"/>
    <w:rsid w:val="002D6FE1"/>
    <w:rsid w:val="002D7010"/>
    <w:rsid w:val="002D7062"/>
    <w:rsid w:val="002D70CB"/>
    <w:rsid w:val="002D7100"/>
    <w:rsid w:val="002D71EA"/>
    <w:rsid w:val="002D731D"/>
    <w:rsid w:val="002D7834"/>
    <w:rsid w:val="002D7A3D"/>
    <w:rsid w:val="002D7EB4"/>
    <w:rsid w:val="002D7FD0"/>
    <w:rsid w:val="002E0011"/>
    <w:rsid w:val="002E02C2"/>
    <w:rsid w:val="002E032C"/>
    <w:rsid w:val="002E05D6"/>
    <w:rsid w:val="002E0614"/>
    <w:rsid w:val="002E06E0"/>
    <w:rsid w:val="002E07D5"/>
    <w:rsid w:val="002E0882"/>
    <w:rsid w:val="002E08A8"/>
    <w:rsid w:val="002E08B9"/>
    <w:rsid w:val="002E095E"/>
    <w:rsid w:val="002E0961"/>
    <w:rsid w:val="002E0C19"/>
    <w:rsid w:val="002E0CF4"/>
    <w:rsid w:val="002E1167"/>
    <w:rsid w:val="002E19F6"/>
    <w:rsid w:val="002E1CDA"/>
    <w:rsid w:val="002E1D61"/>
    <w:rsid w:val="002E1DB4"/>
    <w:rsid w:val="002E1EAE"/>
    <w:rsid w:val="002E2179"/>
    <w:rsid w:val="002E2337"/>
    <w:rsid w:val="002E2445"/>
    <w:rsid w:val="002E2673"/>
    <w:rsid w:val="002E288E"/>
    <w:rsid w:val="002E292D"/>
    <w:rsid w:val="002E2A98"/>
    <w:rsid w:val="002E2AFC"/>
    <w:rsid w:val="002E2B1F"/>
    <w:rsid w:val="002E2B49"/>
    <w:rsid w:val="002E2BB8"/>
    <w:rsid w:val="002E2BDF"/>
    <w:rsid w:val="002E2F18"/>
    <w:rsid w:val="002E2F8D"/>
    <w:rsid w:val="002E30C6"/>
    <w:rsid w:val="002E3284"/>
    <w:rsid w:val="002E329D"/>
    <w:rsid w:val="002E32D1"/>
    <w:rsid w:val="002E35F2"/>
    <w:rsid w:val="002E3A02"/>
    <w:rsid w:val="002E3B01"/>
    <w:rsid w:val="002E3BD4"/>
    <w:rsid w:val="002E3C13"/>
    <w:rsid w:val="002E4197"/>
    <w:rsid w:val="002E42AF"/>
    <w:rsid w:val="002E4327"/>
    <w:rsid w:val="002E448F"/>
    <w:rsid w:val="002E4497"/>
    <w:rsid w:val="002E49E9"/>
    <w:rsid w:val="002E4A7A"/>
    <w:rsid w:val="002E4F00"/>
    <w:rsid w:val="002E4F2D"/>
    <w:rsid w:val="002E501A"/>
    <w:rsid w:val="002E5089"/>
    <w:rsid w:val="002E5231"/>
    <w:rsid w:val="002E5470"/>
    <w:rsid w:val="002E5490"/>
    <w:rsid w:val="002E5528"/>
    <w:rsid w:val="002E58CD"/>
    <w:rsid w:val="002E598D"/>
    <w:rsid w:val="002E5B84"/>
    <w:rsid w:val="002E5BCC"/>
    <w:rsid w:val="002E5CB2"/>
    <w:rsid w:val="002E6004"/>
    <w:rsid w:val="002E60E9"/>
    <w:rsid w:val="002E61D7"/>
    <w:rsid w:val="002E6234"/>
    <w:rsid w:val="002E6372"/>
    <w:rsid w:val="002E6384"/>
    <w:rsid w:val="002E6396"/>
    <w:rsid w:val="002E63B2"/>
    <w:rsid w:val="002E63E6"/>
    <w:rsid w:val="002E63FF"/>
    <w:rsid w:val="002E64CE"/>
    <w:rsid w:val="002E66E5"/>
    <w:rsid w:val="002E68EC"/>
    <w:rsid w:val="002E6AC2"/>
    <w:rsid w:val="002E6FE6"/>
    <w:rsid w:val="002E713C"/>
    <w:rsid w:val="002E7819"/>
    <w:rsid w:val="002E79E0"/>
    <w:rsid w:val="002E7A6A"/>
    <w:rsid w:val="002E7B68"/>
    <w:rsid w:val="002E7D0A"/>
    <w:rsid w:val="002E7DF2"/>
    <w:rsid w:val="002E7F01"/>
    <w:rsid w:val="002E7F37"/>
    <w:rsid w:val="002F00C0"/>
    <w:rsid w:val="002F0145"/>
    <w:rsid w:val="002F01D8"/>
    <w:rsid w:val="002F0705"/>
    <w:rsid w:val="002F08AF"/>
    <w:rsid w:val="002F0B05"/>
    <w:rsid w:val="002F0BD5"/>
    <w:rsid w:val="002F0C59"/>
    <w:rsid w:val="002F1067"/>
    <w:rsid w:val="002F12E3"/>
    <w:rsid w:val="002F1520"/>
    <w:rsid w:val="002F15F6"/>
    <w:rsid w:val="002F179C"/>
    <w:rsid w:val="002F19DB"/>
    <w:rsid w:val="002F1F9B"/>
    <w:rsid w:val="002F2273"/>
    <w:rsid w:val="002F2482"/>
    <w:rsid w:val="002F285C"/>
    <w:rsid w:val="002F2EFF"/>
    <w:rsid w:val="002F31BB"/>
    <w:rsid w:val="002F3784"/>
    <w:rsid w:val="002F3877"/>
    <w:rsid w:val="002F39AA"/>
    <w:rsid w:val="002F39C4"/>
    <w:rsid w:val="002F3E75"/>
    <w:rsid w:val="002F4034"/>
    <w:rsid w:val="002F4053"/>
    <w:rsid w:val="002F42E8"/>
    <w:rsid w:val="002F44C2"/>
    <w:rsid w:val="002F45D0"/>
    <w:rsid w:val="002F46AD"/>
    <w:rsid w:val="002F4B53"/>
    <w:rsid w:val="002F4C38"/>
    <w:rsid w:val="002F4DC9"/>
    <w:rsid w:val="002F504B"/>
    <w:rsid w:val="002F507E"/>
    <w:rsid w:val="002F50EF"/>
    <w:rsid w:val="002F54BA"/>
    <w:rsid w:val="002F5736"/>
    <w:rsid w:val="002F5AAB"/>
    <w:rsid w:val="002F5C14"/>
    <w:rsid w:val="002F5E81"/>
    <w:rsid w:val="002F5F2A"/>
    <w:rsid w:val="002F60CE"/>
    <w:rsid w:val="002F610B"/>
    <w:rsid w:val="002F610F"/>
    <w:rsid w:val="002F621F"/>
    <w:rsid w:val="002F637D"/>
    <w:rsid w:val="002F6633"/>
    <w:rsid w:val="002F6670"/>
    <w:rsid w:val="002F679C"/>
    <w:rsid w:val="002F67D2"/>
    <w:rsid w:val="002F67FA"/>
    <w:rsid w:val="002F68AA"/>
    <w:rsid w:val="002F6942"/>
    <w:rsid w:val="002F6B77"/>
    <w:rsid w:val="002F6D95"/>
    <w:rsid w:val="002F7098"/>
    <w:rsid w:val="002F7189"/>
    <w:rsid w:val="002F7280"/>
    <w:rsid w:val="002F74BE"/>
    <w:rsid w:val="002F763B"/>
    <w:rsid w:val="002F764C"/>
    <w:rsid w:val="002F76CD"/>
    <w:rsid w:val="002F7751"/>
    <w:rsid w:val="002F7790"/>
    <w:rsid w:val="002F77F1"/>
    <w:rsid w:val="002F7946"/>
    <w:rsid w:val="002F79F9"/>
    <w:rsid w:val="002F7B61"/>
    <w:rsid w:val="002F7EB6"/>
    <w:rsid w:val="00300010"/>
    <w:rsid w:val="0030018B"/>
    <w:rsid w:val="00300358"/>
    <w:rsid w:val="003008C0"/>
    <w:rsid w:val="0030090C"/>
    <w:rsid w:val="00301169"/>
    <w:rsid w:val="0030164E"/>
    <w:rsid w:val="003017A7"/>
    <w:rsid w:val="003017AE"/>
    <w:rsid w:val="003017B0"/>
    <w:rsid w:val="00301863"/>
    <w:rsid w:val="00301B7E"/>
    <w:rsid w:val="00301BA1"/>
    <w:rsid w:val="00301BF6"/>
    <w:rsid w:val="00301BFB"/>
    <w:rsid w:val="00301EC2"/>
    <w:rsid w:val="00301F0D"/>
    <w:rsid w:val="00302096"/>
    <w:rsid w:val="003020F0"/>
    <w:rsid w:val="00302361"/>
    <w:rsid w:val="00302D87"/>
    <w:rsid w:val="0030358F"/>
    <w:rsid w:val="003036F1"/>
    <w:rsid w:val="00303A34"/>
    <w:rsid w:val="00303A50"/>
    <w:rsid w:val="00303A65"/>
    <w:rsid w:val="00303EF8"/>
    <w:rsid w:val="003042DB"/>
    <w:rsid w:val="003044E9"/>
    <w:rsid w:val="003046CA"/>
    <w:rsid w:val="003048DF"/>
    <w:rsid w:val="00304A8B"/>
    <w:rsid w:val="00304DE7"/>
    <w:rsid w:val="00304EB1"/>
    <w:rsid w:val="00304F07"/>
    <w:rsid w:val="00304F51"/>
    <w:rsid w:val="00305350"/>
    <w:rsid w:val="00305683"/>
    <w:rsid w:val="0030574C"/>
    <w:rsid w:val="00305AAD"/>
    <w:rsid w:val="00306160"/>
    <w:rsid w:val="0030623E"/>
    <w:rsid w:val="003064F7"/>
    <w:rsid w:val="003065A7"/>
    <w:rsid w:val="003065AB"/>
    <w:rsid w:val="0030697C"/>
    <w:rsid w:val="00306B7E"/>
    <w:rsid w:val="00306C1E"/>
    <w:rsid w:val="00307148"/>
    <w:rsid w:val="00307357"/>
    <w:rsid w:val="00307425"/>
    <w:rsid w:val="00307ED4"/>
    <w:rsid w:val="00307FCF"/>
    <w:rsid w:val="003100C0"/>
    <w:rsid w:val="00310134"/>
    <w:rsid w:val="00310137"/>
    <w:rsid w:val="00310630"/>
    <w:rsid w:val="00310AB3"/>
    <w:rsid w:val="00310DC1"/>
    <w:rsid w:val="00310E25"/>
    <w:rsid w:val="00311073"/>
    <w:rsid w:val="003113FB"/>
    <w:rsid w:val="00311565"/>
    <w:rsid w:val="0031173D"/>
    <w:rsid w:val="00311757"/>
    <w:rsid w:val="0031189D"/>
    <w:rsid w:val="00311924"/>
    <w:rsid w:val="00311A24"/>
    <w:rsid w:val="00311C88"/>
    <w:rsid w:val="00311F42"/>
    <w:rsid w:val="003122CC"/>
    <w:rsid w:val="00312581"/>
    <w:rsid w:val="003126C6"/>
    <w:rsid w:val="003126DC"/>
    <w:rsid w:val="003127D3"/>
    <w:rsid w:val="003128D8"/>
    <w:rsid w:val="00312EE8"/>
    <w:rsid w:val="00313057"/>
    <w:rsid w:val="00313443"/>
    <w:rsid w:val="003136CA"/>
    <w:rsid w:val="00313B46"/>
    <w:rsid w:val="00313E34"/>
    <w:rsid w:val="0031406B"/>
    <w:rsid w:val="003144CF"/>
    <w:rsid w:val="003144E6"/>
    <w:rsid w:val="00314637"/>
    <w:rsid w:val="003146A6"/>
    <w:rsid w:val="003149DF"/>
    <w:rsid w:val="00314AB3"/>
    <w:rsid w:val="00314C98"/>
    <w:rsid w:val="00314E5D"/>
    <w:rsid w:val="003151C7"/>
    <w:rsid w:val="003154F4"/>
    <w:rsid w:val="003157C8"/>
    <w:rsid w:val="00315807"/>
    <w:rsid w:val="00315A4D"/>
    <w:rsid w:val="00315C2F"/>
    <w:rsid w:val="00315FE9"/>
    <w:rsid w:val="003162D0"/>
    <w:rsid w:val="003162EB"/>
    <w:rsid w:val="00316376"/>
    <w:rsid w:val="0031654B"/>
    <w:rsid w:val="00316558"/>
    <w:rsid w:val="003165FD"/>
    <w:rsid w:val="00316647"/>
    <w:rsid w:val="00316954"/>
    <w:rsid w:val="00316A8F"/>
    <w:rsid w:val="00316BC6"/>
    <w:rsid w:val="00316E0E"/>
    <w:rsid w:val="00316E5C"/>
    <w:rsid w:val="00316F47"/>
    <w:rsid w:val="00316FDC"/>
    <w:rsid w:val="003174B4"/>
    <w:rsid w:val="003175E5"/>
    <w:rsid w:val="003177F1"/>
    <w:rsid w:val="00317C0C"/>
    <w:rsid w:val="003200DD"/>
    <w:rsid w:val="003201A7"/>
    <w:rsid w:val="00320765"/>
    <w:rsid w:val="00320963"/>
    <w:rsid w:val="00320B9B"/>
    <w:rsid w:val="00320BB2"/>
    <w:rsid w:val="00320C08"/>
    <w:rsid w:val="00321225"/>
    <w:rsid w:val="003212A8"/>
    <w:rsid w:val="0032182F"/>
    <w:rsid w:val="0032184C"/>
    <w:rsid w:val="003219AA"/>
    <w:rsid w:val="00321B75"/>
    <w:rsid w:val="00321D71"/>
    <w:rsid w:val="00321DFA"/>
    <w:rsid w:val="00321F61"/>
    <w:rsid w:val="003221AE"/>
    <w:rsid w:val="003222A9"/>
    <w:rsid w:val="00322495"/>
    <w:rsid w:val="0032293C"/>
    <w:rsid w:val="00322B64"/>
    <w:rsid w:val="00322C0E"/>
    <w:rsid w:val="00322CFC"/>
    <w:rsid w:val="00322DA9"/>
    <w:rsid w:val="00322FE2"/>
    <w:rsid w:val="003231D1"/>
    <w:rsid w:val="003236C8"/>
    <w:rsid w:val="003237CF"/>
    <w:rsid w:val="00323938"/>
    <w:rsid w:val="00323D8E"/>
    <w:rsid w:val="0032430E"/>
    <w:rsid w:val="00324654"/>
    <w:rsid w:val="00324673"/>
    <w:rsid w:val="00324707"/>
    <w:rsid w:val="00324898"/>
    <w:rsid w:val="00324904"/>
    <w:rsid w:val="003249E1"/>
    <w:rsid w:val="00324C2B"/>
    <w:rsid w:val="00324D47"/>
    <w:rsid w:val="003252E6"/>
    <w:rsid w:val="003255E8"/>
    <w:rsid w:val="0032578A"/>
    <w:rsid w:val="00325795"/>
    <w:rsid w:val="003257A6"/>
    <w:rsid w:val="0032585C"/>
    <w:rsid w:val="0032597D"/>
    <w:rsid w:val="00325F5D"/>
    <w:rsid w:val="00326238"/>
    <w:rsid w:val="003265B4"/>
    <w:rsid w:val="00326892"/>
    <w:rsid w:val="00326893"/>
    <w:rsid w:val="003268D8"/>
    <w:rsid w:val="00326CB9"/>
    <w:rsid w:val="00326F81"/>
    <w:rsid w:val="00327278"/>
    <w:rsid w:val="0032757B"/>
    <w:rsid w:val="00327585"/>
    <w:rsid w:val="003276BC"/>
    <w:rsid w:val="003277FE"/>
    <w:rsid w:val="00327801"/>
    <w:rsid w:val="00327A0E"/>
    <w:rsid w:val="00327A18"/>
    <w:rsid w:val="00327ECC"/>
    <w:rsid w:val="00327FA3"/>
    <w:rsid w:val="00330657"/>
    <w:rsid w:val="003306BF"/>
    <w:rsid w:val="00330CDF"/>
    <w:rsid w:val="00330D63"/>
    <w:rsid w:val="003311BE"/>
    <w:rsid w:val="00331287"/>
    <w:rsid w:val="003315E3"/>
    <w:rsid w:val="003318F7"/>
    <w:rsid w:val="00331E3C"/>
    <w:rsid w:val="00332077"/>
    <w:rsid w:val="00332483"/>
    <w:rsid w:val="0033258F"/>
    <w:rsid w:val="00332648"/>
    <w:rsid w:val="00332B29"/>
    <w:rsid w:val="00332C1A"/>
    <w:rsid w:val="00332F37"/>
    <w:rsid w:val="003332C6"/>
    <w:rsid w:val="003334B4"/>
    <w:rsid w:val="0033381B"/>
    <w:rsid w:val="0033385F"/>
    <w:rsid w:val="00333960"/>
    <w:rsid w:val="003339FA"/>
    <w:rsid w:val="00333AAD"/>
    <w:rsid w:val="00333AB4"/>
    <w:rsid w:val="00333FBB"/>
    <w:rsid w:val="00333FC6"/>
    <w:rsid w:val="003345C0"/>
    <w:rsid w:val="00334643"/>
    <w:rsid w:val="003346B7"/>
    <w:rsid w:val="00334740"/>
    <w:rsid w:val="00334841"/>
    <w:rsid w:val="00334AB7"/>
    <w:rsid w:val="00334AC6"/>
    <w:rsid w:val="00334B18"/>
    <w:rsid w:val="00334D1F"/>
    <w:rsid w:val="00334E10"/>
    <w:rsid w:val="00334F80"/>
    <w:rsid w:val="00335040"/>
    <w:rsid w:val="003350CE"/>
    <w:rsid w:val="003351F8"/>
    <w:rsid w:val="003353B2"/>
    <w:rsid w:val="00335412"/>
    <w:rsid w:val="0033551C"/>
    <w:rsid w:val="003356B7"/>
    <w:rsid w:val="003358BD"/>
    <w:rsid w:val="00335A45"/>
    <w:rsid w:val="00335B76"/>
    <w:rsid w:val="00335BA6"/>
    <w:rsid w:val="00335E31"/>
    <w:rsid w:val="00335EF8"/>
    <w:rsid w:val="00335FFF"/>
    <w:rsid w:val="00336144"/>
    <w:rsid w:val="0033685B"/>
    <w:rsid w:val="0033698E"/>
    <w:rsid w:val="003369EA"/>
    <w:rsid w:val="00336A03"/>
    <w:rsid w:val="00336A6C"/>
    <w:rsid w:val="00336BB7"/>
    <w:rsid w:val="00336D14"/>
    <w:rsid w:val="00336E31"/>
    <w:rsid w:val="00336F57"/>
    <w:rsid w:val="0033714F"/>
    <w:rsid w:val="00337230"/>
    <w:rsid w:val="0033739D"/>
    <w:rsid w:val="0033775A"/>
    <w:rsid w:val="00337838"/>
    <w:rsid w:val="00337A6F"/>
    <w:rsid w:val="00337B20"/>
    <w:rsid w:val="00337D52"/>
    <w:rsid w:val="00337E24"/>
    <w:rsid w:val="00337FA7"/>
    <w:rsid w:val="0034028E"/>
    <w:rsid w:val="0034086E"/>
    <w:rsid w:val="0034088C"/>
    <w:rsid w:val="0034099A"/>
    <w:rsid w:val="00340DA7"/>
    <w:rsid w:val="003410B8"/>
    <w:rsid w:val="00341176"/>
    <w:rsid w:val="0034142A"/>
    <w:rsid w:val="00341583"/>
    <w:rsid w:val="00341619"/>
    <w:rsid w:val="0034178F"/>
    <w:rsid w:val="00341953"/>
    <w:rsid w:val="00341A8B"/>
    <w:rsid w:val="00341ABC"/>
    <w:rsid w:val="00341B94"/>
    <w:rsid w:val="00341D15"/>
    <w:rsid w:val="003420F1"/>
    <w:rsid w:val="00342160"/>
    <w:rsid w:val="00342521"/>
    <w:rsid w:val="00342940"/>
    <w:rsid w:val="00342985"/>
    <w:rsid w:val="00342EE9"/>
    <w:rsid w:val="003430A6"/>
    <w:rsid w:val="003432A3"/>
    <w:rsid w:val="0034356C"/>
    <w:rsid w:val="003435D1"/>
    <w:rsid w:val="003435E2"/>
    <w:rsid w:val="003438AC"/>
    <w:rsid w:val="00343B87"/>
    <w:rsid w:val="00343C6C"/>
    <w:rsid w:val="00343FC7"/>
    <w:rsid w:val="00344364"/>
    <w:rsid w:val="003444E9"/>
    <w:rsid w:val="003445F6"/>
    <w:rsid w:val="00344677"/>
    <w:rsid w:val="003447C7"/>
    <w:rsid w:val="0034484F"/>
    <w:rsid w:val="003449D9"/>
    <w:rsid w:val="00344D58"/>
    <w:rsid w:val="00344E55"/>
    <w:rsid w:val="00344E7B"/>
    <w:rsid w:val="003453BA"/>
    <w:rsid w:val="003454D0"/>
    <w:rsid w:val="0034587D"/>
    <w:rsid w:val="00345ABF"/>
    <w:rsid w:val="00345B78"/>
    <w:rsid w:val="00345BEF"/>
    <w:rsid w:val="00345E95"/>
    <w:rsid w:val="00345EA3"/>
    <w:rsid w:val="00346161"/>
    <w:rsid w:val="0034645F"/>
    <w:rsid w:val="003466F8"/>
    <w:rsid w:val="00346AF5"/>
    <w:rsid w:val="00346F20"/>
    <w:rsid w:val="00346F6B"/>
    <w:rsid w:val="00347303"/>
    <w:rsid w:val="003476A2"/>
    <w:rsid w:val="00347742"/>
    <w:rsid w:val="003477AA"/>
    <w:rsid w:val="00347859"/>
    <w:rsid w:val="003478FC"/>
    <w:rsid w:val="003479CA"/>
    <w:rsid w:val="003479F4"/>
    <w:rsid w:val="00347D58"/>
    <w:rsid w:val="0035028A"/>
    <w:rsid w:val="00350402"/>
    <w:rsid w:val="00350520"/>
    <w:rsid w:val="00350781"/>
    <w:rsid w:val="003508AE"/>
    <w:rsid w:val="00350946"/>
    <w:rsid w:val="00350A66"/>
    <w:rsid w:val="00350A67"/>
    <w:rsid w:val="00350E4E"/>
    <w:rsid w:val="0035131A"/>
    <w:rsid w:val="0035162E"/>
    <w:rsid w:val="00351974"/>
    <w:rsid w:val="00351B8F"/>
    <w:rsid w:val="00351F30"/>
    <w:rsid w:val="00352241"/>
    <w:rsid w:val="0035227B"/>
    <w:rsid w:val="00352B58"/>
    <w:rsid w:val="00352C42"/>
    <w:rsid w:val="00352CBB"/>
    <w:rsid w:val="00352EF3"/>
    <w:rsid w:val="00353128"/>
    <w:rsid w:val="0035317C"/>
    <w:rsid w:val="003531CA"/>
    <w:rsid w:val="00353472"/>
    <w:rsid w:val="00353841"/>
    <w:rsid w:val="003539B0"/>
    <w:rsid w:val="00353A48"/>
    <w:rsid w:val="00353B02"/>
    <w:rsid w:val="00353B9C"/>
    <w:rsid w:val="00353DB7"/>
    <w:rsid w:val="00354200"/>
    <w:rsid w:val="00354672"/>
    <w:rsid w:val="003546EF"/>
    <w:rsid w:val="003548FA"/>
    <w:rsid w:val="003549DC"/>
    <w:rsid w:val="00354A5A"/>
    <w:rsid w:val="00354B31"/>
    <w:rsid w:val="00354B49"/>
    <w:rsid w:val="00354C2B"/>
    <w:rsid w:val="00354FB4"/>
    <w:rsid w:val="003551BD"/>
    <w:rsid w:val="00355539"/>
    <w:rsid w:val="00355763"/>
    <w:rsid w:val="00355969"/>
    <w:rsid w:val="00356113"/>
    <w:rsid w:val="00356668"/>
    <w:rsid w:val="003568D5"/>
    <w:rsid w:val="00356BCA"/>
    <w:rsid w:val="00356D79"/>
    <w:rsid w:val="00356DB5"/>
    <w:rsid w:val="00356FFF"/>
    <w:rsid w:val="0035721A"/>
    <w:rsid w:val="00357232"/>
    <w:rsid w:val="00357310"/>
    <w:rsid w:val="00357402"/>
    <w:rsid w:val="0035788B"/>
    <w:rsid w:val="003578C3"/>
    <w:rsid w:val="00357A75"/>
    <w:rsid w:val="00357CBE"/>
    <w:rsid w:val="00357F44"/>
    <w:rsid w:val="0036002A"/>
    <w:rsid w:val="003600D6"/>
    <w:rsid w:val="003600FC"/>
    <w:rsid w:val="003604D1"/>
    <w:rsid w:val="00360604"/>
    <w:rsid w:val="0036075E"/>
    <w:rsid w:val="00360840"/>
    <w:rsid w:val="00360B96"/>
    <w:rsid w:val="00360CFA"/>
    <w:rsid w:val="00360F5A"/>
    <w:rsid w:val="003612E5"/>
    <w:rsid w:val="00361407"/>
    <w:rsid w:val="00361483"/>
    <w:rsid w:val="003615E6"/>
    <w:rsid w:val="00361804"/>
    <w:rsid w:val="003619C8"/>
    <w:rsid w:val="003619EB"/>
    <w:rsid w:val="00361AB2"/>
    <w:rsid w:val="00361B09"/>
    <w:rsid w:val="00361B22"/>
    <w:rsid w:val="00361CA2"/>
    <w:rsid w:val="00361CAF"/>
    <w:rsid w:val="00361E10"/>
    <w:rsid w:val="0036229A"/>
    <w:rsid w:val="0036267B"/>
    <w:rsid w:val="00362909"/>
    <w:rsid w:val="00362B5E"/>
    <w:rsid w:val="00362D30"/>
    <w:rsid w:val="00362EDE"/>
    <w:rsid w:val="003634D8"/>
    <w:rsid w:val="0036391B"/>
    <w:rsid w:val="00363A0E"/>
    <w:rsid w:val="00363E29"/>
    <w:rsid w:val="00363EBB"/>
    <w:rsid w:val="00364418"/>
    <w:rsid w:val="00364457"/>
    <w:rsid w:val="00364A48"/>
    <w:rsid w:val="00364A82"/>
    <w:rsid w:val="00364AE3"/>
    <w:rsid w:val="00364BFE"/>
    <w:rsid w:val="0036586A"/>
    <w:rsid w:val="00365A42"/>
    <w:rsid w:val="00365BA1"/>
    <w:rsid w:val="00366440"/>
    <w:rsid w:val="0036647A"/>
    <w:rsid w:val="00366956"/>
    <w:rsid w:val="00366DA0"/>
    <w:rsid w:val="00366DAC"/>
    <w:rsid w:val="00366F6B"/>
    <w:rsid w:val="003670D7"/>
    <w:rsid w:val="003671B8"/>
    <w:rsid w:val="00367201"/>
    <w:rsid w:val="003672D9"/>
    <w:rsid w:val="003673F4"/>
    <w:rsid w:val="0036764F"/>
    <w:rsid w:val="0036786A"/>
    <w:rsid w:val="003679CE"/>
    <w:rsid w:val="003679D2"/>
    <w:rsid w:val="00367A35"/>
    <w:rsid w:val="00367AA0"/>
    <w:rsid w:val="00367E09"/>
    <w:rsid w:val="00370615"/>
    <w:rsid w:val="00370817"/>
    <w:rsid w:val="00370971"/>
    <w:rsid w:val="00370E22"/>
    <w:rsid w:val="003711BF"/>
    <w:rsid w:val="00371276"/>
    <w:rsid w:val="00371449"/>
    <w:rsid w:val="00371507"/>
    <w:rsid w:val="003716A8"/>
    <w:rsid w:val="003717B4"/>
    <w:rsid w:val="003717BB"/>
    <w:rsid w:val="003718F2"/>
    <w:rsid w:val="00371AC0"/>
    <w:rsid w:val="00371BB4"/>
    <w:rsid w:val="00371E7B"/>
    <w:rsid w:val="00371EA0"/>
    <w:rsid w:val="00372046"/>
    <w:rsid w:val="003720DF"/>
    <w:rsid w:val="003720E9"/>
    <w:rsid w:val="0037210C"/>
    <w:rsid w:val="003722AE"/>
    <w:rsid w:val="00372359"/>
    <w:rsid w:val="00372652"/>
    <w:rsid w:val="00372720"/>
    <w:rsid w:val="00372884"/>
    <w:rsid w:val="00372D59"/>
    <w:rsid w:val="00372D78"/>
    <w:rsid w:val="00372E5D"/>
    <w:rsid w:val="00372FF4"/>
    <w:rsid w:val="00373306"/>
    <w:rsid w:val="00373493"/>
    <w:rsid w:val="003736A8"/>
    <w:rsid w:val="00373814"/>
    <w:rsid w:val="003739AB"/>
    <w:rsid w:val="00373BC7"/>
    <w:rsid w:val="00373F51"/>
    <w:rsid w:val="0037432C"/>
    <w:rsid w:val="00374386"/>
    <w:rsid w:val="00374422"/>
    <w:rsid w:val="0037462A"/>
    <w:rsid w:val="00374A3E"/>
    <w:rsid w:val="00374A54"/>
    <w:rsid w:val="00374CD8"/>
    <w:rsid w:val="00374D29"/>
    <w:rsid w:val="003750BB"/>
    <w:rsid w:val="00375268"/>
    <w:rsid w:val="0037535E"/>
    <w:rsid w:val="003757AD"/>
    <w:rsid w:val="003758F8"/>
    <w:rsid w:val="0037590A"/>
    <w:rsid w:val="00375A80"/>
    <w:rsid w:val="00375CB5"/>
    <w:rsid w:val="00376037"/>
    <w:rsid w:val="00376192"/>
    <w:rsid w:val="0037628A"/>
    <w:rsid w:val="003768F8"/>
    <w:rsid w:val="00376958"/>
    <w:rsid w:val="00376983"/>
    <w:rsid w:val="003769BB"/>
    <w:rsid w:val="00376A5B"/>
    <w:rsid w:val="00376BAF"/>
    <w:rsid w:val="00376BE2"/>
    <w:rsid w:val="00376BF7"/>
    <w:rsid w:val="00376D14"/>
    <w:rsid w:val="00376F96"/>
    <w:rsid w:val="0037734E"/>
    <w:rsid w:val="00377F49"/>
    <w:rsid w:val="00380106"/>
    <w:rsid w:val="00380263"/>
    <w:rsid w:val="00380441"/>
    <w:rsid w:val="003804BD"/>
    <w:rsid w:val="003807C9"/>
    <w:rsid w:val="003808E9"/>
    <w:rsid w:val="00380DEE"/>
    <w:rsid w:val="00380E98"/>
    <w:rsid w:val="00381324"/>
    <w:rsid w:val="003813CE"/>
    <w:rsid w:val="00381441"/>
    <w:rsid w:val="00381796"/>
    <w:rsid w:val="003817AD"/>
    <w:rsid w:val="00381FEE"/>
    <w:rsid w:val="00382002"/>
    <w:rsid w:val="00382385"/>
    <w:rsid w:val="003823DF"/>
    <w:rsid w:val="00382708"/>
    <w:rsid w:val="00382928"/>
    <w:rsid w:val="003830B5"/>
    <w:rsid w:val="00383426"/>
    <w:rsid w:val="0038351C"/>
    <w:rsid w:val="00383907"/>
    <w:rsid w:val="003839BC"/>
    <w:rsid w:val="003839DB"/>
    <w:rsid w:val="003839F9"/>
    <w:rsid w:val="00383CA4"/>
    <w:rsid w:val="00383D67"/>
    <w:rsid w:val="00383D6B"/>
    <w:rsid w:val="00383E35"/>
    <w:rsid w:val="00383E3E"/>
    <w:rsid w:val="00383F2B"/>
    <w:rsid w:val="00384318"/>
    <w:rsid w:val="00384363"/>
    <w:rsid w:val="00384394"/>
    <w:rsid w:val="003843D7"/>
    <w:rsid w:val="003843F8"/>
    <w:rsid w:val="00384535"/>
    <w:rsid w:val="003846E5"/>
    <w:rsid w:val="003847E1"/>
    <w:rsid w:val="003848A9"/>
    <w:rsid w:val="003848B5"/>
    <w:rsid w:val="00384AF0"/>
    <w:rsid w:val="00384B9F"/>
    <w:rsid w:val="00384CA8"/>
    <w:rsid w:val="00384CAA"/>
    <w:rsid w:val="00384ECA"/>
    <w:rsid w:val="00384F24"/>
    <w:rsid w:val="00384F74"/>
    <w:rsid w:val="00384F86"/>
    <w:rsid w:val="00384FBC"/>
    <w:rsid w:val="00385052"/>
    <w:rsid w:val="003852A6"/>
    <w:rsid w:val="00385335"/>
    <w:rsid w:val="0038580D"/>
    <w:rsid w:val="003859EC"/>
    <w:rsid w:val="00385A34"/>
    <w:rsid w:val="00385BAE"/>
    <w:rsid w:val="00385C61"/>
    <w:rsid w:val="00385DA0"/>
    <w:rsid w:val="00385E15"/>
    <w:rsid w:val="003861BD"/>
    <w:rsid w:val="0038632E"/>
    <w:rsid w:val="003863DE"/>
    <w:rsid w:val="00386438"/>
    <w:rsid w:val="0038655B"/>
    <w:rsid w:val="003867B2"/>
    <w:rsid w:val="00386AA9"/>
    <w:rsid w:val="003871D5"/>
    <w:rsid w:val="003873AB"/>
    <w:rsid w:val="0038749E"/>
    <w:rsid w:val="003875AC"/>
    <w:rsid w:val="0038785E"/>
    <w:rsid w:val="003879E6"/>
    <w:rsid w:val="00387A99"/>
    <w:rsid w:val="00387E6C"/>
    <w:rsid w:val="00387F58"/>
    <w:rsid w:val="00387FE0"/>
    <w:rsid w:val="003901D5"/>
    <w:rsid w:val="0039066C"/>
    <w:rsid w:val="00390890"/>
    <w:rsid w:val="003908E0"/>
    <w:rsid w:val="00390920"/>
    <w:rsid w:val="00390C19"/>
    <w:rsid w:val="00390E27"/>
    <w:rsid w:val="003915B3"/>
    <w:rsid w:val="003916DD"/>
    <w:rsid w:val="00391720"/>
    <w:rsid w:val="00391874"/>
    <w:rsid w:val="00391A32"/>
    <w:rsid w:val="00391D0B"/>
    <w:rsid w:val="00391D60"/>
    <w:rsid w:val="00391D9F"/>
    <w:rsid w:val="00391DE4"/>
    <w:rsid w:val="00392241"/>
    <w:rsid w:val="003923F8"/>
    <w:rsid w:val="0039243A"/>
    <w:rsid w:val="003924BB"/>
    <w:rsid w:val="0039293F"/>
    <w:rsid w:val="00392B66"/>
    <w:rsid w:val="00392EE7"/>
    <w:rsid w:val="00392F6E"/>
    <w:rsid w:val="00392FBC"/>
    <w:rsid w:val="00393000"/>
    <w:rsid w:val="00393346"/>
    <w:rsid w:val="00393492"/>
    <w:rsid w:val="0039358E"/>
    <w:rsid w:val="003935C4"/>
    <w:rsid w:val="00393A5D"/>
    <w:rsid w:val="00393AD7"/>
    <w:rsid w:val="00393C1D"/>
    <w:rsid w:val="00393CAA"/>
    <w:rsid w:val="00393D3D"/>
    <w:rsid w:val="00393EB5"/>
    <w:rsid w:val="00393FBF"/>
    <w:rsid w:val="0039411F"/>
    <w:rsid w:val="003943DF"/>
    <w:rsid w:val="00394588"/>
    <w:rsid w:val="00394662"/>
    <w:rsid w:val="00394973"/>
    <w:rsid w:val="003949CA"/>
    <w:rsid w:val="00394D88"/>
    <w:rsid w:val="0039534B"/>
    <w:rsid w:val="00395489"/>
    <w:rsid w:val="003954F1"/>
    <w:rsid w:val="003956EE"/>
    <w:rsid w:val="0039574D"/>
    <w:rsid w:val="003959EF"/>
    <w:rsid w:val="00395DBA"/>
    <w:rsid w:val="00395EF0"/>
    <w:rsid w:val="00396144"/>
    <w:rsid w:val="00396188"/>
    <w:rsid w:val="003962BA"/>
    <w:rsid w:val="003963E3"/>
    <w:rsid w:val="003968D6"/>
    <w:rsid w:val="0039694C"/>
    <w:rsid w:val="00396971"/>
    <w:rsid w:val="00396996"/>
    <w:rsid w:val="00396A9E"/>
    <w:rsid w:val="00396ED3"/>
    <w:rsid w:val="00397075"/>
    <w:rsid w:val="00397197"/>
    <w:rsid w:val="003974CD"/>
    <w:rsid w:val="0039760F"/>
    <w:rsid w:val="003976DE"/>
    <w:rsid w:val="003977C8"/>
    <w:rsid w:val="00397BA5"/>
    <w:rsid w:val="00397D79"/>
    <w:rsid w:val="00397DD2"/>
    <w:rsid w:val="00397DF6"/>
    <w:rsid w:val="00397ECA"/>
    <w:rsid w:val="00397EF8"/>
    <w:rsid w:val="00397F0A"/>
    <w:rsid w:val="003A0282"/>
    <w:rsid w:val="003A02DB"/>
    <w:rsid w:val="003A05B8"/>
    <w:rsid w:val="003A06BF"/>
    <w:rsid w:val="003A08E5"/>
    <w:rsid w:val="003A0943"/>
    <w:rsid w:val="003A0949"/>
    <w:rsid w:val="003A0AA3"/>
    <w:rsid w:val="003A0B73"/>
    <w:rsid w:val="003A0BBD"/>
    <w:rsid w:val="003A0BEB"/>
    <w:rsid w:val="003A1028"/>
    <w:rsid w:val="003A127F"/>
    <w:rsid w:val="003A1306"/>
    <w:rsid w:val="003A13E9"/>
    <w:rsid w:val="003A1808"/>
    <w:rsid w:val="003A18A1"/>
    <w:rsid w:val="003A1988"/>
    <w:rsid w:val="003A1EDC"/>
    <w:rsid w:val="003A21C3"/>
    <w:rsid w:val="003A2306"/>
    <w:rsid w:val="003A26DF"/>
    <w:rsid w:val="003A2B61"/>
    <w:rsid w:val="003A31C6"/>
    <w:rsid w:val="003A3251"/>
    <w:rsid w:val="003A32F3"/>
    <w:rsid w:val="003A3531"/>
    <w:rsid w:val="003A3926"/>
    <w:rsid w:val="003A3BAD"/>
    <w:rsid w:val="003A3D1D"/>
    <w:rsid w:val="003A3E73"/>
    <w:rsid w:val="003A3E86"/>
    <w:rsid w:val="003A3F7F"/>
    <w:rsid w:val="003A4146"/>
    <w:rsid w:val="003A437D"/>
    <w:rsid w:val="003A440B"/>
    <w:rsid w:val="003A4462"/>
    <w:rsid w:val="003A47DC"/>
    <w:rsid w:val="003A4945"/>
    <w:rsid w:val="003A4954"/>
    <w:rsid w:val="003A4A90"/>
    <w:rsid w:val="003A4AFD"/>
    <w:rsid w:val="003A4BC3"/>
    <w:rsid w:val="003A4E5E"/>
    <w:rsid w:val="003A517A"/>
    <w:rsid w:val="003A5364"/>
    <w:rsid w:val="003A5517"/>
    <w:rsid w:val="003A5747"/>
    <w:rsid w:val="003A5774"/>
    <w:rsid w:val="003A5A9A"/>
    <w:rsid w:val="003A5E44"/>
    <w:rsid w:val="003A5FB4"/>
    <w:rsid w:val="003A5FFD"/>
    <w:rsid w:val="003A619F"/>
    <w:rsid w:val="003A6229"/>
    <w:rsid w:val="003A634B"/>
    <w:rsid w:val="003A65D4"/>
    <w:rsid w:val="003A6AAA"/>
    <w:rsid w:val="003A6B28"/>
    <w:rsid w:val="003A6B8A"/>
    <w:rsid w:val="003A6C22"/>
    <w:rsid w:val="003A6D20"/>
    <w:rsid w:val="003A6F63"/>
    <w:rsid w:val="003A70B9"/>
    <w:rsid w:val="003A731A"/>
    <w:rsid w:val="003A7D28"/>
    <w:rsid w:val="003A7FA9"/>
    <w:rsid w:val="003B034A"/>
    <w:rsid w:val="003B06E4"/>
    <w:rsid w:val="003B06EA"/>
    <w:rsid w:val="003B075B"/>
    <w:rsid w:val="003B079A"/>
    <w:rsid w:val="003B081D"/>
    <w:rsid w:val="003B08F4"/>
    <w:rsid w:val="003B0A41"/>
    <w:rsid w:val="003B0DD5"/>
    <w:rsid w:val="003B0EAC"/>
    <w:rsid w:val="003B0F41"/>
    <w:rsid w:val="003B1100"/>
    <w:rsid w:val="003B113D"/>
    <w:rsid w:val="003B11E1"/>
    <w:rsid w:val="003B1458"/>
    <w:rsid w:val="003B1563"/>
    <w:rsid w:val="003B16D5"/>
    <w:rsid w:val="003B1756"/>
    <w:rsid w:val="003B1758"/>
    <w:rsid w:val="003B1775"/>
    <w:rsid w:val="003B17EF"/>
    <w:rsid w:val="003B18A3"/>
    <w:rsid w:val="003B195F"/>
    <w:rsid w:val="003B1E45"/>
    <w:rsid w:val="003B1E83"/>
    <w:rsid w:val="003B1F45"/>
    <w:rsid w:val="003B1FF7"/>
    <w:rsid w:val="003B2A03"/>
    <w:rsid w:val="003B2BA4"/>
    <w:rsid w:val="003B2BA5"/>
    <w:rsid w:val="003B30E8"/>
    <w:rsid w:val="003B312F"/>
    <w:rsid w:val="003B321B"/>
    <w:rsid w:val="003B329E"/>
    <w:rsid w:val="003B3676"/>
    <w:rsid w:val="003B3A24"/>
    <w:rsid w:val="003B403B"/>
    <w:rsid w:val="003B410E"/>
    <w:rsid w:val="003B4184"/>
    <w:rsid w:val="003B421D"/>
    <w:rsid w:val="003B438D"/>
    <w:rsid w:val="003B4551"/>
    <w:rsid w:val="003B499B"/>
    <w:rsid w:val="003B4C48"/>
    <w:rsid w:val="003B4D2E"/>
    <w:rsid w:val="003B5172"/>
    <w:rsid w:val="003B5296"/>
    <w:rsid w:val="003B56BD"/>
    <w:rsid w:val="003B57BF"/>
    <w:rsid w:val="003B5826"/>
    <w:rsid w:val="003B595A"/>
    <w:rsid w:val="003B5A81"/>
    <w:rsid w:val="003B5B54"/>
    <w:rsid w:val="003B5D2B"/>
    <w:rsid w:val="003B619E"/>
    <w:rsid w:val="003B6419"/>
    <w:rsid w:val="003B643A"/>
    <w:rsid w:val="003B64E8"/>
    <w:rsid w:val="003B6C0B"/>
    <w:rsid w:val="003B6CFB"/>
    <w:rsid w:val="003B71A7"/>
    <w:rsid w:val="003B71BA"/>
    <w:rsid w:val="003B7566"/>
    <w:rsid w:val="003B7698"/>
    <w:rsid w:val="003B7760"/>
    <w:rsid w:val="003B7B08"/>
    <w:rsid w:val="003B7C6A"/>
    <w:rsid w:val="003B7CE3"/>
    <w:rsid w:val="003B7F1A"/>
    <w:rsid w:val="003C0121"/>
    <w:rsid w:val="003C0342"/>
    <w:rsid w:val="003C0667"/>
    <w:rsid w:val="003C07D4"/>
    <w:rsid w:val="003C08A6"/>
    <w:rsid w:val="003C0C22"/>
    <w:rsid w:val="003C105C"/>
    <w:rsid w:val="003C155B"/>
    <w:rsid w:val="003C1AA9"/>
    <w:rsid w:val="003C1E8C"/>
    <w:rsid w:val="003C220C"/>
    <w:rsid w:val="003C226A"/>
    <w:rsid w:val="003C2419"/>
    <w:rsid w:val="003C25AE"/>
    <w:rsid w:val="003C26BD"/>
    <w:rsid w:val="003C28A7"/>
    <w:rsid w:val="003C29D6"/>
    <w:rsid w:val="003C2A6F"/>
    <w:rsid w:val="003C2B9F"/>
    <w:rsid w:val="003C2BA6"/>
    <w:rsid w:val="003C2BF6"/>
    <w:rsid w:val="003C2D1F"/>
    <w:rsid w:val="003C3046"/>
    <w:rsid w:val="003C3052"/>
    <w:rsid w:val="003C3332"/>
    <w:rsid w:val="003C333B"/>
    <w:rsid w:val="003C3405"/>
    <w:rsid w:val="003C355E"/>
    <w:rsid w:val="003C35B9"/>
    <w:rsid w:val="003C38BE"/>
    <w:rsid w:val="003C3944"/>
    <w:rsid w:val="003C3950"/>
    <w:rsid w:val="003C3983"/>
    <w:rsid w:val="003C399A"/>
    <w:rsid w:val="003C3BA1"/>
    <w:rsid w:val="003C3FE6"/>
    <w:rsid w:val="003C41B4"/>
    <w:rsid w:val="003C426B"/>
    <w:rsid w:val="003C428C"/>
    <w:rsid w:val="003C42A0"/>
    <w:rsid w:val="003C43EF"/>
    <w:rsid w:val="003C4505"/>
    <w:rsid w:val="003C4928"/>
    <w:rsid w:val="003C5245"/>
    <w:rsid w:val="003C5755"/>
    <w:rsid w:val="003C584F"/>
    <w:rsid w:val="003C5AA1"/>
    <w:rsid w:val="003C5C49"/>
    <w:rsid w:val="003C5DBF"/>
    <w:rsid w:val="003C5E0E"/>
    <w:rsid w:val="003C5F52"/>
    <w:rsid w:val="003C5F5A"/>
    <w:rsid w:val="003C5F7F"/>
    <w:rsid w:val="003C60BD"/>
    <w:rsid w:val="003C6653"/>
    <w:rsid w:val="003C6707"/>
    <w:rsid w:val="003C67B1"/>
    <w:rsid w:val="003C6A3D"/>
    <w:rsid w:val="003C6AF5"/>
    <w:rsid w:val="003C6B1F"/>
    <w:rsid w:val="003C6DDF"/>
    <w:rsid w:val="003C7659"/>
    <w:rsid w:val="003C7973"/>
    <w:rsid w:val="003C79BB"/>
    <w:rsid w:val="003C7AAB"/>
    <w:rsid w:val="003C7B04"/>
    <w:rsid w:val="003C7C35"/>
    <w:rsid w:val="003C7E0B"/>
    <w:rsid w:val="003C7E33"/>
    <w:rsid w:val="003C7E88"/>
    <w:rsid w:val="003C7F82"/>
    <w:rsid w:val="003D00B4"/>
    <w:rsid w:val="003D021C"/>
    <w:rsid w:val="003D0449"/>
    <w:rsid w:val="003D08F8"/>
    <w:rsid w:val="003D0A54"/>
    <w:rsid w:val="003D0C83"/>
    <w:rsid w:val="003D0D59"/>
    <w:rsid w:val="003D0E58"/>
    <w:rsid w:val="003D0EE5"/>
    <w:rsid w:val="003D1B22"/>
    <w:rsid w:val="003D1B85"/>
    <w:rsid w:val="003D1B8B"/>
    <w:rsid w:val="003D2920"/>
    <w:rsid w:val="003D2C04"/>
    <w:rsid w:val="003D2D7A"/>
    <w:rsid w:val="003D2DE0"/>
    <w:rsid w:val="003D2EA1"/>
    <w:rsid w:val="003D30D5"/>
    <w:rsid w:val="003D33FC"/>
    <w:rsid w:val="003D3661"/>
    <w:rsid w:val="003D3B57"/>
    <w:rsid w:val="003D3C45"/>
    <w:rsid w:val="003D3FFD"/>
    <w:rsid w:val="003D4314"/>
    <w:rsid w:val="003D449F"/>
    <w:rsid w:val="003D476C"/>
    <w:rsid w:val="003D4AEC"/>
    <w:rsid w:val="003D4CB9"/>
    <w:rsid w:val="003D4D67"/>
    <w:rsid w:val="003D5001"/>
    <w:rsid w:val="003D504F"/>
    <w:rsid w:val="003D516A"/>
    <w:rsid w:val="003D51E0"/>
    <w:rsid w:val="003D52BC"/>
    <w:rsid w:val="003D5372"/>
    <w:rsid w:val="003D56BF"/>
    <w:rsid w:val="003D56D4"/>
    <w:rsid w:val="003D5C12"/>
    <w:rsid w:val="003D5C7D"/>
    <w:rsid w:val="003D5DC4"/>
    <w:rsid w:val="003D5DC7"/>
    <w:rsid w:val="003D642D"/>
    <w:rsid w:val="003D683F"/>
    <w:rsid w:val="003D6856"/>
    <w:rsid w:val="003D6C36"/>
    <w:rsid w:val="003D6C94"/>
    <w:rsid w:val="003D6DE9"/>
    <w:rsid w:val="003D6E37"/>
    <w:rsid w:val="003D6E95"/>
    <w:rsid w:val="003D6F01"/>
    <w:rsid w:val="003D6F2B"/>
    <w:rsid w:val="003D7164"/>
    <w:rsid w:val="003D737C"/>
    <w:rsid w:val="003D73AA"/>
    <w:rsid w:val="003D7625"/>
    <w:rsid w:val="003D770F"/>
    <w:rsid w:val="003D787D"/>
    <w:rsid w:val="003D79CC"/>
    <w:rsid w:val="003D7D6B"/>
    <w:rsid w:val="003D7DEA"/>
    <w:rsid w:val="003D7EEC"/>
    <w:rsid w:val="003D7F41"/>
    <w:rsid w:val="003E0056"/>
    <w:rsid w:val="003E015F"/>
    <w:rsid w:val="003E0229"/>
    <w:rsid w:val="003E07A4"/>
    <w:rsid w:val="003E0C3B"/>
    <w:rsid w:val="003E0E3E"/>
    <w:rsid w:val="003E1061"/>
    <w:rsid w:val="003E1531"/>
    <w:rsid w:val="003E19AE"/>
    <w:rsid w:val="003E1A87"/>
    <w:rsid w:val="003E1BBE"/>
    <w:rsid w:val="003E1C4E"/>
    <w:rsid w:val="003E1E2F"/>
    <w:rsid w:val="003E21C9"/>
    <w:rsid w:val="003E2261"/>
    <w:rsid w:val="003E2408"/>
    <w:rsid w:val="003E283B"/>
    <w:rsid w:val="003E291E"/>
    <w:rsid w:val="003E2A7D"/>
    <w:rsid w:val="003E2C5F"/>
    <w:rsid w:val="003E2DBA"/>
    <w:rsid w:val="003E2F9D"/>
    <w:rsid w:val="003E3292"/>
    <w:rsid w:val="003E3392"/>
    <w:rsid w:val="003E37DE"/>
    <w:rsid w:val="003E387F"/>
    <w:rsid w:val="003E3A7A"/>
    <w:rsid w:val="003E3AC3"/>
    <w:rsid w:val="003E3B6F"/>
    <w:rsid w:val="003E3ECC"/>
    <w:rsid w:val="003E415C"/>
    <w:rsid w:val="003E42F6"/>
    <w:rsid w:val="003E43A9"/>
    <w:rsid w:val="003E461F"/>
    <w:rsid w:val="003E46D4"/>
    <w:rsid w:val="003E486C"/>
    <w:rsid w:val="003E487F"/>
    <w:rsid w:val="003E488D"/>
    <w:rsid w:val="003E48A2"/>
    <w:rsid w:val="003E4AAD"/>
    <w:rsid w:val="003E4AD7"/>
    <w:rsid w:val="003E4BF4"/>
    <w:rsid w:val="003E4CBD"/>
    <w:rsid w:val="003E51F7"/>
    <w:rsid w:val="003E54BD"/>
    <w:rsid w:val="003E56FA"/>
    <w:rsid w:val="003E576A"/>
    <w:rsid w:val="003E5854"/>
    <w:rsid w:val="003E5E60"/>
    <w:rsid w:val="003E631A"/>
    <w:rsid w:val="003E65DA"/>
    <w:rsid w:val="003E6A05"/>
    <w:rsid w:val="003E6A82"/>
    <w:rsid w:val="003E6BE9"/>
    <w:rsid w:val="003E6D1B"/>
    <w:rsid w:val="003E73CB"/>
    <w:rsid w:val="003E748D"/>
    <w:rsid w:val="003E7599"/>
    <w:rsid w:val="003E76C9"/>
    <w:rsid w:val="003E7B07"/>
    <w:rsid w:val="003E7EC8"/>
    <w:rsid w:val="003E7F38"/>
    <w:rsid w:val="003F0066"/>
    <w:rsid w:val="003F0111"/>
    <w:rsid w:val="003F0408"/>
    <w:rsid w:val="003F0440"/>
    <w:rsid w:val="003F0541"/>
    <w:rsid w:val="003F0689"/>
    <w:rsid w:val="003F093D"/>
    <w:rsid w:val="003F0B87"/>
    <w:rsid w:val="003F0CB1"/>
    <w:rsid w:val="003F0F91"/>
    <w:rsid w:val="003F1301"/>
    <w:rsid w:val="003F15A2"/>
    <w:rsid w:val="003F1799"/>
    <w:rsid w:val="003F1B4A"/>
    <w:rsid w:val="003F252E"/>
    <w:rsid w:val="003F2599"/>
    <w:rsid w:val="003F2A0B"/>
    <w:rsid w:val="003F2DC3"/>
    <w:rsid w:val="003F2E59"/>
    <w:rsid w:val="003F2ED8"/>
    <w:rsid w:val="003F3318"/>
    <w:rsid w:val="003F33FA"/>
    <w:rsid w:val="003F35AD"/>
    <w:rsid w:val="003F35CB"/>
    <w:rsid w:val="003F35F7"/>
    <w:rsid w:val="003F3619"/>
    <w:rsid w:val="003F3624"/>
    <w:rsid w:val="003F363E"/>
    <w:rsid w:val="003F3662"/>
    <w:rsid w:val="003F3A44"/>
    <w:rsid w:val="003F3C06"/>
    <w:rsid w:val="003F403B"/>
    <w:rsid w:val="003F4810"/>
    <w:rsid w:val="003F48C1"/>
    <w:rsid w:val="003F4A7B"/>
    <w:rsid w:val="003F4B61"/>
    <w:rsid w:val="003F4D25"/>
    <w:rsid w:val="003F4D27"/>
    <w:rsid w:val="003F516C"/>
    <w:rsid w:val="003F51B5"/>
    <w:rsid w:val="003F523A"/>
    <w:rsid w:val="003F52F4"/>
    <w:rsid w:val="003F56B9"/>
    <w:rsid w:val="003F579E"/>
    <w:rsid w:val="003F57EF"/>
    <w:rsid w:val="003F58B8"/>
    <w:rsid w:val="003F66BC"/>
    <w:rsid w:val="003F69D1"/>
    <w:rsid w:val="003F7699"/>
    <w:rsid w:val="003F7950"/>
    <w:rsid w:val="003F7A70"/>
    <w:rsid w:val="003F7E7B"/>
    <w:rsid w:val="003F7F97"/>
    <w:rsid w:val="0040004F"/>
    <w:rsid w:val="004001B4"/>
    <w:rsid w:val="0040083A"/>
    <w:rsid w:val="00400B1E"/>
    <w:rsid w:val="00400B97"/>
    <w:rsid w:val="00400F28"/>
    <w:rsid w:val="00400FD9"/>
    <w:rsid w:val="00400FFF"/>
    <w:rsid w:val="0040105D"/>
    <w:rsid w:val="00401168"/>
    <w:rsid w:val="004012A9"/>
    <w:rsid w:val="004012F9"/>
    <w:rsid w:val="00401C8D"/>
    <w:rsid w:val="004022DA"/>
    <w:rsid w:val="00402343"/>
    <w:rsid w:val="0040240C"/>
    <w:rsid w:val="0040277E"/>
    <w:rsid w:val="00402A14"/>
    <w:rsid w:val="0040301C"/>
    <w:rsid w:val="00403077"/>
    <w:rsid w:val="0040308E"/>
    <w:rsid w:val="00403173"/>
    <w:rsid w:val="00403298"/>
    <w:rsid w:val="00403430"/>
    <w:rsid w:val="004038BB"/>
    <w:rsid w:val="00403D26"/>
    <w:rsid w:val="00403E13"/>
    <w:rsid w:val="00403F11"/>
    <w:rsid w:val="0040415E"/>
    <w:rsid w:val="004043B8"/>
    <w:rsid w:val="004043CB"/>
    <w:rsid w:val="0040443A"/>
    <w:rsid w:val="004044E5"/>
    <w:rsid w:val="00404581"/>
    <w:rsid w:val="004046DD"/>
    <w:rsid w:val="004047D6"/>
    <w:rsid w:val="00404AB0"/>
    <w:rsid w:val="00404C21"/>
    <w:rsid w:val="0040504B"/>
    <w:rsid w:val="00405121"/>
    <w:rsid w:val="00405583"/>
    <w:rsid w:val="004056AB"/>
    <w:rsid w:val="004059F9"/>
    <w:rsid w:val="00405B6A"/>
    <w:rsid w:val="00405BC7"/>
    <w:rsid w:val="00405FCC"/>
    <w:rsid w:val="00406041"/>
    <w:rsid w:val="0040616E"/>
    <w:rsid w:val="00406760"/>
    <w:rsid w:val="0040688A"/>
    <w:rsid w:val="0040730D"/>
    <w:rsid w:val="004074B6"/>
    <w:rsid w:val="00407632"/>
    <w:rsid w:val="004076ED"/>
    <w:rsid w:val="00407916"/>
    <w:rsid w:val="00407D7B"/>
    <w:rsid w:val="00407EC0"/>
    <w:rsid w:val="00407F63"/>
    <w:rsid w:val="00410646"/>
    <w:rsid w:val="00410C00"/>
    <w:rsid w:val="00410EDE"/>
    <w:rsid w:val="0041124C"/>
    <w:rsid w:val="004114F2"/>
    <w:rsid w:val="0041176E"/>
    <w:rsid w:val="0041211F"/>
    <w:rsid w:val="004123BE"/>
    <w:rsid w:val="00412B53"/>
    <w:rsid w:val="00412CB4"/>
    <w:rsid w:val="00412D21"/>
    <w:rsid w:val="00412DBC"/>
    <w:rsid w:val="00412F64"/>
    <w:rsid w:val="00413283"/>
    <w:rsid w:val="004132B5"/>
    <w:rsid w:val="004133F6"/>
    <w:rsid w:val="004134F0"/>
    <w:rsid w:val="0041350A"/>
    <w:rsid w:val="004138C3"/>
    <w:rsid w:val="004138E8"/>
    <w:rsid w:val="00413935"/>
    <w:rsid w:val="00413B78"/>
    <w:rsid w:val="00413E80"/>
    <w:rsid w:val="004141DF"/>
    <w:rsid w:val="00414285"/>
    <w:rsid w:val="0041439A"/>
    <w:rsid w:val="00414856"/>
    <w:rsid w:val="00414C18"/>
    <w:rsid w:val="004151C9"/>
    <w:rsid w:val="00415231"/>
    <w:rsid w:val="0041524A"/>
    <w:rsid w:val="004152FD"/>
    <w:rsid w:val="00415322"/>
    <w:rsid w:val="004154D9"/>
    <w:rsid w:val="004156AA"/>
    <w:rsid w:val="004157B2"/>
    <w:rsid w:val="00415C73"/>
    <w:rsid w:val="00415D01"/>
    <w:rsid w:val="00416006"/>
    <w:rsid w:val="00416235"/>
    <w:rsid w:val="00416388"/>
    <w:rsid w:val="0041682D"/>
    <w:rsid w:val="00416891"/>
    <w:rsid w:val="004168AA"/>
    <w:rsid w:val="00416BDC"/>
    <w:rsid w:val="00416EE5"/>
    <w:rsid w:val="0041700E"/>
    <w:rsid w:val="00417245"/>
    <w:rsid w:val="004173F6"/>
    <w:rsid w:val="00417457"/>
    <w:rsid w:val="004176D1"/>
    <w:rsid w:val="004179E2"/>
    <w:rsid w:val="00417AC0"/>
    <w:rsid w:val="00417C17"/>
    <w:rsid w:val="00417F02"/>
    <w:rsid w:val="0042004D"/>
    <w:rsid w:val="00420112"/>
    <w:rsid w:val="004204DD"/>
    <w:rsid w:val="004209E6"/>
    <w:rsid w:val="00421206"/>
    <w:rsid w:val="0042144E"/>
    <w:rsid w:val="004218E2"/>
    <w:rsid w:val="00421B61"/>
    <w:rsid w:val="00421EFD"/>
    <w:rsid w:val="004221D9"/>
    <w:rsid w:val="004221F3"/>
    <w:rsid w:val="0042231C"/>
    <w:rsid w:val="004225F9"/>
    <w:rsid w:val="004226B4"/>
    <w:rsid w:val="004228A3"/>
    <w:rsid w:val="004229F0"/>
    <w:rsid w:val="00422A81"/>
    <w:rsid w:val="00422AD5"/>
    <w:rsid w:val="00422D1B"/>
    <w:rsid w:val="00422DA6"/>
    <w:rsid w:val="00422DBF"/>
    <w:rsid w:val="00422DF7"/>
    <w:rsid w:val="00422E45"/>
    <w:rsid w:val="004231C4"/>
    <w:rsid w:val="00423232"/>
    <w:rsid w:val="00423280"/>
    <w:rsid w:val="004232AB"/>
    <w:rsid w:val="00423308"/>
    <w:rsid w:val="00423585"/>
    <w:rsid w:val="00423714"/>
    <w:rsid w:val="00423907"/>
    <w:rsid w:val="0042390F"/>
    <w:rsid w:val="00423CD2"/>
    <w:rsid w:val="00424337"/>
    <w:rsid w:val="00424454"/>
    <w:rsid w:val="00424EF0"/>
    <w:rsid w:val="00424F65"/>
    <w:rsid w:val="004251EE"/>
    <w:rsid w:val="00425312"/>
    <w:rsid w:val="00425693"/>
    <w:rsid w:val="004256C7"/>
    <w:rsid w:val="00425A6F"/>
    <w:rsid w:val="00425AC4"/>
    <w:rsid w:val="00425D83"/>
    <w:rsid w:val="004264D8"/>
    <w:rsid w:val="004266D6"/>
    <w:rsid w:val="0042691C"/>
    <w:rsid w:val="0042698A"/>
    <w:rsid w:val="00426A1A"/>
    <w:rsid w:val="00426A5D"/>
    <w:rsid w:val="00426B0F"/>
    <w:rsid w:val="00426C72"/>
    <w:rsid w:val="00426D3F"/>
    <w:rsid w:val="0042726C"/>
    <w:rsid w:val="004276B5"/>
    <w:rsid w:val="0042776B"/>
    <w:rsid w:val="00427A9B"/>
    <w:rsid w:val="00427ABB"/>
    <w:rsid w:val="00427BAA"/>
    <w:rsid w:val="00430010"/>
    <w:rsid w:val="0043014B"/>
    <w:rsid w:val="00430187"/>
    <w:rsid w:val="004301FC"/>
    <w:rsid w:val="00430375"/>
    <w:rsid w:val="004308DD"/>
    <w:rsid w:val="00430A86"/>
    <w:rsid w:val="0043108D"/>
    <w:rsid w:val="004311D6"/>
    <w:rsid w:val="004311E1"/>
    <w:rsid w:val="004314F5"/>
    <w:rsid w:val="00431526"/>
    <w:rsid w:val="0043187C"/>
    <w:rsid w:val="00431AE0"/>
    <w:rsid w:val="00431C7E"/>
    <w:rsid w:val="00431E8E"/>
    <w:rsid w:val="004320C1"/>
    <w:rsid w:val="004323D8"/>
    <w:rsid w:val="0043278D"/>
    <w:rsid w:val="004329FD"/>
    <w:rsid w:val="00432BE2"/>
    <w:rsid w:val="00432BF5"/>
    <w:rsid w:val="00432D97"/>
    <w:rsid w:val="00432F7A"/>
    <w:rsid w:val="00432FA2"/>
    <w:rsid w:val="0043304A"/>
    <w:rsid w:val="004330CA"/>
    <w:rsid w:val="00433691"/>
    <w:rsid w:val="00433A5E"/>
    <w:rsid w:val="00433A82"/>
    <w:rsid w:val="00433B50"/>
    <w:rsid w:val="00433DF7"/>
    <w:rsid w:val="0043404D"/>
    <w:rsid w:val="0043438F"/>
    <w:rsid w:val="0043442E"/>
    <w:rsid w:val="00434720"/>
    <w:rsid w:val="00434727"/>
    <w:rsid w:val="004348CA"/>
    <w:rsid w:val="00434990"/>
    <w:rsid w:val="00434A65"/>
    <w:rsid w:val="00434B9B"/>
    <w:rsid w:val="00434E69"/>
    <w:rsid w:val="00435624"/>
    <w:rsid w:val="004358C5"/>
    <w:rsid w:val="00435B9C"/>
    <w:rsid w:val="00435D2D"/>
    <w:rsid w:val="00435D3C"/>
    <w:rsid w:val="00436054"/>
    <w:rsid w:val="00436234"/>
    <w:rsid w:val="0043669F"/>
    <w:rsid w:val="00436869"/>
    <w:rsid w:val="0043699D"/>
    <w:rsid w:val="00436ACE"/>
    <w:rsid w:val="00436CAE"/>
    <w:rsid w:val="00436E2A"/>
    <w:rsid w:val="00436F92"/>
    <w:rsid w:val="00437054"/>
    <w:rsid w:val="00437373"/>
    <w:rsid w:val="0043767C"/>
    <w:rsid w:val="00437896"/>
    <w:rsid w:val="004378CA"/>
    <w:rsid w:val="004378E2"/>
    <w:rsid w:val="004379A2"/>
    <w:rsid w:val="004379C6"/>
    <w:rsid w:val="00437AC8"/>
    <w:rsid w:val="00437F0A"/>
    <w:rsid w:val="00440026"/>
    <w:rsid w:val="0044005C"/>
    <w:rsid w:val="00440131"/>
    <w:rsid w:val="00440938"/>
    <w:rsid w:val="00440A37"/>
    <w:rsid w:val="00440B65"/>
    <w:rsid w:val="00440B8F"/>
    <w:rsid w:val="00440C15"/>
    <w:rsid w:val="00440D71"/>
    <w:rsid w:val="004414FD"/>
    <w:rsid w:val="00441793"/>
    <w:rsid w:val="0044182A"/>
    <w:rsid w:val="00441DC4"/>
    <w:rsid w:val="00441E4B"/>
    <w:rsid w:val="00441ED9"/>
    <w:rsid w:val="00441F22"/>
    <w:rsid w:val="0044224E"/>
    <w:rsid w:val="00442F1F"/>
    <w:rsid w:val="00443203"/>
    <w:rsid w:val="00443310"/>
    <w:rsid w:val="004434E1"/>
    <w:rsid w:val="00443509"/>
    <w:rsid w:val="00443597"/>
    <w:rsid w:val="004437E8"/>
    <w:rsid w:val="00443866"/>
    <w:rsid w:val="00443C7B"/>
    <w:rsid w:val="00443CE5"/>
    <w:rsid w:val="00443D70"/>
    <w:rsid w:val="004441C4"/>
    <w:rsid w:val="004442E6"/>
    <w:rsid w:val="00444394"/>
    <w:rsid w:val="0044453E"/>
    <w:rsid w:val="00444588"/>
    <w:rsid w:val="004445D2"/>
    <w:rsid w:val="0044480F"/>
    <w:rsid w:val="00444B1C"/>
    <w:rsid w:val="00444BA5"/>
    <w:rsid w:val="00444C14"/>
    <w:rsid w:val="00444CDD"/>
    <w:rsid w:val="00444E6B"/>
    <w:rsid w:val="00444FBB"/>
    <w:rsid w:val="00445266"/>
    <w:rsid w:val="0044535C"/>
    <w:rsid w:val="00445943"/>
    <w:rsid w:val="00445970"/>
    <w:rsid w:val="00445E8B"/>
    <w:rsid w:val="00445E8C"/>
    <w:rsid w:val="00445EB9"/>
    <w:rsid w:val="00445F79"/>
    <w:rsid w:val="00446082"/>
    <w:rsid w:val="00446220"/>
    <w:rsid w:val="00446330"/>
    <w:rsid w:val="00446646"/>
    <w:rsid w:val="00446727"/>
    <w:rsid w:val="004467A4"/>
    <w:rsid w:val="00446F55"/>
    <w:rsid w:val="00447573"/>
    <w:rsid w:val="004475C9"/>
    <w:rsid w:val="00447AB8"/>
    <w:rsid w:val="00447B9B"/>
    <w:rsid w:val="00447D55"/>
    <w:rsid w:val="00447F67"/>
    <w:rsid w:val="004502AE"/>
    <w:rsid w:val="004507B1"/>
    <w:rsid w:val="004508F2"/>
    <w:rsid w:val="004509E5"/>
    <w:rsid w:val="00451403"/>
    <w:rsid w:val="004514C5"/>
    <w:rsid w:val="00451658"/>
    <w:rsid w:val="0045180E"/>
    <w:rsid w:val="00451CA4"/>
    <w:rsid w:val="00451CEF"/>
    <w:rsid w:val="00451DF5"/>
    <w:rsid w:val="00451E15"/>
    <w:rsid w:val="0045202E"/>
    <w:rsid w:val="00452183"/>
    <w:rsid w:val="004521CB"/>
    <w:rsid w:val="004521D8"/>
    <w:rsid w:val="00452258"/>
    <w:rsid w:val="00452266"/>
    <w:rsid w:val="004525DA"/>
    <w:rsid w:val="00452842"/>
    <w:rsid w:val="00452BB2"/>
    <w:rsid w:val="00452F5D"/>
    <w:rsid w:val="00452F77"/>
    <w:rsid w:val="004533A0"/>
    <w:rsid w:val="004533A8"/>
    <w:rsid w:val="004537E5"/>
    <w:rsid w:val="004538B0"/>
    <w:rsid w:val="004538C4"/>
    <w:rsid w:val="00453905"/>
    <w:rsid w:val="00453A54"/>
    <w:rsid w:val="00453C4A"/>
    <w:rsid w:val="00453C89"/>
    <w:rsid w:val="00453CD2"/>
    <w:rsid w:val="00454022"/>
    <w:rsid w:val="0045407C"/>
    <w:rsid w:val="004540BC"/>
    <w:rsid w:val="004540F4"/>
    <w:rsid w:val="004542DF"/>
    <w:rsid w:val="004546F7"/>
    <w:rsid w:val="00454779"/>
    <w:rsid w:val="00454D7B"/>
    <w:rsid w:val="00454E02"/>
    <w:rsid w:val="00454F23"/>
    <w:rsid w:val="0045507A"/>
    <w:rsid w:val="00455A44"/>
    <w:rsid w:val="00455A83"/>
    <w:rsid w:val="00455EEA"/>
    <w:rsid w:val="00455F00"/>
    <w:rsid w:val="004568F9"/>
    <w:rsid w:val="004569ED"/>
    <w:rsid w:val="00456C9B"/>
    <w:rsid w:val="00456E33"/>
    <w:rsid w:val="00456E6E"/>
    <w:rsid w:val="00456F6E"/>
    <w:rsid w:val="00457059"/>
    <w:rsid w:val="00457124"/>
    <w:rsid w:val="004573EA"/>
    <w:rsid w:val="0045795E"/>
    <w:rsid w:val="00457B93"/>
    <w:rsid w:val="00457C6A"/>
    <w:rsid w:val="004600C4"/>
    <w:rsid w:val="004603CA"/>
    <w:rsid w:val="00460481"/>
    <w:rsid w:val="0046049E"/>
    <w:rsid w:val="0046055E"/>
    <w:rsid w:val="0046065F"/>
    <w:rsid w:val="00460A25"/>
    <w:rsid w:val="00460DF0"/>
    <w:rsid w:val="00461254"/>
    <w:rsid w:val="00461448"/>
    <w:rsid w:val="0046149F"/>
    <w:rsid w:val="00461CBB"/>
    <w:rsid w:val="00461DFC"/>
    <w:rsid w:val="00461FDF"/>
    <w:rsid w:val="00462515"/>
    <w:rsid w:val="0046296F"/>
    <w:rsid w:val="00462BEF"/>
    <w:rsid w:val="00462E9E"/>
    <w:rsid w:val="004632AD"/>
    <w:rsid w:val="00463727"/>
    <w:rsid w:val="00463975"/>
    <w:rsid w:val="00463B04"/>
    <w:rsid w:val="00463C10"/>
    <w:rsid w:val="00463E8E"/>
    <w:rsid w:val="0046441C"/>
    <w:rsid w:val="00464573"/>
    <w:rsid w:val="00464579"/>
    <w:rsid w:val="0046481F"/>
    <w:rsid w:val="004648F5"/>
    <w:rsid w:val="00464A22"/>
    <w:rsid w:val="00464CBE"/>
    <w:rsid w:val="00464E6E"/>
    <w:rsid w:val="004657D2"/>
    <w:rsid w:val="004657E6"/>
    <w:rsid w:val="004657FC"/>
    <w:rsid w:val="00465A0A"/>
    <w:rsid w:val="00465AEA"/>
    <w:rsid w:val="00465B35"/>
    <w:rsid w:val="00465B9A"/>
    <w:rsid w:val="00465C74"/>
    <w:rsid w:val="00465CA0"/>
    <w:rsid w:val="00465D05"/>
    <w:rsid w:val="00465D2F"/>
    <w:rsid w:val="00465D51"/>
    <w:rsid w:val="00465E72"/>
    <w:rsid w:val="004660FE"/>
    <w:rsid w:val="0046628A"/>
    <w:rsid w:val="004662D3"/>
    <w:rsid w:val="00466414"/>
    <w:rsid w:val="004666A2"/>
    <w:rsid w:val="004666DD"/>
    <w:rsid w:val="00466723"/>
    <w:rsid w:val="004668EB"/>
    <w:rsid w:val="00466A3C"/>
    <w:rsid w:val="00466D8D"/>
    <w:rsid w:val="00466DD8"/>
    <w:rsid w:val="00466F2C"/>
    <w:rsid w:val="00466F54"/>
    <w:rsid w:val="0046702A"/>
    <w:rsid w:val="00467370"/>
    <w:rsid w:val="004673B4"/>
    <w:rsid w:val="0046740A"/>
    <w:rsid w:val="004675A6"/>
    <w:rsid w:val="00467818"/>
    <w:rsid w:val="00467C2A"/>
    <w:rsid w:val="00467EEC"/>
    <w:rsid w:val="004702A7"/>
    <w:rsid w:val="004705DB"/>
    <w:rsid w:val="00470739"/>
    <w:rsid w:val="00470A53"/>
    <w:rsid w:val="00470F09"/>
    <w:rsid w:val="0047105B"/>
    <w:rsid w:val="00471202"/>
    <w:rsid w:val="004712DA"/>
    <w:rsid w:val="00471302"/>
    <w:rsid w:val="0047144A"/>
    <w:rsid w:val="00471779"/>
    <w:rsid w:val="004718EC"/>
    <w:rsid w:val="00471E01"/>
    <w:rsid w:val="00471F35"/>
    <w:rsid w:val="004720E5"/>
    <w:rsid w:val="00472114"/>
    <w:rsid w:val="004721A7"/>
    <w:rsid w:val="00472296"/>
    <w:rsid w:val="00472524"/>
    <w:rsid w:val="00472B61"/>
    <w:rsid w:val="00472D98"/>
    <w:rsid w:val="00472E4A"/>
    <w:rsid w:val="00472F55"/>
    <w:rsid w:val="00473005"/>
    <w:rsid w:val="004732EA"/>
    <w:rsid w:val="00473743"/>
    <w:rsid w:val="00473BF7"/>
    <w:rsid w:val="00473C1F"/>
    <w:rsid w:val="004747DA"/>
    <w:rsid w:val="00474B8A"/>
    <w:rsid w:val="00474B9D"/>
    <w:rsid w:val="00474CE3"/>
    <w:rsid w:val="00474EA4"/>
    <w:rsid w:val="00474FD3"/>
    <w:rsid w:val="0047513B"/>
    <w:rsid w:val="00475218"/>
    <w:rsid w:val="00475400"/>
    <w:rsid w:val="004756B6"/>
    <w:rsid w:val="00475ADD"/>
    <w:rsid w:val="00475B35"/>
    <w:rsid w:val="00475C6E"/>
    <w:rsid w:val="00475D73"/>
    <w:rsid w:val="00475DF3"/>
    <w:rsid w:val="00475E98"/>
    <w:rsid w:val="0047607C"/>
    <w:rsid w:val="004760FF"/>
    <w:rsid w:val="004769A8"/>
    <w:rsid w:val="00476A2A"/>
    <w:rsid w:val="00476B56"/>
    <w:rsid w:val="00476D1C"/>
    <w:rsid w:val="00476D6A"/>
    <w:rsid w:val="00476DA3"/>
    <w:rsid w:val="00476EA6"/>
    <w:rsid w:val="00476EDB"/>
    <w:rsid w:val="004771F3"/>
    <w:rsid w:val="0047755A"/>
    <w:rsid w:val="0047784F"/>
    <w:rsid w:val="004778A7"/>
    <w:rsid w:val="00477B19"/>
    <w:rsid w:val="004800C8"/>
    <w:rsid w:val="0048076B"/>
    <w:rsid w:val="0048098E"/>
    <w:rsid w:val="00480F81"/>
    <w:rsid w:val="004810A1"/>
    <w:rsid w:val="004810B8"/>
    <w:rsid w:val="0048116A"/>
    <w:rsid w:val="004813A2"/>
    <w:rsid w:val="004817BD"/>
    <w:rsid w:val="00481A62"/>
    <w:rsid w:val="00481AA0"/>
    <w:rsid w:val="00481C25"/>
    <w:rsid w:val="00481E7D"/>
    <w:rsid w:val="004820C9"/>
    <w:rsid w:val="004821E2"/>
    <w:rsid w:val="004825CB"/>
    <w:rsid w:val="004829CE"/>
    <w:rsid w:val="00482ADF"/>
    <w:rsid w:val="00482BC0"/>
    <w:rsid w:val="00482C24"/>
    <w:rsid w:val="00482E22"/>
    <w:rsid w:val="00482EEB"/>
    <w:rsid w:val="00482F3E"/>
    <w:rsid w:val="00483288"/>
    <w:rsid w:val="004833E1"/>
    <w:rsid w:val="004833F5"/>
    <w:rsid w:val="00483692"/>
    <w:rsid w:val="00483701"/>
    <w:rsid w:val="00483713"/>
    <w:rsid w:val="0048386A"/>
    <w:rsid w:val="00483884"/>
    <w:rsid w:val="00483935"/>
    <w:rsid w:val="00483DA9"/>
    <w:rsid w:val="004842D5"/>
    <w:rsid w:val="00484461"/>
    <w:rsid w:val="00484462"/>
    <w:rsid w:val="0048453C"/>
    <w:rsid w:val="00484851"/>
    <w:rsid w:val="00484CC4"/>
    <w:rsid w:val="00484EE8"/>
    <w:rsid w:val="00485111"/>
    <w:rsid w:val="004853DE"/>
    <w:rsid w:val="0048540D"/>
    <w:rsid w:val="004857EB"/>
    <w:rsid w:val="00485894"/>
    <w:rsid w:val="0048599D"/>
    <w:rsid w:val="004859F1"/>
    <w:rsid w:val="00485C93"/>
    <w:rsid w:val="00485D1B"/>
    <w:rsid w:val="0048602E"/>
    <w:rsid w:val="0048612F"/>
    <w:rsid w:val="004862D0"/>
    <w:rsid w:val="004863E8"/>
    <w:rsid w:val="00486470"/>
    <w:rsid w:val="004864B5"/>
    <w:rsid w:val="00486766"/>
    <w:rsid w:val="00486AB3"/>
    <w:rsid w:val="00486C3C"/>
    <w:rsid w:val="00486EDE"/>
    <w:rsid w:val="00486EF3"/>
    <w:rsid w:val="00486F29"/>
    <w:rsid w:val="00487224"/>
    <w:rsid w:val="004872D3"/>
    <w:rsid w:val="00487427"/>
    <w:rsid w:val="00487510"/>
    <w:rsid w:val="00487A7A"/>
    <w:rsid w:val="00487CB7"/>
    <w:rsid w:val="00487CBE"/>
    <w:rsid w:val="00490000"/>
    <w:rsid w:val="0049031C"/>
    <w:rsid w:val="0049066E"/>
    <w:rsid w:val="004908A7"/>
    <w:rsid w:val="00490BE7"/>
    <w:rsid w:val="00490C22"/>
    <w:rsid w:val="00490DF9"/>
    <w:rsid w:val="00490E74"/>
    <w:rsid w:val="004912C2"/>
    <w:rsid w:val="00491394"/>
    <w:rsid w:val="00491645"/>
    <w:rsid w:val="004917F7"/>
    <w:rsid w:val="00491A2B"/>
    <w:rsid w:val="00491AAC"/>
    <w:rsid w:val="00491BE9"/>
    <w:rsid w:val="00491C56"/>
    <w:rsid w:val="00491CF2"/>
    <w:rsid w:val="00492097"/>
    <w:rsid w:val="00492672"/>
    <w:rsid w:val="00492700"/>
    <w:rsid w:val="0049275B"/>
    <w:rsid w:val="0049286B"/>
    <w:rsid w:val="00492A05"/>
    <w:rsid w:val="00492ACE"/>
    <w:rsid w:val="00492C71"/>
    <w:rsid w:val="00492ED9"/>
    <w:rsid w:val="00492F15"/>
    <w:rsid w:val="004933E5"/>
    <w:rsid w:val="00493670"/>
    <w:rsid w:val="0049376B"/>
    <w:rsid w:val="00493AD5"/>
    <w:rsid w:val="00493E11"/>
    <w:rsid w:val="0049440D"/>
    <w:rsid w:val="004945EC"/>
    <w:rsid w:val="00494653"/>
    <w:rsid w:val="0049469F"/>
    <w:rsid w:val="004946BC"/>
    <w:rsid w:val="0049478E"/>
    <w:rsid w:val="004947F9"/>
    <w:rsid w:val="00494BE5"/>
    <w:rsid w:val="00494E76"/>
    <w:rsid w:val="00495027"/>
    <w:rsid w:val="00495272"/>
    <w:rsid w:val="004953F1"/>
    <w:rsid w:val="0049558B"/>
    <w:rsid w:val="00495B43"/>
    <w:rsid w:val="00495DF9"/>
    <w:rsid w:val="00496393"/>
    <w:rsid w:val="004963D5"/>
    <w:rsid w:val="00496402"/>
    <w:rsid w:val="0049651E"/>
    <w:rsid w:val="0049654F"/>
    <w:rsid w:val="00496857"/>
    <w:rsid w:val="004969D4"/>
    <w:rsid w:val="00496D05"/>
    <w:rsid w:val="004970B6"/>
    <w:rsid w:val="00497304"/>
    <w:rsid w:val="0049768F"/>
    <w:rsid w:val="004979A1"/>
    <w:rsid w:val="00497B23"/>
    <w:rsid w:val="004A0489"/>
    <w:rsid w:val="004A05C4"/>
    <w:rsid w:val="004A0A65"/>
    <w:rsid w:val="004A0F59"/>
    <w:rsid w:val="004A138A"/>
    <w:rsid w:val="004A15F9"/>
    <w:rsid w:val="004A1B71"/>
    <w:rsid w:val="004A1BDD"/>
    <w:rsid w:val="004A1C77"/>
    <w:rsid w:val="004A1E5F"/>
    <w:rsid w:val="004A2534"/>
    <w:rsid w:val="004A2672"/>
    <w:rsid w:val="004A2BA0"/>
    <w:rsid w:val="004A2E93"/>
    <w:rsid w:val="004A3015"/>
    <w:rsid w:val="004A31E2"/>
    <w:rsid w:val="004A3314"/>
    <w:rsid w:val="004A3389"/>
    <w:rsid w:val="004A3518"/>
    <w:rsid w:val="004A35A7"/>
    <w:rsid w:val="004A3AC0"/>
    <w:rsid w:val="004A3C6E"/>
    <w:rsid w:val="004A3C85"/>
    <w:rsid w:val="004A3DC0"/>
    <w:rsid w:val="004A3E30"/>
    <w:rsid w:val="004A3E89"/>
    <w:rsid w:val="004A3F90"/>
    <w:rsid w:val="004A3F92"/>
    <w:rsid w:val="004A412F"/>
    <w:rsid w:val="004A41C9"/>
    <w:rsid w:val="004A430A"/>
    <w:rsid w:val="004A46CE"/>
    <w:rsid w:val="004A4715"/>
    <w:rsid w:val="004A4CF4"/>
    <w:rsid w:val="004A4EB5"/>
    <w:rsid w:val="004A4EC3"/>
    <w:rsid w:val="004A593E"/>
    <w:rsid w:val="004A5ADF"/>
    <w:rsid w:val="004A5BF4"/>
    <w:rsid w:val="004A5C8C"/>
    <w:rsid w:val="004A5E5D"/>
    <w:rsid w:val="004A61B8"/>
    <w:rsid w:val="004A6372"/>
    <w:rsid w:val="004A647E"/>
    <w:rsid w:val="004A64E9"/>
    <w:rsid w:val="004A6736"/>
    <w:rsid w:val="004A68E6"/>
    <w:rsid w:val="004A693D"/>
    <w:rsid w:val="004A698A"/>
    <w:rsid w:val="004A69AB"/>
    <w:rsid w:val="004A6A1E"/>
    <w:rsid w:val="004A6E95"/>
    <w:rsid w:val="004A6F6D"/>
    <w:rsid w:val="004A6FFB"/>
    <w:rsid w:val="004A70BA"/>
    <w:rsid w:val="004A76C7"/>
    <w:rsid w:val="004A76E3"/>
    <w:rsid w:val="004A7833"/>
    <w:rsid w:val="004A78F0"/>
    <w:rsid w:val="004A7C91"/>
    <w:rsid w:val="004A7DDB"/>
    <w:rsid w:val="004A7F5F"/>
    <w:rsid w:val="004A7FE3"/>
    <w:rsid w:val="004B0127"/>
    <w:rsid w:val="004B0284"/>
    <w:rsid w:val="004B0368"/>
    <w:rsid w:val="004B07E3"/>
    <w:rsid w:val="004B0A98"/>
    <w:rsid w:val="004B0CFC"/>
    <w:rsid w:val="004B0E69"/>
    <w:rsid w:val="004B0F39"/>
    <w:rsid w:val="004B121A"/>
    <w:rsid w:val="004B129B"/>
    <w:rsid w:val="004B13BE"/>
    <w:rsid w:val="004B1641"/>
    <w:rsid w:val="004B1702"/>
    <w:rsid w:val="004B194A"/>
    <w:rsid w:val="004B1B50"/>
    <w:rsid w:val="004B1F46"/>
    <w:rsid w:val="004B2030"/>
    <w:rsid w:val="004B20B6"/>
    <w:rsid w:val="004B2D81"/>
    <w:rsid w:val="004B30EB"/>
    <w:rsid w:val="004B3122"/>
    <w:rsid w:val="004B320B"/>
    <w:rsid w:val="004B3333"/>
    <w:rsid w:val="004B37A8"/>
    <w:rsid w:val="004B37E7"/>
    <w:rsid w:val="004B388B"/>
    <w:rsid w:val="004B39F2"/>
    <w:rsid w:val="004B3B02"/>
    <w:rsid w:val="004B3BB3"/>
    <w:rsid w:val="004B4006"/>
    <w:rsid w:val="004B43E4"/>
    <w:rsid w:val="004B444B"/>
    <w:rsid w:val="004B445D"/>
    <w:rsid w:val="004B46A0"/>
    <w:rsid w:val="004B47A3"/>
    <w:rsid w:val="004B49C8"/>
    <w:rsid w:val="004B4E8D"/>
    <w:rsid w:val="004B5216"/>
    <w:rsid w:val="004B5276"/>
    <w:rsid w:val="004B5517"/>
    <w:rsid w:val="004B5777"/>
    <w:rsid w:val="004B5861"/>
    <w:rsid w:val="004B599C"/>
    <w:rsid w:val="004B59A8"/>
    <w:rsid w:val="004B59CC"/>
    <w:rsid w:val="004B5AA2"/>
    <w:rsid w:val="004B5B07"/>
    <w:rsid w:val="004B5BE6"/>
    <w:rsid w:val="004B5CE4"/>
    <w:rsid w:val="004B5EB8"/>
    <w:rsid w:val="004B601E"/>
    <w:rsid w:val="004B62C1"/>
    <w:rsid w:val="004B62E0"/>
    <w:rsid w:val="004B65C4"/>
    <w:rsid w:val="004B6793"/>
    <w:rsid w:val="004B6798"/>
    <w:rsid w:val="004B67EB"/>
    <w:rsid w:val="004B681F"/>
    <w:rsid w:val="004B6847"/>
    <w:rsid w:val="004B68E4"/>
    <w:rsid w:val="004B69E7"/>
    <w:rsid w:val="004B6A0E"/>
    <w:rsid w:val="004B6DA2"/>
    <w:rsid w:val="004B6DE6"/>
    <w:rsid w:val="004B6ECE"/>
    <w:rsid w:val="004B6FD8"/>
    <w:rsid w:val="004B721D"/>
    <w:rsid w:val="004B7383"/>
    <w:rsid w:val="004B75EB"/>
    <w:rsid w:val="004B75F8"/>
    <w:rsid w:val="004B7610"/>
    <w:rsid w:val="004B776F"/>
    <w:rsid w:val="004B780D"/>
    <w:rsid w:val="004B7865"/>
    <w:rsid w:val="004B7924"/>
    <w:rsid w:val="004B7B9C"/>
    <w:rsid w:val="004B7D8D"/>
    <w:rsid w:val="004C012E"/>
    <w:rsid w:val="004C01CB"/>
    <w:rsid w:val="004C0765"/>
    <w:rsid w:val="004C09F3"/>
    <w:rsid w:val="004C0BE0"/>
    <w:rsid w:val="004C0DAC"/>
    <w:rsid w:val="004C0E6E"/>
    <w:rsid w:val="004C132F"/>
    <w:rsid w:val="004C1585"/>
    <w:rsid w:val="004C16FF"/>
    <w:rsid w:val="004C1912"/>
    <w:rsid w:val="004C192F"/>
    <w:rsid w:val="004C1A0E"/>
    <w:rsid w:val="004C1D78"/>
    <w:rsid w:val="004C1DD4"/>
    <w:rsid w:val="004C1DDC"/>
    <w:rsid w:val="004C1EE2"/>
    <w:rsid w:val="004C223F"/>
    <w:rsid w:val="004C23F4"/>
    <w:rsid w:val="004C2568"/>
    <w:rsid w:val="004C2754"/>
    <w:rsid w:val="004C2A7B"/>
    <w:rsid w:val="004C2CC3"/>
    <w:rsid w:val="004C2DED"/>
    <w:rsid w:val="004C313D"/>
    <w:rsid w:val="004C3188"/>
    <w:rsid w:val="004C358A"/>
    <w:rsid w:val="004C390D"/>
    <w:rsid w:val="004C3B1C"/>
    <w:rsid w:val="004C3FBD"/>
    <w:rsid w:val="004C4247"/>
    <w:rsid w:val="004C436B"/>
    <w:rsid w:val="004C4508"/>
    <w:rsid w:val="004C45BF"/>
    <w:rsid w:val="004C4746"/>
    <w:rsid w:val="004C478F"/>
    <w:rsid w:val="004C47CA"/>
    <w:rsid w:val="004C4EBF"/>
    <w:rsid w:val="004C5009"/>
    <w:rsid w:val="004C508F"/>
    <w:rsid w:val="004C5378"/>
    <w:rsid w:val="004C537D"/>
    <w:rsid w:val="004C573D"/>
    <w:rsid w:val="004C5998"/>
    <w:rsid w:val="004C59AA"/>
    <w:rsid w:val="004C5DE3"/>
    <w:rsid w:val="004C613C"/>
    <w:rsid w:val="004C618F"/>
    <w:rsid w:val="004C67ED"/>
    <w:rsid w:val="004C6A52"/>
    <w:rsid w:val="004C6F97"/>
    <w:rsid w:val="004C6FC4"/>
    <w:rsid w:val="004C7031"/>
    <w:rsid w:val="004C73E1"/>
    <w:rsid w:val="004C7569"/>
    <w:rsid w:val="004C7631"/>
    <w:rsid w:val="004D0007"/>
    <w:rsid w:val="004D02AF"/>
    <w:rsid w:val="004D091F"/>
    <w:rsid w:val="004D0DB0"/>
    <w:rsid w:val="004D0F06"/>
    <w:rsid w:val="004D109B"/>
    <w:rsid w:val="004D11D3"/>
    <w:rsid w:val="004D13DC"/>
    <w:rsid w:val="004D157C"/>
    <w:rsid w:val="004D15B8"/>
    <w:rsid w:val="004D1648"/>
    <w:rsid w:val="004D1C34"/>
    <w:rsid w:val="004D1DC2"/>
    <w:rsid w:val="004D2266"/>
    <w:rsid w:val="004D2289"/>
    <w:rsid w:val="004D24EC"/>
    <w:rsid w:val="004D27F1"/>
    <w:rsid w:val="004D2D3A"/>
    <w:rsid w:val="004D3236"/>
    <w:rsid w:val="004D33BB"/>
    <w:rsid w:val="004D34FF"/>
    <w:rsid w:val="004D3589"/>
    <w:rsid w:val="004D36F8"/>
    <w:rsid w:val="004D37D0"/>
    <w:rsid w:val="004D3C1B"/>
    <w:rsid w:val="004D3C4D"/>
    <w:rsid w:val="004D404C"/>
    <w:rsid w:val="004D42B9"/>
    <w:rsid w:val="004D4472"/>
    <w:rsid w:val="004D4561"/>
    <w:rsid w:val="004D456B"/>
    <w:rsid w:val="004D48AF"/>
    <w:rsid w:val="004D4C2D"/>
    <w:rsid w:val="004D4C6C"/>
    <w:rsid w:val="004D4D2A"/>
    <w:rsid w:val="004D516B"/>
    <w:rsid w:val="004D536A"/>
    <w:rsid w:val="004D5494"/>
    <w:rsid w:val="004D55AF"/>
    <w:rsid w:val="004D5608"/>
    <w:rsid w:val="004D58C4"/>
    <w:rsid w:val="004D5C60"/>
    <w:rsid w:val="004D5E39"/>
    <w:rsid w:val="004D615C"/>
    <w:rsid w:val="004D62EA"/>
    <w:rsid w:val="004D63DE"/>
    <w:rsid w:val="004D6506"/>
    <w:rsid w:val="004D6597"/>
    <w:rsid w:val="004D6796"/>
    <w:rsid w:val="004D6946"/>
    <w:rsid w:val="004D6B44"/>
    <w:rsid w:val="004D6BD3"/>
    <w:rsid w:val="004D6FB1"/>
    <w:rsid w:val="004D7015"/>
    <w:rsid w:val="004D7256"/>
    <w:rsid w:val="004D72C3"/>
    <w:rsid w:val="004D7470"/>
    <w:rsid w:val="004D74C7"/>
    <w:rsid w:val="004D75ED"/>
    <w:rsid w:val="004D7757"/>
    <w:rsid w:val="004D78F6"/>
    <w:rsid w:val="004D78FB"/>
    <w:rsid w:val="004D7A54"/>
    <w:rsid w:val="004E02EA"/>
    <w:rsid w:val="004E0822"/>
    <w:rsid w:val="004E093C"/>
    <w:rsid w:val="004E0996"/>
    <w:rsid w:val="004E0A7E"/>
    <w:rsid w:val="004E0AFA"/>
    <w:rsid w:val="004E0BA9"/>
    <w:rsid w:val="004E0F7A"/>
    <w:rsid w:val="004E1137"/>
    <w:rsid w:val="004E115E"/>
    <w:rsid w:val="004E18DF"/>
    <w:rsid w:val="004E18E1"/>
    <w:rsid w:val="004E1A29"/>
    <w:rsid w:val="004E1C2A"/>
    <w:rsid w:val="004E1E46"/>
    <w:rsid w:val="004E1F7A"/>
    <w:rsid w:val="004E20CF"/>
    <w:rsid w:val="004E21DF"/>
    <w:rsid w:val="004E25EA"/>
    <w:rsid w:val="004E2727"/>
    <w:rsid w:val="004E29BC"/>
    <w:rsid w:val="004E2B30"/>
    <w:rsid w:val="004E2B6C"/>
    <w:rsid w:val="004E2C1D"/>
    <w:rsid w:val="004E2EF8"/>
    <w:rsid w:val="004E2FE0"/>
    <w:rsid w:val="004E31AF"/>
    <w:rsid w:val="004E3926"/>
    <w:rsid w:val="004E3D0A"/>
    <w:rsid w:val="004E3DC6"/>
    <w:rsid w:val="004E4393"/>
    <w:rsid w:val="004E4613"/>
    <w:rsid w:val="004E46FF"/>
    <w:rsid w:val="004E4B6A"/>
    <w:rsid w:val="004E4D27"/>
    <w:rsid w:val="004E4E34"/>
    <w:rsid w:val="004E4ED8"/>
    <w:rsid w:val="004E51A9"/>
    <w:rsid w:val="004E52AE"/>
    <w:rsid w:val="004E5774"/>
    <w:rsid w:val="004E5BC6"/>
    <w:rsid w:val="004E5FCC"/>
    <w:rsid w:val="004E6197"/>
    <w:rsid w:val="004E62ED"/>
    <w:rsid w:val="004E667C"/>
    <w:rsid w:val="004E66CD"/>
    <w:rsid w:val="004E6864"/>
    <w:rsid w:val="004E68CF"/>
    <w:rsid w:val="004E6944"/>
    <w:rsid w:val="004E6968"/>
    <w:rsid w:val="004E6A80"/>
    <w:rsid w:val="004E6EC4"/>
    <w:rsid w:val="004E70DC"/>
    <w:rsid w:val="004E7590"/>
    <w:rsid w:val="004E7787"/>
    <w:rsid w:val="004E7B86"/>
    <w:rsid w:val="004E7DCC"/>
    <w:rsid w:val="004E7ECC"/>
    <w:rsid w:val="004E7F5A"/>
    <w:rsid w:val="004E7FBA"/>
    <w:rsid w:val="004F0377"/>
    <w:rsid w:val="004F0476"/>
    <w:rsid w:val="004F0486"/>
    <w:rsid w:val="004F0576"/>
    <w:rsid w:val="004F0768"/>
    <w:rsid w:val="004F0B47"/>
    <w:rsid w:val="004F0E5D"/>
    <w:rsid w:val="004F0FD1"/>
    <w:rsid w:val="004F107C"/>
    <w:rsid w:val="004F1085"/>
    <w:rsid w:val="004F144D"/>
    <w:rsid w:val="004F1725"/>
    <w:rsid w:val="004F17EF"/>
    <w:rsid w:val="004F1931"/>
    <w:rsid w:val="004F1AF6"/>
    <w:rsid w:val="004F1F06"/>
    <w:rsid w:val="004F2031"/>
    <w:rsid w:val="004F203C"/>
    <w:rsid w:val="004F22D9"/>
    <w:rsid w:val="004F23C4"/>
    <w:rsid w:val="004F24B9"/>
    <w:rsid w:val="004F2730"/>
    <w:rsid w:val="004F27CD"/>
    <w:rsid w:val="004F31B3"/>
    <w:rsid w:val="004F32B2"/>
    <w:rsid w:val="004F33FC"/>
    <w:rsid w:val="004F3465"/>
    <w:rsid w:val="004F355C"/>
    <w:rsid w:val="004F3814"/>
    <w:rsid w:val="004F3FD0"/>
    <w:rsid w:val="004F4073"/>
    <w:rsid w:val="004F429E"/>
    <w:rsid w:val="004F451C"/>
    <w:rsid w:val="004F4784"/>
    <w:rsid w:val="004F47FB"/>
    <w:rsid w:val="004F4C33"/>
    <w:rsid w:val="004F4D07"/>
    <w:rsid w:val="004F4E09"/>
    <w:rsid w:val="004F5239"/>
    <w:rsid w:val="004F540C"/>
    <w:rsid w:val="004F541D"/>
    <w:rsid w:val="004F58D1"/>
    <w:rsid w:val="004F5C86"/>
    <w:rsid w:val="004F60E7"/>
    <w:rsid w:val="004F63C9"/>
    <w:rsid w:val="004F68B8"/>
    <w:rsid w:val="004F68E5"/>
    <w:rsid w:val="004F6A2A"/>
    <w:rsid w:val="004F6B02"/>
    <w:rsid w:val="004F6DDB"/>
    <w:rsid w:val="004F7151"/>
    <w:rsid w:val="004F71BE"/>
    <w:rsid w:val="004F72E1"/>
    <w:rsid w:val="004F76B3"/>
    <w:rsid w:val="004F79C4"/>
    <w:rsid w:val="004F7CD1"/>
    <w:rsid w:val="004F7E52"/>
    <w:rsid w:val="004F7ED8"/>
    <w:rsid w:val="00500149"/>
    <w:rsid w:val="005001DA"/>
    <w:rsid w:val="00500240"/>
    <w:rsid w:val="0050068D"/>
    <w:rsid w:val="005008E2"/>
    <w:rsid w:val="00500B3C"/>
    <w:rsid w:val="00500BC0"/>
    <w:rsid w:val="00500C7F"/>
    <w:rsid w:val="00500F8A"/>
    <w:rsid w:val="005010D4"/>
    <w:rsid w:val="0050113A"/>
    <w:rsid w:val="005011FC"/>
    <w:rsid w:val="00501622"/>
    <w:rsid w:val="00501637"/>
    <w:rsid w:val="00501CBB"/>
    <w:rsid w:val="005022B4"/>
    <w:rsid w:val="00502B5A"/>
    <w:rsid w:val="00502BB2"/>
    <w:rsid w:val="00502D2C"/>
    <w:rsid w:val="00502D75"/>
    <w:rsid w:val="0050313D"/>
    <w:rsid w:val="0050321B"/>
    <w:rsid w:val="0050340F"/>
    <w:rsid w:val="00503571"/>
    <w:rsid w:val="00503847"/>
    <w:rsid w:val="00503A42"/>
    <w:rsid w:val="00503B69"/>
    <w:rsid w:val="00503F88"/>
    <w:rsid w:val="00504051"/>
    <w:rsid w:val="00504AE5"/>
    <w:rsid w:val="00504CE1"/>
    <w:rsid w:val="00505020"/>
    <w:rsid w:val="00505201"/>
    <w:rsid w:val="005055F6"/>
    <w:rsid w:val="0050563C"/>
    <w:rsid w:val="00505C1B"/>
    <w:rsid w:val="00505CD9"/>
    <w:rsid w:val="00505DD7"/>
    <w:rsid w:val="00506415"/>
    <w:rsid w:val="005066A9"/>
    <w:rsid w:val="005066F4"/>
    <w:rsid w:val="00506720"/>
    <w:rsid w:val="00506725"/>
    <w:rsid w:val="00506A60"/>
    <w:rsid w:val="00506CDE"/>
    <w:rsid w:val="00506F2B"/>
    <w:rsid w:val="005070BF"/>
    <w:rsid w:val="005072AE"/>
    <w:rsid w:val="005074D4"/>
    <w:rsid w:val="005076E9"/>
    <w:rsid w:val="005077E9"/>
    <w:rsid w:val="00507BF3"/>
    <w:rsid w:val="00507D2E"/>
    <w:rsid w:val="00507E58"/>
    <w:rsid w:val="00510203"/>
    <w:rsid w:val="005102BF"/>
    <w:rsid w:val="005109FC"/>
    <w:rsid w:val="00510A3B"/>
    <w:rsid w:val="00510C35"/>
    <w:rsid w:val="00510F6D"/>
    <w:rsid w:val="00510FFA"/>
    <w:rsid w:val="00511422"/>
    <w:rsid w:val="00511520"/>
    <w:rsid w:val="0051153D"/>
    <w:rsid w:val="00511D9A"/>
    <w:rsid w:val="00511E6A"/>
    <w:rsid w:val="00511E9B"/>
    <w:rsid w:val="00512A13"/>
    <w:rsid w:val="00512A29"/>
    <w:rsid w:val="00512AAD"/>
    <w:rsid w:val="00512AD7"/>
    <w:rsid w:val="00512AF2"/>
    <w:rsid w:val="00512B3D"/>
    <w:rsid w:val="00512C3C"/>
    <w:rsid w:val="00512EA9"/>
    <w:rsid w:val="005131B3"/>
    <w:rsid w:val="005135B8"/>
    <w:rsid w:val="0051361D"/>
    <w:rsid w:val="00513793"/>
    <w:rsid w:val="005137A1"/>
    <w:rsid w:val="00513A1C"/>
    <w:rsid w:val="00513B25"/>
    <w:rsid w:val="00513C6E"/>
    <w:rsid w:val="00513E93"/>
    <w:rsid w:val="00514055"/>
    <w:rsid w:val="00514D47"/>
    <w:rsid w:val="005151F3"/>
    <w:rsid w:val="00515208"/>
    <w:rsid w:val="0051529B"/>
    <w:rsid w:val="005152B4"/>
    <w:rsid w:val="00515382"/>
    <w:rsid w:val="00515497"/>
    <w:rsid w:val="005156D0"/>
    <w:rsid w:val="005157EF"/>
    <w:rsid w:val="005158C4"/>
    <w:rsid w:val="00515966"/>
    <w:rsid w:val="0051596D"/>
    <w:rsid w:val="00515B3B"/>
    <w:rsid w:val="00515B95"/>
    <w:rsid w:val="00515CA9"/>
    <w:rsid w:val="00516149"/>
    <w:rsid w:val="00516305"/>
    <w:rsid w:val="00516711"/>
    <w:rsid w:val="00516950"/>
    <w:rsid w:val="00516E8B"/>
    <w:rsid w:val="0051780F"/>
    <w:rsid w:val="00517A75"/>
    <w:rsid w:val="00520086"/>
    <w:rsid w:val="00520188"/>
    <w:rsid w:val="00520B33"/>
    <w:rsid w:val="00520BD7"/>
    <w:rsid w:val="0052109D"/>
    <w:rsid w:val="005214CB"/>
    <w:rsid w:val="005219F5"/>
    <w:rsid w:val="00521EFE"/>
    <w:rsid w:val="00521FB9"/>
    <w:rsid w:val="0052210B"/>
    <w:rsid w:val="00522194"/>
    <w:rsid w:val="0052242B"/>
    <w:rsid w:val="00522C23"/>
    <w:rsid w:val="00522C90"/>
    <w:rsid w:val="00522D2F"/>
    <w:rsid w:val="00522D51"/>
    <w:rsid w:val="00522E39"/>
    <w:rsid w:val="005230F2"/>
    <w:rsid w:val="00523268"/>
    <w:rsid w:val="00523486"/>
    <w:rsid w:val="0052358E"/>
    <w:rsid w:val="005236A7"/>
    <w:rsid w:val="0052376D"/>
    <w:rsid w:val="00524419"/>
    <w:rsid w:val="00524541"/>
    <w:rsid w:val="0052463C"/>
    <w:rsid w:val="00524798"/>
    <w:rsid w:val="00525037"/>
    <w:rsid w:val="0052522A"/>
    <w:rsid w:val="0052549B"/>
    <w:rsid w:val="005254E3"/>
    <w:rsid w:val="00525721"/>
    <w:rsid w:val="00525858"/>
    <w:rsid w:val="0052590B"/>
    <w:rsid w:val="00525A55"/>
    <w:rsid w:val="00525A94"/>
    <w:rsid w:val="00525BA8"/>
    <w:rsid w:val="00525CFC"/>
    <w:rsid w:val="005262BE"/>
    <w:rsid w:val="005262C2"/>
    <w:rsid w:val="005265DE"/>
    <w:rsid w:val="00526D59"/>
    <w:rsid w:val="00526E09"/>
    <w:rsid w:val="00526FD8"/>
    <w:rsid w:val="00527148"/>
    <w:rsid w:val="00527186"/>
    <w:rsid w:val="005271BA"/>
    <w:rsid w:val="005271D0"/>
    <w:rsid w:val="0052722C"/>
    <w:rsid w:val="0052734E"/>
    <w:rsid w:val="00527377"/>
    <w:rsid w:val="005276B2"/>
    <w:rsid w:val="00527852"/>
    <w:rsid w:val="005278C6"/>
    <w:rsid w:val="00527DCE"/>
    <w:rsid w:val="00527EEF"/>
    <w:rsid w:val="00527F3D"/>
    <w:rsid w:val="00527F8D"/>
    <w:rsid w:val="00527FD9"/>
    <w:rsid w:val="00527FDB"/>
    <w:rsid w:val="00530048"/>
    <w:rsid w:val="005305BF"/>
    <w:rsid w:val="005307D3"/>
    <w:rsid w:val="00530988"/>
    <w:rsid w:val="00530AA1"/>
    <w:rsid w:val="005311F5"/>
    <w:rsid w:val="005312CB"/>
    <w:rsid w:val="00531576"/>
    <w:rsid w:val="0053161D"/>
    <w:rsid w:val="00531851"/>
    <w:rsid w:val="00531AD6"/>
    <w:rsid w:val="00531BD6"/>
    <w:rsid w:val="00531D59"/>
    <w:rsid w:val="00531DAA"/>
    <w:rsid w:val="00531F84"/>
    <w:rsid w:val="0053205F"/>
    <w:rsid w:val="0053209B"/>
    <w:rsid w:val="005321D7"/>
    <w:rsid w:val="0053221B"/>
    <w:rsid w:val="00532339"/>
    <w:rsid w:val="005323A5"/>
    <w:rsid w:val="0053299E"/>
    <w:rsid w:val="00532B47"/>
    <w:rsid w:val="00532B63"/>
    <w:rsid w:val="00532BAB"/>
    <w:rsid w:val="00532CF7"/>
    <w:rsid w:val="00533322"/>
    <w:rsid w:val="00533479"/>
    <w:rsid w:val="00533598"/>
    <w:rsid w:val="00533A56"/>
    <w:rsid w:val="00533C49"/>
    <w:rsid w:val="00533E0F"/>
    <w:rsid w:val="00534206"/>
    <w:rsid w:val="005348E2"/>
    <w:rsid w:val="00534A77"/>
    <w:rsid w:val="00534B91"/>
    <w:rsid w:val="00535254"/>
    <w:rsid w:val="0053584D"/>
    <w:rsid w:val="0053663E"/>
    <w:rsid w:val="00536807"/>
    <w:rsid w:val="00536A7B"/>
    <w:rsid w:val="005372E8"/>
    <w:rsid w:val="00537565"/>
    <w:rsid w:val="005375E5"/>
    <w:rsid w:val="0053769B"/>
    <w:rsid w:val="005376A7"/>
    <w:rsid w:val="0053783A"/>
    <w:rsid w:val="00537BD0"/>
    <w:rsid w:val="00537C69"/>
    <w:rsid w:val="00537D28"/>
    <w:rsid w:val="00537D57"/>
    <w:rsid w:val="00537D9E"/>
    <w:rsid w:val="00537F3C"/>
    <w:rsid w:val="00540015"/>
    <w:rsid w:val="005405CE"/>
    <w:rsid w:val="00540847"/>
    <w:rsid w:val="00540916"/>
    <w:rsid w:val="0054092E"/>
    <w:rsid w:val="00540A45"/>
    <w:rsid w:val="005410F3"/>
    <w:rsid w:val="00541174"/>
    <w:rsid w:val="0054129B"/>
    <w:rsid w:val="005415AF"/>
    <w:rsid w:val="00541B5F"/>
    <w:rsid w:val="00541BA8"/>
    <w:rsid w:val="005421D2"/>
    <w:rsid w:val="00542245"/>
    <w:rsid w:val="00542863"/>
    <w:rsid w:val="005429BE"/>
    <w:rsid w:val="00542B15"/>
    <w:rsid w:val="00542BB8"/>
    <w:rsid w:val="00542C66"/>
    <w:rsid w:val="00542C70"/>
    <w:rsid w:val="00542D43"/>
    <w:rsid w:val="00543117"/>
    <w:rsid w:val="0054320A"/>
    <w:rsid w:val="00543C87"/>
    <w:rsid w:val="00543D61"/>
    <w:rsid w:val="00543FA4"/>
    <w:rsid w:val="00543FE9"/>
    <w:rsid w:val="005440E3"/>
    <w:rsid w:val="00544286"/>
    <w:rsid w:val="00544440"/>
    <w:rsid w:val="0054467A"/>
    <w:rsid w:val="00544B45"/>
    <w:rsid w:val="00544B72"/>
    <w:rsid w:val="00544B9C"/>
    <w:rsid w:val="00544D21"/>
    <w:rsid w:val="00544E21"/>
    <w:rsid w:val="00544FD8"/>
    <w:rsid w:val="00545007"/>
    <w:rsid w:val="005453D6"/>
    <w:rsid w:val="00545405"/>
    <w:rsid w:val="005455CC"/>
    <w:rsid w:val="00545619"/>
    <w:rsid w:val="00545884"/>
    <w:rsid w:val="00545891"/>
    <w:rsid w:val="00545943"/>
    <w:rsid w:val="00545950"/>
    <w:rsid w:val="00545A68"/>
    <w:rsid w:val="00545AC1"/>
    <w:rsid w:val="00545C83"/>
    <w:rsid w:val="00545D55"/>
    <w:rsid w:val="00545E4D"/>
    <w:rsid w:val="0054635B"/>
    <w:rsid w:val="005464FA"/>
    <w:rsid w:val="00546520"/>
    <w:rsid w:val="00546673"/>
    <w:rsid w:val="005469E8"/>
    <w:rsid w:val="00546A6C"/>
    <w:rsid w:val="00546ADA"/>
    <w:rsid w:val="00546ADB"/>
    <w:rsid w:val="00546B80"/>
    <w:rsid w:val="00546E67"/>
    <w:rsid w:val="00546E81"/>
    <w:rsid w:val="00546FC3"/>
    <w:rsid w:val="005471B9"/>
    <w:rsid w:val="005471BC"/>
    <w:rsid w:val="00547A12"/>
    <w:rsid w:val="00547A7E"/>
    <w:rsid w:val="00547D11"/>
    <w:rsid w:val="00547D2B"/>
    <w:rsid w:val="00547FC6"/>
    <w:rsid w:val="00550024"/>
    <w:rsid w:val="00550181"/>
    <w:rsid w:val="0055019E"/>
    <w:rsid w:val="00550267"/>
    <w:rsid w:val="005503BE"/>
    <w:rsid w:val="00550564"/>
    <w:rsid w:val="00550650"/>
    <w:rsid w:val="0055084A"/>
    <w:rsid w:val="00550AE1"/>
    <w:rsid w:val="00550B58"/>
    <w:rsid w:val="00550BB5"/>
    <w:rsid w:val="00550DAB"/>
    <w:rsid w:val="00550E68"/>
    <w:rsid w:val="00550E8D"/>
    <w:rsid w:val="00550FD9"/>
    <w:rsid w:val="00551063"/>
    <w:rsid w:val="00551297"/>
    <w:rsid w:val="005512D6"/>
    <w:rsid w:val="00551324"/>
    <w:rsid w:val="00551570"/>
    <w:rsid w:val="0055171B"/>
    <w:rsid w:val="00551860"/>
    <w:rsid w:val="00551F70"/>
    <w:rsid w:val="0055205D"/>
    <w:rsid w:val="00552359"/>
    <w:rsid w:val="005525F4"/>
    <w:rsid w:val="005526B7"/>
    <w:rsid w:val="00552772"/>
    <w:rsid w:val="00552927"/>
    <w:rsid w:val="00552A41"/>
    <w:rsid w:val="00552AB2"/>
    <w:rsid w:val="00552DA1"/>
    <w:rsid w:val="005535EF"/>
    <w:rsid w:val="00553688"/>
    <w:rsid w:val="005536A9"/>
    <w:rsid w:val="00553944"/>
    <w:rsid w:val="00553BF9"/>
    <w:rsid w:val="00553DEE"/>
    <w:rsid w:val="005540E5"/>
    <w:rsid w:val="005541D6"/>
    <w:rsid w:val="0055421F"/>
    <w:rsid w:val="0055433A"/>
    <w:rsid w:val="0055463C"/>
    <w:rsid w:val="005546CA"/>
    <w:rsid w:val="005547D4"/>
    <w:rsid w:val="0055488B"/>
    <w:rsid w:val="00554E14"/>
    <w:rsid w:val="00555092"/>
    <w:rsid w:val="00555381"/>
    <w:rsid w:val="0055547B"/>
    <w:rsid w:val="005555A3"/>
    <w:rsid w:val="005557E0"/>
    <w:rsid w:val="00555BEC"/>
    <w:rsid w:val="00555D05"/>
    <w:rsid w:val="00555EF4"/>
    <w:rsid w:val="00555F11"/>
    <w:rsid w:val="005561C9"/>
    <w:rsid w:val="0055634A"/>
    <w:rsid w:val="005566A8"/>
    <w:rsid w:val="005567FC"/>
    <w:rsid w:val="0055685A"/>
    <w:rsid w:val="00556A21"/>
    <w:rsid w:val="00556B45"/>
    <w:rsid w:val="00556F31"/>
    <w:rsid w:val="00556F40"/>
    <w:rsid w:val="005573D0"/>
    <w:rsid w:val="005575CE"/>
    <w:rsid w:val="0055788A"/>
    <w:rsid w:val="00557891"/>
    <w:rsid w:val="005578C5"/>
    <w:rsid w:val="005578E9"/>
    <w:rsid w:val="005579BE"/>
    <w:rsid w:val="00557B7D"/>
    <w:rsid w:val="005601A0"/>
    <w:rsid w:val="005601F9"/>
    <w:rsid w:val="005604CC"/>
    <w:rsid w:val="0056083C"/>
    <w:rsid w:val="00560D60"/>
    <w:rsid w:val="00561015"/>
    <w:rsid w:val="005611A4"/>
    <w:rsid w:val="00561401"/>
    <w:rsid w:val="0056141D"/>
    <w:rsid w:val="0056143C"/>
    <w:rsid w:val="005615E5"/>
    <w:rsid w:val="005619F4"/>
    <w:rsid w:val="00561A2A"/>
    <w:rsid w:val="00561B3A"/>
    <w:rsid w:val="00561F0C"/>
    <w:rsid w:val="005620BC"/>
    <w:rsid w:val="005621A2"/>
    <w:rsid w:val="005622A6"/>
    <w:rsid w:val="0056267B"/>
    <w:rsid w:val="00562B9C"/>
    <w:rsid w:val="00562CD5"/>
    <w:rsid w:val="00562D35"/>
    <w:rsid w:val="00563193"/>
    <w:rsid w:val="00563205"/>
    <w:rsid w:val="0056327D"/>
    <w:rsid w:val="00563382"/>
    <w:rsid w:val="005635B1"/>
    <w:rsid w:val="005636C9"/>
    <w:rsid w:val="005638E5"/>
    <w:rsid w:val="005639E2"/>
    <w:rsid w:val="00563AFF"/>
    <w:rsid w:val="00563B36"/>
    <w:rsid w:val="00563C37"/>
    <w:rsid w:val="00564225"/>
    <w:rsid w:val="00564310"/>
    <w:rsid w:val="00564529"/>
    <w:rsid w:val="005647B3"/>
    <w:rsid w:val="00565268"/>
    <w:rsid w:val="005653EA"/>
    <w:rsid w:val="005658A1"/>
    <w:rsid w:val="00565920"/>
    <w:rsid w:val="00565CE4"/>
    <w:rsid w:val="00565D65"/>
    <w:rsid w:val="00565E7C"/>
    <w:rsid w:val="00566524"/>
    <w:rsid w:val="00566CB6"/>
    <w:rsid w:val="00566DCD"/>
    <w:rsid w:val="005670F0"/>
    <w:rsid w:val="005671F2"/>
    <w:rsid w:val="00567381"/>
    <w:rsid w:val="005675C4"/>
    <w:rsid w:val="00567A2C"/>
    <w:rsid w:val="00567D0E"/>
    <w:rsid w:val="00567EAE"/>
    <w:rsid w:val="0057011A"/>
    <w:rsid w:val="00570223"/>
    <w:rsid w:val="00570267"/>
    <w:rsid w:val="005702B6"/>
    <w:rsid w:val="005703F8"/>
    <w:rsid w:val="0057048D"/>
    <w:rsid w:val="005705C3"/>
    <w:rsid w:val="005705DF"/>
    <w:rsid w:val="005708F8"/>
    <w:rsid w:val="00570C03"/>
    <w:rsid w:val="00570DF4"/>
    <w:rsid w:val="00570EDB"/>
    <w:rsid w:val="00570EE4"/>
    <w:rsid w:val="00570F62"/>
    <w:rsid w:val="005712A2"/>
    <w:rsid w:val="005715A8"/>
    <w:rsid w:val="00571843"/>
    <w:rsid w:val="00571888"/>
    <w:rsid w:val="005718A1"/>
    <w:rsid w:val="005718C2"/>
    <w:rsid w:val="005719C5"/>
    <w:rsid w:val="00571ABC"/>
    <w:rsid w:val="00571B9F"/>
    <w:rsid w:val="00571F95"/>
    <w:rsid w:val="00572028"/>
    <w:rsid w:val="00572154"/>
    <w:rsid w:val="00572199"/>
    <w:rsid w:val="00572201"/>
    <w:rsid w:val="0057239E"/>
    <w:rsid w:val="005723E8"/>
    <w:rsid w:val="0057241C"/>
    <w:rsid w:val="00572695"/>
    <w:rsid w:val="0057279F"/>
    <w:rsid w:val="00572D4E"/>
    <w:rsid w:val="00572DBD"/>
    <w:rsid w:val="00572FA1"/>
    <w:rsid w:val="005731E1"/>
    <w:rsid w:val="0057341E"/>
    <w:rsid w:val="005734AE"/>
    <w:rsid w:val="0057355D"/>
    <w:rsid w:val="00573774"/>
    <w:rsid w:val="005737CD"/>
    <w:rsid w:val="0057385F"/>
    <w:rsid w:val="00573A41"/>
    <w:rsid w:val="00573A53"/>
    <w:rsid w:val="00573B78"/>
    <w:rsid w:val="00573CF5"/>
    <w:rsid w:val="00573E60"/>
    <w:rsid w:val="005740CF"/>
    <w:rsid w:val="005741CB"/>
    <w:rsid w:val="00574431"/>
    <w:rsid w:val="00574768"/>
    <w:rsid w:val="005747AF"/>
    <w:rsid w:val="00574955"/>
    <w:rsid w:val="00574AC2"/>
    <w:rsid w:val="00574B6D"/>
    <w:rsid w:val="00574C2B"/>
    <w:rsid w:val="00574C60"/>
    <w:rsid w:val="00574E25"/>
    <w:rsid w:val="00574EB8"/>
    <w:rsid w:val="00574F0E"/>
    <w:rsid w:val="005752A5"/>
    <w:rsid w:val="00575557"/>
    <w:rsid w:val="00575610"/>
    <w:rsid w:val="005756BB"/>
    <w:rsid w:val="00575779"/>
    <w:rsid w:val="005758B5"/>
    <w:rsid w:val="005758F5"/>
    <w:rsid w:val="00575BF9"/>
    <w:rsid w:val="00575C0C"/>
    <w:rsid w:val="00575D85"/>
    <w:rsid w:val="00575FA0"/>
    <w:rsid w:val="00575FA8"/>
    <w:rsid w:val="005760CC"/>
    <w:rsid w:val="005760DB"/>
    <w:rsid w:val="00576138"/>
    <w:rsid w:val="005763F4"/>
    <w:rsid w:val="00576A62"/>
    <w:rsid w:val="00576DC5"/>
    <w:rsid w:val="00576F57"/>
    <w:rsid w:val="00576F58"/>
    <w:rsid w:val="00577031"/>
    <w:rsid w:val="00577069"/>
    <w:rsid w:val="0057707C"/>
    <w:rsid w:val="00577247"/>
    <w:rsid w:val="005772E7"/>
    <w:rsid w:val="005772EE"/>
    <w:rsid w:val="00577329"/>
    <w:rsid w:val="005777D5"/>
    <w:rsid w:val="005777F5"/>
    <w:rsid w:val="0057782A"/>
    <w:rsid w:val="0057783D"/>
    <w:rsid w:val="005778A8"/>
    <w:rsid w:val="0057798D"/>
    <w:rsid w:val="00577D89"/>
    <w:rsid w:val="00580004"/>
    <w:rsid w:val="00580128"/>
    <w:rsid w:val="0058054A"/>
    <w:rsid w:val="005805C6"/>
    <w:rsid w:val="0058099D"/>
    <w:rsid w:val="00580C0F"/>
    <w:rsid w:val="00580C50"/>
    <w:rsid w:val="00580C7E"/>
    <w:rsid w:val="00580CA8"/>
    <w:rsid w:val="00580CF4"/>
    <w:rsid w:val="00580D41"/>
    <w:rsid w:val="0058100D"/>
    <w:rsid w:val="00581243"/>
    <w:rsid w:val="00581918"/>
    <w:rsid w:val="005819F2"/>
    <w:rsid w:val="00581A1E"/>
    <w:rsid w:val="00581C08"/>
    <w:rsid w:val="00581D7C"/>
    <w:rsid w:val="00581F18"/>
    <w:rsid w:val="00581F65"/>
    <w:rsid w:val="00582126"/>
    <w:rsid w:val="00582334"/>
    <w:rsid w:val="005824AD"/>
    <w:rsid w:val="00582591"/>
    <w:rsid w:val="005825C2"/>
    <w:rsid w:val="0058277B"/>
    <w:rsid w:val="00582905"/>
    <w:rsid w:val="00582AF7"/>
    <w:rsid w:val="00582DA0"/>
    <w:rsid w:val="00582DDB"/>
    <w:rsid w:val="00582F11"/>
    <w:rsid w:val="0058318B"/>
    <w:rsid w:val="0058344E"/>
    <w:rsid w:val="00583457"/>
    <w:rsid w:val="0058362E"/>
    <w:rsid w:val="005837D6"/>
    <w:rsid w:val="00583CD1"/>
    <w:rsid w:val="00583CDE"/>
    <w:rsid w:val="00583F29"/>
    <w:rsid w:val="00583F95"/>
    <w:rsid w:val="005843C5"/>
    <w:rsid w:val="00584499"/>
    <w:rsid w:val="005845E8"/>
    <w:rsid w:val="0058460E"/>
    <w:rsid w:val="0058475F"/>
    <w:rsid w:val="005849AD"/>
    <w:rsid w:val="00584C9C"/>
    <w:rsid w:val="0058510E"/>
    <w:rsid w:val="005856E3"/>
    <w:rsid w:val="00585C9A"/>
    <w:rsid w:val="00585D10"/>
    <w:rsid w:val="00586300"/>
    <w:rsid w:val="00586474"/>
    <w:rsid w:val="005866A2"/>
    <w:rsid w:val="005866D4"/>
    <w:rsid w:val="00586712"/>
    <w:rsid w:val="00586789"/>
    <w:rsid w:val="00586915"/>
    <w:rsid w:val="005869F7"/>
    <w:rsid w:val="00586A9E"/>
    <w:rsid w:val="0058724E"/>
    <w:rsid w:val="005873D3"/>
    <w:rsid w:val="00587949"/>
    <w:rsid w:val="00587C12"/>
    <w:rsid w:val="00587DB7"/>
    <w:rsid w:val="00587DCF"/>
    <w:rsid w:val="00587EB7"/>
    <w:rsid w:val="00590010"/>
    <w:rsid w:val="00590064"/>
    <w:rsid w:val="005903DD"/>
    <w:rsid w:val="0059074F"/>
    <w:rsid w:val="0059079D"/>
    <w:rsid w:val="005907FE"/>
    <w:rsid w:val="005909D6"/>
    <w:rsid w:val="00590E15"/>
    <w:rsid w:val="00590E3A"/>
    <w:rsid w:val="00590F93"/>
    <w:rsid w:val="005911F5"/>
    <w:rsid w:val="005913D1"/>
    <w:rsid w:val="005913F4"/>
    <w:rsid w:val="005913FF"/>
    <w:rsid w:val="00591481"/>
    <w:rsid w:val="005915CF"/>
    <w:rsid w:val="00591765"/>
    <w:rsid w:val="00591AE9"/>
    <w:rsid w:val="00591C3F"/>
    <w:rsid w:val="00591CB1"/>
    <w:rsid w:val="00591D8E"/>
    <w:rsid w:val="00591E53"/>
    <w:rsid w:val="005926BF"/>
    <w:rsid w:val="00592715"/>
    <w:rsid w:val="005928A0"/>
    <w:rsid w:val="00592AE6"/>
    <w:rsid w:val="00592B40"/>
    <w:rsid w:val="00592C5B"/>
    <w:rsid w:val="00593594"/>
    <w:rsid w:val="005938CF"/>
    <w:rsid w:val="00593BFB"/>
    <w:rsid w:val="00593CDD"/>
    <w:rsid w:val="00593E10"/>
    <w:rsid w:val="00593F08"/>
    <w:rsid w:val="00594281"/>
    <w:rsid w:val="005942F9"/>
    <w:rsid w:val="005948A6"/>
    <w:rsid w:val="00594920"/>
    <w:rsid w:val="0059497D"/>
    <w:rsid w:val="005949F2"/>
    <w:rsid w:val="00594DB3"/>
    <w:rsid w:val="00594F54"/>
    <w:rsid w:val="005950CE"/>
    <w:rsid w:val="00595116"/>
    <w:rsid w:val="005953FF"/>
    <w:rsid w:val="00595455"/>
    <w:rsid w:val="0059562A"/>
    <w:rsid w:val="00595675"/>
    <w:rsid w:val="00595691"/>
    <w:rsid w:val="005956B7"/>
    <w:rsid w:val="00595748"/>
    <w:rsid w:val="005957EC"/>
    <w:rsid w:val="00595946"/>
    <w:rsid w:val="005959AA"/>
    <w:rsid w:val="005959CC"/>
    <w:rsid w:val="00595B84"/>
    <w:rsid w:val="00595D42"/>
    <w:rsid w:val="0059610E"/>
    <w:rsid w:val="005965CC"/>
    <w:rsid w:val="00596880"/>
    <w:rsid w:val="005969E4"/>
    <w:rsid w:val="00596D17"/>
    <w:rsid w:val="00596DFE"/>
    <w:rsid w:val="00596F08"/>
    <w:rsid w:val="00597058"/>
    <w:rsid w:val="005974C5"/>
    <w:rsid w:val="00597C9C"/>
    <w:rsid w:val="00597CA0"/>
    <w:rsid w:val="00597D01"/>
    <w:rsid w:val="00597E00"/>
    <w:rsid w:val="005A007C"/>
    <w:rsid w:val="005A03AA"/>
    <w:rsid w:val="005A0572"/>
    <w:rsid w:val="005A0630"/>
    <w:rsid w:val="005A06A1"/>
    <w:rsid w:val="005A095C"/>
    <w:rsid w:val="005A0C10"/>
    <w:rsid w:val="005A0C13"/>
    <w:rsid w:val="005A0F64"/>
    <w:rsid w:val="005A135C"/>
    <w:rsid w:val="005A1539"/>
    <w:rsid w:val="005A16BD"/>
    <w:rsid w:val="005A182A"/>
    <w:rsid w:val="005A1AA3"/>
    <w:rsid w:val="005A1B96"/>
    <w:rsid w:val="005A1DE6"/>
    <w:rsid w:val="005A20D1"/>
    <w:rsid w:val="005A20F0"/>
    <w:rsid w:val="005A2388"/>
    <w:rsid w:val="005A2588"/>
    <w:rsid w:val="005A2722"/>
    <w:rsid w:val="005A289C"/>
    <w:rsid w:val="005A2DD0"/>
    <w:rsid w:val="005A2E23"/>
    <w:rsid w:val="005A2FC4"/>
    <w:rsid w:val="005A3018"/>
    <w:rsid w:val="005A3139"/>
    <w:rsid w:val="005A3183"/>
    <w:rsid w:val="005A3188"/>
    <w:rsid w:val="005A31BD"/>
    <w:rsid w:val="005A34C8"/>
    <w:rsid w:val="005A360B"/>
    <w:rsid w:val="005A3893"/>
    <w:rsid w:val="005A390A"/>
    <w:rsid w:val="005A3932"/>
    <w:rsid w:val="005A3B2B"/>
    <w:rsid w:val="005A3DE2"/>
    <w:rsid w:val="005A3F99"/>
    <w:rsid w:val="005A4119"/>
    <w:rsid w:val="005A4465"/>
    <w:rsid w:val="005A464D"/>
    <w:rsid w:val="005A46A4"/>
    <w:rsid w:val="005A496F"/>
    <w:rsid w:val="005A4B5A"/>
    <w:rsid w:val="005A4C46"/>
    <w:rsid w:val="005A57C2"/>
    <w:rsid w:val="005A589D"/>
    <w:rsid w:val="005A58A6"/>
    <w:rsid w:val="005A5AA3"/>
    <w:rsid w:val="005A5E2F"/>
    <w:rsid w:val="005A614F"/>
    <w:rsid w:val="005A62D6"/>
    <w:rsid w:val="005A633F"/>
    <w:rsid w:val="005A65A4"/>
    <w:rsid w:val="005A6E33"/>
    <w:rsid w:val="005A705E"/>
    <w:rsid w:val="005A7511"/>
    <w:rsid w:val="005A7A16"/>
    <w:rsid w:val="005B0045"/>
    <w:rsid w:val="005B012E"/>
    <w:rsid w:val="005B0240"/>
    <w:rsid w:val="005B0253"/>
    <w:rsid w:val="005B062B"/>
    <w:rsid w:val="005B0674"/>
    <w:rsid w:val="005B069E"/>
    <w:rsid w:val="005B0708"/>
    <w:rsid w:val="005B100B"/>
    <w:rsid w:val="005B1021"/>
    <w:rsid w:val="005B15AD"/>
    <w:rsid w:val="005B176C"/>
    <w:rsid w:val="005B192C"/>
    <w:rsid w:val="005B1962"/>
    <w:rsid w:val="005B1B94"/>
    <w:rsid w:val="005B1E7E"/>
    <w:rsid w:val="005B1FAE"/>
    <w:rsid w:val="005B2147"/>
    <w:rsid w:val="005B21BD"/>
    <w:rsid w:val="005B248A"/>
    <w:rsid w:val="005B24B2"/>
    <w:rsid w:val="005B255C"/>
    <w:rsid w:val="005B29AF"/>
    <w:rsid w:val="005B2C3D"/>
    <w:rsid w:val="005B2DAF"/>
    <w:rsid w:val="005B2EBF"/>
    <w:rsid w:val="005B2F03"/>
    <w:rsid w:val="005B3009"/>
    <w:rsid w:val="005B3983"/>
    <w:rsid w:val="005B3ADD"/>
    <w:rsid w:val="005B3B66"/>
    <w:rsid w:val="005B3D2D"/>
    <w:rsid w:val="005B3D98"/>
    <w:rsid w:val="005B40A2"/>
    <w:rsid w:val="005B40F1"/>
    <w:rsid w:val="005B412B"/>
    <w:rsid w:val="005B4514"/>
    <w:rsid w:val="005B477A"/>
    <w:rsid w:val="005B48A2"/>
    <w:rsid w:val="005B4BA5"/>
    <w:rsid w:val="005B4CD4"/>
    <w:rsid w:val="005B4E25"/>
    <w:rsid w:val="005B4EDE"/>
    <w:rsid w:val="005B55B4"/>
    <w:rsid w:val="005B56B9"/>
    <w:rsid w:val="005B572E"/>
    <w:rsid w:val="005B57AD"/>
    <w:rsid w:val="005B5828"/>
    <w:rsid w:val="005B58B7"/>
    <w:rsid w:val="005B5BD9"/>
    <w:rsid w:val="005B5CCD"/>
    <w:rsid w:val="005B6440"/>
    <w:rsid w:val="005B6491"/>
    <w:rsid w:val="005B6743"/>
    <w:rsid w:val="005B67EB"/>
    <w:rsid w:val="005B6B8F"/>
    <w:rsid w:val="005B6EBE"/>
    <w:rsid w:val="005B7129"/>
    <w:rsid w:val="005B737F"/>
    <w:rsid w:val="005B76E3"/>
    <w:rsid w:val="005B783A"/>
    <w:rsid w:val="005B7AC5"/>
    <w:rsid w:val="005B7B07"/>
    <w:rsid w:val="005B7C6B"/>
    <w:rsid w:val="005B7C9C"/>
    <w:rsid w:val="005C01E4"/>
    <w:rsid w:val="005C0248"/>
    <w:rsid w:val="005C0734"/>
    <w:rsid w:val="005C07DF"/>
    <w:rsid w:val="005C09CE"/>
    <w:rsid w:val="005C0AAE"/>
    <w:rsid w:val="005C0B13"/>
    <w:rsid w:val="005C0D1A"/>
    <w:rsid w:val="005C0EE7"/>
    <w:rsid w:val="005C135C"/>
    <w:rsid w:val="005C13A4"/>
    <w:rsid w:val="005C1AB1"/>
    <w:rsid w:val="005C1CBF"/>
    <w:rsid w:val="005C214D"/>
    <w:rsid w:val="005C2386"/>
    <w:rsid w:val="005C2795"/>
    <w:rsid w:val="005C29E9"/>
    <w:rsid w:val="005C2CE9"/>
    <w:rsid w:val="005C2DD2"/>
    <w:rsid w:val="005C2E46"/>
    <w:rsid w:val="005C2F8F"/>
    <w:rsid w:val="005C2FEA"/>
    <w:rsid w:val="005C33D6"/>
    <w:rsid w:val="005C35FF"/>
    <w:rsid w:val="005C3607"/>
    <w:rsid w:val="005C370F"/>
    <w:rsid w:val="005C373C"/>
    <w:rsid w:val="005C3769"/>
    <w:rsid w:val="005C3938"/>
    <w:rsid w:val="005C3C33"/>
    <w:rsid w:val="005C3DAF"/>
    <w:rsid w:val="005C40C2"/>
    <w:rsid w:val="005C432C"/>
    <w:rsid w:val="005C45CF"/>
    <w:rsid w:val="005C485B"/>
    <w:rsid w:val="005C49C5"/>
    <w:rsid w:val="005C4B48"/>
    <w:rsid w:val="005C4BDB"/>
    <w:rsid w:val="005C4D77"/>
    <w:rsid w:val="005C4F4A"/>
    <w:rsid w:val="005C5097"/>
    <w:rsid w:val="005C54B3"/>
    <w:rsid w:val="005C5712"/>
    <w:rsid w:val="005C5743"/>
    <w:rsid w:val="005C5845"/>
    <w:rsid w:val="005C5F46"/>
    <w:rsid w:val="005C5F77"/>
    <w:rsid w:val="005C600B"/>
    <w:rsid w:val="005C6092"/>
    <w:rsid w:val="005C648E"/>
    <w:rsid w:val="005C6674"/>
    <w:rsid w:val="005C67D1"/>
    <w:rsid w:val="005C6886"/>
    <w:rsid w:val="005C695A"/>
    <w:rsid w:val="005C695C"/>
    <w:rsid w:val="005C6A64"/>
    <w:rsid w:val="005C6A9C"/>
    <w:rsid w:val="005C6D23"/>
    <w:rsid w:val="005C6D3E"/>
    <w:rsid w:val="005C6E60"/>
    <w:rsid w:val="005C70E7"/>
    <w:rsid w:val="005C72AF"/>
    <w:rsid w:val="005C7637"/>
    <w:rsid w:val="005C7764"/>
    <w:rsid w:val="005C79F2"/>
    <w:rsid w:val="005D0064"/>
    <w:rsid w:val="005D021F"/>
    <w:rsid w:val="005D048E"/>
    <w:rsid w:val="005D04C2"/>
    <w:rsid w:val="005D05C3"/>
    <w:rsid w:val="005D087D"/>
    <w:rsid w:val="005D0C19"/>
    <w:rsid w:val="005D0D26"/>
    <w:rsid w:val="005D1033"/>
    <w:rsid w:val="005D10C9"/>
    <w:rsid w:val="005D1177"/>
    <w:rsid w:val="005D12B6"/>
    <w:rsid w:val="005D1356"/>
    <w:rsid w:val="005D157C"/>
    <w:rsid w:val="005D1624"/>
    <w:rsid w:val="005D1682"/>
    <w:rsid w:val="005D16B2"/>
    <w:rsid w:val="005D170B"/>
    <w:rsid w:val="005D1852"/>
    <w:rsid w:val="005D18BC"/>
    <w:rsid w:val="005D1C29"/>
    <w:rsid w:val="005D1C54"/>
    <w:rsid w:val="005D1FFF"/>
    <w:rsid w:val="005D2160"/>
    <w:rsid w:val="005D2398"/>
    <w:rsid w:val="005D251B"/>
    <w:rsid w:val="005D2789"/>
    <w:rsid w:val="005D2795"/>
    <w:rsid w:val="005D286A"/>
    <w:rsid w:val="005D2891"/>
    <w:rsid w:val="005D28DD"/>
    <w:rsid w:val="005D2E43"/>
    <w:rsid w:val="005D2F43"/>
    <w:rsid w:val="005D2F6E"/>
    <w:rsid w:val="005D33A4"/>
    <w:rsid w:val="005D3506"/>
    <w:rsid w:val="005D381C"/>
    <w:rsid w:val="005D3B0A"/>
    <w:rsid w:val="005D3B74"/>
    <w:rsid w:val="005D3BE7"/>
    <w:rsid w:val="005D3E94"/>
    <w:rsid w:val="005D4832"/>
    <w:rsid w:val="005D490B"/>
    <w:rsid w:val="005D4A72"/>
    <w:rsid w:val="005D4B7E"/>
    <w:rsid w:val="005D4BEC"/>
    <w:rsid w:val="005D548B"/>
    <w:rsid w:val="005D54FA"/>
    <w:rsid w:val="005D5574"/>
    <w:rsid w:val="005D56A4"/>
    <w:rsid w:val="005D578D"/>
    <w:rsid w:val="005D5849"/>
    <w:rsid w:val="005D5D1C"/>
    <w:rsid w:val="005D5FDC"/>
    <w:rsid w:val="005D5FFE"/>
    <w:rsid w:val="005D6549"/>
    <w:rsid w:val="005D65A3"/>
    <w:rsid w:val="005D6873"/>
    <w:rsid w:val="005D6A02"/>
    <w:rsid w:val="005D6BF3"/>
    <w:rsid w:val="005D6FA0"/>
    <w:rsid w:val="005D715B"/>
    <w:rsid w:val="005D7447"/>
    <w:rsid w:val="005D75B6"/>
    <w:rsid w:val="005D763A"/>
    <w:rsid w:val="005D7729"/>
    <w:rsid w:val="005D774B"/>
    <w:rsid w:val="005D7865"/>
    <w:rsid w:val="005D78AC"/>
    <w:rsid w:val="005D796E"/>
    <w:rsid w:val="005D7975"/>
    <w:rsid w:val="005D7A43"/>
    <w:rsid w:val="005D7D42"/>
    <w:rsid w:val="005D7D90"/>
    <w:rsid w:val="005D7ED5"/>
    <w:rsid w:val="005D7F37"/>
    <w:rsid w:val="005D7FCD"/>
    <w:rsid w:val="005E041C"/>
    <w:rsid w:val="005E087F"/>
    <w:rsid w:val="005E08A7"/>
    <w:rsid w:val="005E0B81"/>
    <w:rsid w:val="005E15AB"/>
    <w:rsid w:val="005E1D68"/>
    <w:rsid w:val="005E1E5E"/>
    <w:rsid w:val="005E1F28"/>
    <w:rsid w:val="005E1FC3"/>
    <w:rsid w:val="005E2121"/>
    <w:rsid w:val="005E2147"/>
    <w:rsid w:val="005E295F"/>
    <w:rsid w:val="005E2972"/>
    <w:rsid w:val="005E2A70"/>
    <w:rsid w:val="005E2D80"/>
    <w:rsid w:val="005E32DB"/>
    <w:rsid w:val="005E342D"/>
    <w:rsid w:val="005E3456"/>
    <w:rsid w:val="005E35E8"/>
    <w:rsid w:val="005E3BCF"/>
    <w:rsid w:val="005E4499"/>
    <w:rsid w:val="005E451C"/>
    <w:rsid w:val="005E48CD"/>
    <w:rsid w:val="005E4934"/>
    <w:rsid w:val="005E49B8"/>
    <w:rsid w:val="005E4BF5"/>
    <w:rsid w:val="005E4CB2"/>
    <w:rsid w:val="005E4E93"/>
    <w:rsid w:val="005E4EF9"/>
    <w:rsid w:val="005E50FD"/>
    <w:rsid w:val="005E56E0"/>
    <w:rsid w:val="005E57AF"/>
    <w:rsid w:val="005E5BAE"/>
    <w:rsid w:val="005E5BEE"/>
    <w:rsid w:val="005E6299"/>
    <w:rsid w:val="005E630D"/>
    <w:rsid w:val="005E6340"/>
    <w:rsid w:val="005E6441"/>
    <w:rsid w:val="005E6505"/>
    <w:rsid w:val="005E6C36"/>
    <w:rsid w:val="005E6D4A"/>
    <w:rsid w:val="005E6EE7"/>
    <w:rsid w:val="005E7082"/>
    <w:rsid w:val="005E71B2"/>
    <w:rsid w:val="005E71BB"/>
    <w:rsid w:val="005E7241"/>
    <w:rsid w:val="005E729E"/>
    <w:rsid w:val="005E7833"/>
    <w:rsid w:val="005E7BAE"/>
    <w:rsid w:val="005E7DB8"/>
    <w:rsid w:val="005F00FD"/>
    <w:rsid w:val="005F05EA"/>
    <w:rsid w:val="005F071C"/>
    <w:rsid w:val="005F0F4C"/>
    <w:rsid w:val="005F0FD2"/>
    <w:rsid w:val="005F1088"/>
    <w:rsid w:val="005F1188"/>
    <w:rsid w:val="005F1425"/>
    <w:rsid w:val="005F14AC"/>
    <w:rsid w:val="005F14C8"/>
    <w:rsid w:val="005F17C8"/>
    <w:rsid w:val="005F1B63"/>
    <w:rsid w:val="005F1BB8"/>
    <w:rsid w:val="005F216D"/>
    <w:rsid w:val="005F26AB"/>
    <w:rsid w:val="005F2849"/>
    <w:rsid w:val="005F2B80"/>
    <w:rsid w:val="005F2C34"/>
    <w:rsid w:val="005F2CF8"/>
    <w:rsid w:val="005F2E65"/>
    <w:rsid w:val="005F2E93"/>
    <w:rsid w:val="005F2F6C"/>
    <w:rsid w:val="005F2F95"/>
    <w:rsid w:val="005F304B"/>
    <w:rsid w:val="005F31D7"/>
    <w:rsid w:val="005F321F"/>
    <w:rsid w:val="005F3225"/>
    <w:rsid w:val="005F339C"/>
    <w:rsid w:val="005F340B"/>
    <w:rsid w:val="005F34CE"/>
    <w:rsid w:val="005F35CB"/>
    <w:rsid w:val="005F38E3"/>
    <w:rsid w:val="005F45C5"/>
    <w:rsid w:val="005F497E"/>
    <w:rsid w:val="005F4ACC"/>
    <w:rsid w:val="005F4EB9"/>
    <w:rsid w:val="005F4F7A"/>
    <w:rsid w:val="005F5103"/>
    <w:rsid w:val="005F52CB"/>
    <w:rsid w:val="005F58DE"/>
    <w:rsid w:val="005F5B62"/>
    <w:rsid w:val="005F5C24"/>
    <w:rsid w:val="005F5C48"/>
    <w:rsid w:val="005F5D01"/>
    <w:rsid w:val="005F5E30"/>
    <w:rsid w:val="005F633A"/>
    <w:rsid w:val="005F637C"/>
    <w:rsid w:val="005F6760"/>
    <w:rsid w:val="005F6A01"/>
    <w:rsid w:val="005F6AB8"/>
    <w:rsid w:val="005F6CE1"/>
    <w:rsid w:val="005F6EC9"/>
    <w:rsid w:val="005F7107"/>
    <w:rsid w:val="005F720B"/>
    <w:rsid w:val="005F723C"/>
    <w:rsid w:val="005F728D"/>
    <w:rsid w:val="005F77AA"/>
    <w:rsid w:val="005F79D0"/>
    <w:rsid w:val="005F7AA4"/>
    <w:rsid w:val="005F7B4A"/>
    <w:rsid w:val="005F7ECD"/>
    <w:rsid w:val="005F7FA8"/>
    <w:rsid w:val="006001D0"/>
    <w:rsid w:val="0060043C"/>
    <w:rsid w:val="0060048D"/>
    <w:rsid w:val="00600797"/>
    <w:rsid w:val="00600F4E"/>
    <w:rsid w:val="00600F98"/>
    <w:rsid w:val="00600FD0"/>
    <w:rsid w:val="00601578"/>
    <w:rsid w:val="00601636"/>
    <w:rsid w:val="0060165E"/>
    <w:rsid w:val="006016E2"/>
    <w:rsid w:val="0060173F"/>
    <w:rsid w:val="00601A2D"/>
    <w:rsid w:val="00601D16"/>
    <w:rsid w:val="00601D8C"/>
    <w:rsid w:val="00601F82"/>
    <w:rsid w:val="00602055"/>
    <w:rsid w:val="006025CE"/>
    <w:rsid w:val="006027C1"/>
    <w:rsid w:val="00602CDC"/>
    <w:rsid w:val="00602F59"/>
    <w:rsid w:val="0060356A"/>
    <w:rsid w:val="00603931"/>
    <w:rsid w:val="0060393D"/>
    <w:rsid w:val="00603AF9"/>
    <w:rsid w:val="00603CD5"/>
    <w:rsid w:val="00603CFE"/>
    <w:rsid w:val="00603DD2"/>
    <w:rsid w:val="00603FC0"/>
    <w:rsid w:val="00604100"/>
    <w:rsid w:val="00604255"/>
    <w:rsid w:val="006042FE"/>
    <w:rsid w:val="006046D1"/>
    <w:rsid w:val="006046E3"/>
    <w:rsid w:val="00604B94"/>
    <w:rsid w:val="006053AD"/>
    <w:rsid w:val="006053C2"/>
    <w:rsid w:val="00605614"/>
    <w:rsid w:val="00605661"/>
    <w:rsid w:val="00605829"/>
    <w:rsid w:val="0060591F"/>
    <w:rsid w:val="0060597C"/>
    <w:rsid w:val="00605994"/>
    <w:rsid w:val="00605AFE"/>
    <w:rsid w:val="00605CE8"/>
    <w:rsid w:val="00606206"/>
    <w:rsid w:val="006064CE"/>
    <w:rsid w:val="006066F0"/>
    <w:rsid w:val="00606989"/>
    <w:rsid w:val="00606BCF"/>
    <w:rsid w:val="00606D2C"/>
    <w:rsid w:val="00606DA5"/>
    <w:rsid w:val="00606F5D"/>
    <w:rsid w:val="00607318"/>
    <w:rsid w:val="0060733F"/>
    <w:rsid w:val="006073E0"/>
    <w:rsid w:val="006075B8"/>
    <w:rsid w:val="006076F8"/>
    <w:rsid w:val="006077D9"/>
    <w:rsid w:val="006078BD"/>
    <w:rsid w:val="00607A6B"/>
    <w:rsid w:val="00607BAB"/>
    <w:rsid w:val="00607D77"/>
    <w:rsid w:val="00607E05"/>
    <w:rsid w:val="006100EA"/>
    <w:rsid w:val="00610215"/>
    <w:rsid w:val="006102FF"/>
    <w:rsid w:val="0061035A"/>
    <w:rsid w:val="0061040C"/>
    <w:rsid w:val="00610480"/>
    <w:rsid w:val="00610674"/>
    <w:rsid w:val="006107A6"/>
    <w:rsid w:val="006107CE"/>
    <w:rsid w:val="006108CB"/>
    <w:rsid w:val="00610B2E"/>
    <w:rsid w:val="0061101C"/>
    <w:rsid w:val="00611266"/>
    <w:rsid w:val="0061137A"/>
    <w:rsid w:val="006114F0"/>
    <w:rsid w:val="006116DE"/>
    <w:rsid w:val="00611871"/>
    <w:rsid w:val="006118BB"/>
    <w:rsid w:val="00611924"/>
    <w:rsid w:val="00611A9D"/>
    <w:rsid w:val="00612224"/>
    <w:rsid w:val="00612244"/>
    <w:rsid w:val="006127C8"/>
    <w:rsid w:val="006127EE"/>
    <w:rsid w:val="00612ACA"/>
    <w:rsid w:val="00612D2E"/>
    <w:rsid w:val="00612F6A"/>
    <w:rsid w:val="006135ED"/>
    <w:rsid w:val="0061363F"/>
    <w:rsid w:val="00613AE4"/>
    <w:rsid w:val="00613BB8"/>
    <w:rsid w:val="00613D39"/>
    <w:rsid w:val="00613DB6"/>
    <w:rsid w:val="00613E3E"/>
    <w:rsid w:val="00613EC2"/>
    <w:rsid w:val="006140B1"/>
    <w:rsid w:val="00614231"/>
    <w:rsid w:val="00614401"/>
    <w:rsid w:val="00614B60"/>
    <w:rsid w:val="00614BD4"/>
    <w:rsid w:val="00614EBD"/>
    <w:rsid w:val="0061510A"/>
    <w:rsid w:val="0061512E"/>
    <w:rsid w:val="00615236"/>
    <w:rsid w:val="00615436"/>
    <w:rsid w:val="00615560"/>
    <w:rsid w:val="006155D2"/>
    <w:rsid w:val="00615A51"/>
    <w:rsid w:val="00615BB0"/>
    <w:rsid w:val="00615C5A"/>
    <w:rsid w:val="00615D47"/>
    <w:rsid w:val="00616942"/>
    <w:rsid w:val="00616D0E"/>
    <w:rsid w:val="00616F48"/>
    <w:rsid w:val="00617253"/>
    <w:rsid w:val="006172D5"/>
    <w:rsid w:val="00617787"/>
    <w:rsid w:val="0061786A"/>
    <w:rsid w:val="00617876"/>
    <w:rsid w:val="0061787F"/>
    <w:rsid w:val="00617A30"/>
    <w:rsid w:val="00617AD1"/>
    <w:rsid w:val="00620143"/>
    <w:rsid w:val="0062020B"/>
    <w:rsid w:val="00620375"/>
    <w:rsid w:val="0062042B"/>
    <w:rsid w:val="00620518"/>
    <w:rsid w:val="0062082D"/>
    <w:rsid w:val="0062084C"/>
    <w:rsid w:val="00620969"/>
    <w:rsid w:val="00620DB8"/>
    <w:rsid w:val="00621510"/>
    <w:rsid w:val="0062152C"/>
    <w:rsid w:val="00621558"/>
    <w:rsid w:val="00621898"/>
    <w:rsid w:val="00621C03"/>
    <w:rsid w:val="00621CA0"/>
    <w:rsid w:val="00621E42"/>
    <w:rsid w:val="00621E5F"/>
    <w:rsid w:val="00621E62"/>
    <w:rsid w:val="00621F10"/>
    <w:rsid w:val="00622127"/>
    <w:rsid w:val="00622277"/>
    <w:rsid w:val="006225CC"/>
    <w:rsid w:val="00622ADF"/>
    <w:rsid w:val="00622C69"/>
    <w:rsid w:val="00622EF2"/>
    <w:rsid w:val="006230A6"/>
    <w:rsid w:val="00623232"/>
    <w:rsid w:val="006232F2"/>
    <w:rsid w:val="0062332D"/>
    <w:rsid w:val="006238B3"/>
    <w:rsid w:val="00623A2F"/>
    <w:rsid w:val="00623B09"/>
    <w:rsid w:val="00623C75"/>
    <w:rsid w:val="00623DAD"/>
    <w:rsid w:val="00623E60"/>
    <w:rsid w:val="00623EFA"/>
    <w:rsid w:val="0062417F"/>
    <w:rsid w:val="0062447C"/>
    <w:rsid w:val="0062471F"/>
    <w:rsid w:val="006247A8"/>
    <w:rsid w:val="00624893"/>
    <w:rsid w:val="00624980"/>
    <w:rsid w:val="006251BB"/>
    <w:rsid w:val="006253C9"/>
    <w:rsid w:val="00625491"/>
    <w:rsid w:val="0062553F"/>
    <w:rsid w:val="00625773"/>
    <w:rsid w:val="0062595E"/>
    <w:rsid w:val="006259CB"/>
    <w:rsid w:val="00625A37"/>
    <w:rsid w:val="00625A3E"/>
    <w:rsid w:val="00625CAF"/>
    <w:rsid w:val="00625CF1"/>
    <w:rsid w:val="00625D41"/>
    <w:rsid w:val="00625D63"/>
    <w:rsid w:val="00625DDB"/>
    <w:rsid w:val="00625E50"/>
    <w:rsid w:val="00625FB3"/>
    <w:rsid w:val="00626070"/>
    <w:rsid w:val="00626125"/>
    <w:rsid w:val="0062628B"/>
    <w:rsid w:val="00626522"/>
    <w:rsid w:val="006266E9"/>
    <w:rsid w:val="00626845"/>
    <w:rsid w:val="00626AF4"/>
    <w:rsid w:val="00626C44"/>
    <w:rsid w:val="00626C89"/>
    <w:rsid w:val="0062734D"/>
    <w:rsid w:val="006275C8"/>
    <w:rsid w:val="00627838"/>
    <w:rsid w:val="00627945"/>
    <w:rsid w:val="00627BD9"/>
    <w:rsid w:val="00627CC7"/>
    <w:rsid w:val="00627E2C"/>
    <w:rsid w:val="00630330"/>
    <w:rsid w:val="00630511"/>
    <w:rsid w:val="00630749"/>
    <w:rsid w:val="00630823"/>
    <w:rsid w:val="0063093D"/>
    <w:rsid w:val="00630C3F"/>
    <w:rsid w:val="00630CEB"/>
    <w:rsid w:val="006310BF"/>
    <w:rsid w:val="006310E6"/>
    <w:rsid w:val="00631544"/>
    <w:rsid w:val="0063166B"/>
    <w:rsid w:val="00631B1D"/>
    <w:rsid w:val="00631B5A"/>
    <w:rsid w:val="00631F65"/>
    <w:rsid w:val="0063261B"/>
    <w:rsid w:val="00632626"/>
    <w:rsid w:val="006326CF"/>
    <w:rsid w:val="00632AEF"/>
    <w:rsid w:val="00632C16"/>
    <w:rsid w:val="00632CE6"/>
    <w:rsid w:val="00632D0A"/>
    <w:rsid w:val="00633162"/>
    <w:rsid w:val="006331D7"/>
    <w:rsid w:val="0063337B"/>
    <w:rsid w:val="00633460"/>
    <w:rsid w:val="00633872"/>
    <w:rsid w:val="00633BB2"/>
    <w:rsid w:val="00633E18"/>
    <w:rsid w:val="00634104"/>
    <w:rsid w:val="00634500"/>
    <w:rsid w:val="0063482B"/>
    <w:rsid w:val="00634890"/>
    <w:rsid w:val="00634B56"/>
    <w:rsid w:val="00634B9C"/>
    <w:rsid w:val="00634DEB"/>
    <w:rsid w:val="00634DF6"/>
    <w:rsid w:val="00634FBD"/>
    <w:rsid w:val="0063501E"/>
    <w:rsid w:val="006350B3"/>
    <w:rsid w:val="0063516C"/>
    <w:rsid w:val="00635322"/>
    <w:rsid w:val="0063554B"/>
    <w:rsid w:val="006356C8"/>
    <w:rsid w:val="006359A5"/>
    <w:rsid w:val="006359DB"/>
    <w:rsid w:val="00635C94"/>
    <w:rsid w:val="00635DA6"/>
    <w:rsid w:val="00635E68"/>
    <w:rsid w:val="00635E87"/>
    <w:rsid w:val="00635EFA"/>
    <w:rsid w:val="00636067"/>
    <w:rsid w:val="0063614B"/>
    <w:rsid w:val="00636215"/>
    <w:rsid w:val="006367F4"/>
    <w:rsid w:val="0063683F"/>
    <w:rsid w:val="00636910"/>
    <w:rsid w:val="0063699F"/>
    <w:rsid w:val="00636AF1"/>
    <w:rsid w:val="00636CD4"/>
    <w:rsid w:val="00636F61"/>
    <w:rsid w:val="006373C0"/>
    <w:rsid w:val="006375BA"/>
    <w:rsid w:val="006376FF"/>
    <w:rsid w:val="00637792"/>
    <w:rsid w:val="00637AAB"/>
    <w:rsid w:val="00637E8B"/>
    <w:rsid w:val="0064054D"/>
    <w:rsid w:val="00640BF1"/>
    <w:rsid w:val="00640C22"/>
    <w:rsid w:val="00641228"/>
    <w:rsid w:val="006412A6"/>
    <w:rsid w:val="00641400"/>
    <w:rsid w:val="00641551"/>
    <w:rsid w:val="006417BD"/>
    <w:rsid w:val="00641997"/>
    <w:rsid w:val="00641A9D"/>
    <w:rsid w:val="00641AA0"/>
    <w:rsid w:val="00641F2A"/>
    <w:rsid w:val="00642098"/>
    <w:rsid w:val="006420CB"/>
    <w:rsid w:val="00642710"/>
    <w:rsid w:val="00642E76"/>
    <w:rsid w:val="006438A8"/>
    <w:rsid w:val="00643B0E"/>
    <w:rsid w:val="006443FA"/>
    <w:rsid w:val="00644406"/>
    <w:rsid w:val="0064481B"/>
    <w:rsid w:val="00644A38"/>
    <w:rsid w:val="00644A61"/>
    <w:rsid w:val="00644FF2"/>
    <w:rsid w:val="006450F8"/>
    <w:rsid w:val="006451EB"/>
    <w:rsid w:val="0064527D"/>
    <w:rsid w:val="00645434"/>
    <w:rsid w:val="006455AA"/>
    <w:rsid w:val="00645695"/>
    <w:rsid w:val="006456E9"/>
    <w:rsid w:val="006456F3"/>
    <w:rsid w:val="00645947"/>
    <w:rsid w:val="00645F02"/>
    <w:rsid w:val="0064601A"/>
    <w:rsid w:val="00646106"/>
    <w:rsid w:val="00646572"/>
    <w:rsid w:val="006466D4"/>
    <w:rsid w:val="006469D3"/>
    <w:rsid w:val="00646C4F"/>
    <w:rsid w:val="00646E8B"/>
    <w:rsid w:val="00646EAE"/>
    <w:rsid w:val="00646F76"/>
    <w:rsid w:val="00646FF9"/>
    <w:rsid w:val="006470C1"/>
    <w:rsid w:val="00647429"/>
    <w:rsid w:val="00647774"/>
    <w:rsid w:val="006479A1"/>
    <w:rsid w:val="00647AD5"/>
    <w:rsid w:val="00647DEF"/>
    <w:rsid w:val="00647F1B"/>
    <w:rsid w:val="00650673"/>
    <w:rsid w:val="006508CA"/>
    <w:rsid w:val="006509F6"/>
    <w:rsid w:val="00650AA8"/>
    <w:rsid w:val="00650E72"/>
    <w:rsid w:val="00651012"/>
    <w:rsid w:val="00651117"/>
    <w:rsid w:val="0065114F"/>
    <w:rsid w:val="00651395"/>
    <w:rsid w:val="006513D5"/>
    <w:rsid w:val="006515CE"/>
    <w:rsid w:val="00651743"/>
    <w:rsid w:val="006518EF"/>
    <w:rsid w:val="00651904"/>
    <w:rsid w:val="00651B11"/>
    <w:rsid w:val="00652114"/>
    <w:rsid w:val="00652251"/>
    <w:rsid w:val="006524E1"/>
    <w:rsid w:val="00652698"/>
    <w:rsid w:val="00652783"/>
    <w:rsid w:val="00652B2D"/>
    <w:rsid w:val="00652BD0"/>
    <w:rsid w:val="00652F78"/>
    <w:rsid w:val="0065308F"/>
    <w:rsid w:val="00653258"/>
    <w:rsid w:val="0065329F"/>
    <w:rsid w:val="00653680"/>
    <w:rsid w:val="00653B9C"/>
    <w:rsid w:val="00653E55"/>
    <w:rsid w:val="006540DA"/>
    <w:rsid w:val="0065410A"/>
    <w:rsid w:val="0065436C"/>
    <w:rsid w:val="00654760"/>
    <w:rsid w:val="006549B2"/>
    <w:rsid w:val="00654CDA"/>
    <w:rsid w:val="006551FB"/>
    <w:rsid w:val="00655524"/>
    <w:rsid w:val="006558E2"/>
    <w:rsid w:val="00655D0F"/>
    <w:rsid w:val="00655E27"/>
    <w:rsid w:val="0065601F"/>
    <w:rsid w:val="006561F3"/>
    <w:rsid w:val="0065639B"/>
    <w:rsid w:val="00656623"/>
    <w:rsid w:val="006567A6"/>
    <w:rsid w:val="006567D7"/>
    <w:rsid w:val="00656DBA"/>
    <w:rsid w:val="00656EAB"/>
    <w:rsid w:val="006570FA"/>
    <w:rsid w:val="00657525"/>
    <w:rsid w:val="006578C6"/>
    <w:rsid w:val="006578D1"/>
    <w:rsid w:val="00657BFF"/>
    <w:rsid w:val="00657CD4"/>
    <w:rsid w:val="00657E42"/>
    <w:rsid w:val="006600F8"/>
    <w:rsid w:val="00660326"/>
    <w:rsid w:val="00660525"/>
    <w:rsid w:val="0066056F"/>
    <w:rsid w:val="0066083A"/>
    <w:rsid w:val="00660962"/>
    <w:rsid w:val="00660A90"/>
    <w:rsid w:val="00660AE9"/>
    <w:rsid w:val="00661418"/>
    <w:rsid w:val="0066177B"/>
    <w:rsid w:val="006619A5"/>
    <w:rsid w:val="00661A5A"/>
    <w:rsid w:val="00661B0C"/>
    <w:rsid w:val="00661C4E"/>
    <w:rsid w:val="00661ED2"/>
    <w:rsid w:val="00662704"/>
    <w:rsid w:val="006627F1"/>
    <w:rsid w:val="00662C7C"/>
    <w:rsid w:val="00662E3E"/>
    <w:rsid w:val="00663381"/>
    <w:rsid w:val="00663756"/>
    <w:rsid w:val="0066383A"/>
    <w:rsid w:val="00663A98"/>
    <w:rsid w:val="00663FD5"/>
    <w:rsid w:val="00664579"/>
    <w:rsid w:val="0066462D"/>
    <w:rsid w:val="006647B2"/>
    <w:rsid w:val="00664909"/>
    <w:rsid w:val="00664E13"/>
    <w:rsid w:val="00665073"/>
    <w:rsid w:val="006652A7"/>
    <w:rsid w:val="006653CA"/>
    <w:rsid w:val="006653F3"/>
    <w:rsid w:val="00665503"/>
    <w:rsid w:val="0066582D"/>
    <w:rsid w:val="0066593A"/>
    <w:rsid w:val="006659CD"/>
    <w:rsid w:val="00665EE8"/>
    <w:rsid w:val="00665F9A"/>
    <w:rsid w:val="00665FCE"/>
    <w:rsid w:val="006661F8"/>
    <w:rsid w:val="006661FC"/>
    <w:rsid w:val="0066623D"/>
    <w:rsid w:val="0066631B"/>
    <w:rsid w:val="00666684"/>
    <w:rsid w:val="006666BC"/>
    <w:rsid w:val="006668B4"/>
    <w:rsid w:val="00666C6D"/>
    <w:rsid w:val="00666C9B"/>
    <w:rsid w:val="00666ECC"/>
    <w:rsid w:val="006671BC"/>
    <w:rsid w:val="0066732F"/>
    <w:rsid w:val="006675EA"/>
    <w:rsid w:val="00667625"/>
    <w:rsid w:val="00667C91"/>
    <w:rsid w:val="00667EAD"/>
    <w:rsid w:val="00667F19"/>
    <w:rsid w:val="00667F1D"/>
    <w:rsid w:val="006700FB"/>
    <w:rsid w:val="00670119"/>
    <w:rsid w:val="006702C5"/>
    <w:rsid w:val="00670531"/>
    <w:rsid w:val="0067062D"/>
    <w:rsid w:val="00670B94"/>
    <w:rsid w:val="00670BA4"/>
    <w:rsid w:val="00670C6C"/>
    <w:rsid w:val="00670F45"/>
    <w:rsid w:val="00671527"/>
    <w:rsid w:val="006716ED"/>
    <w:rsid w:val="00671730"/>
    <w:rsid w:val="00671BFD"/>
    <w:rsid w:val="00671CFF"/>
    <w:rsid w:val="00672396"/>
    <w:rsid w:val="00672403"/>
    <w:rsid w:val="006729E9"/>
    <w:rsid w:val="00672A2D"/>
    <w:rsid w:val="00672F2F"/>
    <w:rsid w:val="006735E0"/>
    <w:rsid w:val="00673A52"/>
    <w:rsid w:val="00674341"/>
    <w:rsid w:val="006745BE"/>
    <w:rsid w:val="00674789"/>
    <w:rsid w:val="00674963"/>
    <w:rsid w:val="00674ADB"/>
    <w:rsid w:val="00674BD2"/>
    <w:rsid w:val="00674BDF"/>
    <w:rsid w:val="00674D35"/>
    <w:rsid w:val="00674E75"/>
    <w:rsid w:val="00674E81"/>
    <w:rsid w:val="00674F32"/>
    <w:rsid w:val="00674FD4"/>
    <w:rsid w:val="006750D1"/>
    <w:rsid w:val="00675102"/>
    <w:rsid w:val="00675321"/>
    <w:rsid w:val="00675508"/>
    <w:rsid w:val="00675878"/>
    <w:rsid w:val="006759AF"/>
    <w:rsid w:val="00675B8E"/>
    <w:rsid w:val="0067624F"/>
    <w:rsid w:val="0067649C"/>
    <w:rsid w:val="006764B2"/>
    <w:rsid w:val="006768A7"/>
    <w:rsid w:val="006768AC"/>
    <w:rsid w:val="006768D9"/>
    <w:rsid w:val="00676BB6"/>
    <w:rsid w:val="00676E7D"/>
    <w:rsid w:val="006771EA"/>
    <w:rsid w:val="006779AE"/>
    <w:rsid w:val="00677B48"/>
    <w:rsid w:val="00677CA8"/>
    <w:rsid w:val="00680124"/>
    <w:rsid w:val="006801A4"/>
    <w:rsid w:val="00680253"/>
    <w:rsid w:val="0068058E"/>
    <w:rsid w:val="006805D1"/>
    <w:rsid w:val="006806D5"/>
    <w:rsid w:val="00680967"/>
    <w:rsid w:val="00680A1C"/>
    <w:rsid w:val="00680AE5"/>
    <w:rsid w:val="00680C5F"/>
    <w:rsid w:val="00680D66"/>
    <w:rsid w:val="00680EF4"/>
    <w:rsid w:val="0068159A"/>
    <w:rsid w:val="00681770"/>
    <w:rsid w:val="006819D7"/>
    <w:rsid w:val="006819F9"/>
    <w:rsid w:val="00681E95"/>
    <w:rsid w:val="00681F6A"/>
    <w:rsid w:val="0068202F"/>
    <w:rsid w:val="00682262"/>
    <w:rsid w:val="00682297"/>
    <w:rsid w:val="00682341"/>
    <w:rsid w:val="006825F7"/>
    <w:rsid w:val="0068274F"/>
    <w:rsid w:val="0068285E"/>
    <w:rsid w:val="0068292B"/>
    <w:rsid w:val="00682C13"/>
    <w:rsid w:val="00682D06"/>
    <w:rsid w:val="00682E09"/>
    <w:rsid w:val="00683156"/>
    <w:rsid w:val="0068318F"/>
    <w:rsid w:val="00683346"/>
    <w:rsid w:val="0068339A"/>
    <w:rsid w:val="006833BA"/>
    <w:rsid w:val="00683A32"/>
    <w:rsid w:val="00683C72"/>
    <w:rsid w:val="00683CE0"/>
    <w:rsid w:val="00683F18"/>
    <w:rsid w:val="0068417F"/>
    <w:rsid w:val="00684306"/>
    <w:rsid w:val="006848FA"/>
    <w:rsid w:val="00684CFE"/>
    <w:rsid w:val="00684D5D"/>
    <w:rsid w:val="00684D69"/>
    <w:rsid w:val="00684DDF"/>
    <w:rsid w:val="00684FF6"/>
    <w:rsid w:val="00685058"/>
    <w:rsid w:val="0068510E"/>
    <w:rsid w:val="006854ED"/>
    <w:rsid w:val="006858EB"/>
    <w:rsid w:val="00685910"/>
    <w:rsid w:val="006859B5"/>
    <w:rsid w:val="00685C5A"/>
    <w:rsid w:val="00685D10"/>
    <w:rsid w:val="00685E45"/>
    <w:rsid w:val="0068603F"/>
    <w:rsid w:val="006861EA"/>
    <w:rsid w:val="0068647F"/>
    <w:rsid w:val="00686553"/>
    <w:rsid w:val="00686893"/>
    <w:rsid w:val="00686D14"/>
    <w:rsid w:val="00686E98"/>
    <w:rsid w:val="0068701A"/>
    <w:rsid w:val="00687037"/>
    <w:rsid w:val="0068707F"/>
    <w:rsid w:val="006871CF"/>
    <w:rsid w:val="00687356"/>
    <w:rsid w:val="006874E6"/>
    <w:rsid w:val="0068766A"/>
    <w:rsid w:val="006877E7"/>
    <w:rsid w:val="006879D4"/>
    <w:rsid w:val="00687DC5"/>
    <w:rsid w:val="00687DDD"/>
    <w:rsid w:val="006903A7"/>
    <w:rsid w:val="0069075E"/>
    <w:rsid w:val="006907F0"/>
    <w:rsid w:val="00690B1B"/>
    <w:rsid w:val="00690BF3"/>
    <w:rsid w:val="00690F0E"/>
    <w:rsid w:val="006917C4"/>
    <w:rsid w:val="0069198F"/>
    <w:rsid w:val="00691C06"/>
    <w:rsid w:val="00691C20"/>
    <w:rsid w:val="00691C92"/>
    <w:rsid w:val="00691E4C"/>
    <w:rsid w:val="0069212A"/>
    <w:rsid w:val="0069216D"/>
    <w:rsid w:val="006921D7"/>
    <w:rsid w:val="006921E7"/>
    <w:rsid w:val="0069248D"/>
    <w:rsid w:val="00692C26"/>
    <w:rsid w:val="00692D37"/>
    <w:rsid w:val="00692D72"/>
    <w:rsid w:val="00692DF7"/>
    <w:rsid w:val="00692E58"/>
    <w:rsid w:val="00692E70"/>
    <w:rsid w:val="00692F9F"/>
    <w:rsid w:val="006930FA"/>
    <w:rsid w:val="006931B4"/>
    <w:rsid w:val="00693251"/>
    <w:rsid w:val="00693843"/>
    <w:rsid w:val="00693B72"/>
    <w:rsid w:val="00693D9B"/>
    <w:rsid w:val="00694251"/>
    <w:rsid w:val="0069438B"/>
    <w:rsid w:val="006943CE"/>
    <w:rsid w:val="006943E1"/>
    <w:rsid w:val="006944B6"/>
    <w:rsid w:val="00694884"/>
    <w:rsid w:val="00694885"/>
    <w:rsid w:val="006948E5"/>
    <w:rsid w:val="006948FB"/>
    <w:rsid w:val="00694BD8"/>
    <w:rsid w:val="00694F31"/>
    <w:rsid w:val="00694F81"/>
    <w:rsid w:val="00695031"/>
    <w:rsid w:val="00695115"/>
    <w:rsid w:val="006951CB"/>
    <w:rsid w:val="0069569E"/>
    <w:rsid w:val="006956DC"/>
    <w:rsid w:val="00695B3C"/>
    <w:rsid w:val="00695BC7"/>
    <w:rsid w:val="00695DBD"/>
    <w:rsid w:val="00695DDD"/>
    <w:rsid w:val="00695FAE"/>
    <w:rsid w:val="0069615D"/>
    <w:rsid w:val="006962DC"/>
    <w:rsid w:val="00696634"/>
    <w:rsid w:val="0069663E"/>
    <w:rsid w:val="00696B38"/>
    <w:rsid w:val="00696B89"/>
    <w:rsid w:val="00696DC0"/>
    <w:rsid w:val="00696DF0"/>
    <w:rsid w:val="00696E88"/>
    <w:rsid w:val="006970A3"/>
    <w:rsid w:val="006972D2"/>
    <w:rsid w:val="006975DA"/>
    <w:rsid w:val="006976E0"/>
    <w:rsid w:val="0069770B"/>
    <w:rsid w:val="00697962"/>
    <w:rsid w:val="00697A41"/>
    <w:rsid w:val="00697CB2"/>
    <w:rsid w:val="006A00F3"/>
    <w:rsid w:val="006A02A0"/>
    <w:rsid w:val="006A02B8"/>
    <w:rsid w:val="006A07CD"/>
    <w:rsid w:val="006A08CB"/>
    <w:rsid w:val="006A090E"/>
    <w:rsid w:val="006A0BC1"/>
    <w:rsid w:val="006A0F41"/>
    <w:rsid w:val="006A1171"/>
    <w:rsid w:val="006A1290"/>
    <w:rsid w:val="006A13A4"/>
    <w:rsid w:val="006A13DE"/>
    <w:rsid w:val="006A1585"/>
    <w:rsid w:val="006A15D0"/>
    <w:rsid w:val="006A163C"/>
    <w:rsid w:val="006A17FB"/>
    <w:rsid w:val="006A1ECE"/>
    <w:rsid w:val="006A2080"/>
    <w:rsid w:val="006A20FE"/>
    <w:rsid w:val="006A21F7"/>
    <w:rsid w:val="006A2578"/>
    <w:rsid w:val="006A26E5"/>
    <w:rsid w:val="006A27A4"/>
    <w:rsid w:val="006A2B76"/>
    <w:rsid w:val="006A2D41"/>
    <w:rsid w:val="006A2F13"/>
    <w:rsid w:val="006A2F92"/>
    <w:rsid w:val="006A2F99"/>
    <w:rsid w:val="006A32A7"/>
    <w:rsid w:val="006A33D8"/>
    <w:rsid w:val="006A3559"/>
    <w:rsid w:val="006A35E6"/>
    <w:rsid w:val="006A36D5"/>
    <w:rsid w:val="006A37EB"/>
    <w:rsid w:val="006A3973"/>
    <w:rsid w:val="006A39AF"/>
    <w:rsid w:val="006A39E5"/>
    <w:rsid w:val="006A3A46"/>
    <w:rsid w:val="006A3C86"/>
    <w:rsid w:val="006A445C"/>
    <w:rsid w:val="006A455D"/>
    <w:rsid w:val="006A45F6"/>
    <w:rsid w:val="006A4935"/>
    <w:rsid w:val="006A49D6"/>
    <w:rsid w:val="006A4AD0"/>
    <w:rsid w:val="006A4BAB"/>
    <w:rsid w:val="006A4CB6"/>
    <w:rsid w:val="006A4D2F"/>
    <w:rsid w:val="006A4F4C"/>
    <w:rsid w:val="006A500C"/>
    <w:rsid w:val="006A51AF"/>
    <w:rsid w:val="006A528F"/>
    <w:rsid w:val="006A564E"/>
    <w:rsid w:val="006A56E3"/>
    <w:rsid w:val="006A5702"/>
    <w:rsid w:val="006A5800"/>
    <w:rsid w:val="006A5A0D"/>
    <w:rsid w:val="006A5AE9"/>
    <w:rsid w:val="006A5B23"/>
    <w:rsid w:val="006A5F73"/>
    <w:rsid w:val="006A5FA5"/>
    <w:rsid w:val="006A6036"/>
    <w:rsid w:val="006A607C"/>
    <w:rsid w:val="006A60F3"/>
    <w:rsid w:val="006A6148"/>
    <w:rsid w:val="006A6266"/>
    <w:rsid w:val="006A633E"/>
    <w:rsid w:val="006A6455"/>
    <w:rsid w:val="006A6634"/>
    <w:rsid w:val="006A67B2"/>
    <w:rsid w:val="006A692B"/>
    <w:rsid w:val="006A6947"/>
    <w:rsid w:val="006A69BF"/>
    <w:rsid w:val="006A69DF"/>
    <w:rsid w:val="006A6D9F"/>
    <w:rsid w:val="006A703B"/>
    <w:rsid w:val="006A71CB"/>
    <w:rsid w:val="006A72A3"/>
    <w:rsid w:val="006A78A3"/>
    <w:rsid w:val="006A7954"/>
    <w:rsid w:val="006A7D99"/>
    <w:rsid w:val="006B0547"/>
    <w:rsid w:val="006B05E0"/>
    <w:rsid w:val="006B0B6F"/>
    <w:rsid w:val="006B0BA5"/>
    <w:rsid w:val="006B0CE8"/>
    <w:rsid w:val="006B0D58"/>
    <w:rsid w:val="006B0F7B"/>
    <w:rsid w:val="006B1186"/>
    <w:rsid w:val="006B1193"/>
    <w:rsid w:val="006B11FE"/>
    <w:rsid w:val="006B12B7"/>
    <w:rsid w:val="006B15AF"/>
    <w:rsid w:val="006B1C8F"/>
    <w:rsid w:val="006B1D6D"/>
    <w:rsid w:val="006B1E7D"/>
    <w:rsid w:val="006B2A8C"/>
    <w:rsid w:val="006B2D0F"/>
    <w:rsid w:val="006B2ED9"/>
    <w:rsid w:val="006B331F"/>
    <w:rsid w:val="006B337E"/>
    <w:rsid w:val="006B33D8"/>
    <w:rsid w:val="006B34D2"/>
    <w:rsid w:val="006B36D6"/>
    <w:rsid w:val="006B370F"/>
    <w:rsid w:val="006B3796"/>
    <w:rsid w:val="006B3835"/>
    <w:rsid w:val="006B39C5"/>
    <w:rsid w:val="006B3A73"/>
    <w:rsid w:val="006B3B39"/>
    <w:rsid w:val="006B3C50"/>
    <w:rsid w:val="006B3D97"/>
    <w:rsid w:val="006B4385"/>
    <w:rsid w:val="006B449F"/>
    <w:rsid w:val="006B44E5"/>
    <w:rsid w:val="006B4711"/>
    <w:rsid w:val="006B4740"/>
    <w:rsid w:val="006B4D2F"/>
    <w:rsid w:val="006B4F1D"/>
    <w:rsid w:val="006B5318"/>
    <w:rsid w:val="006B540D"/>
    <w:rsid w:val="006B596A"/>
    <w:rsid w:val="006B59D3"/>
    <w:rsid w:val="006B5BC6"/>
    <w:rsid w:val="006B611A"/>
    <w:rsid w:val="006B611E"/>
    <w:rsid w:val="006B612B"/>
    <w:rsid w:val="006B6493"/>
    <w:rsid w:val="006B6765"/>
    <w:rsid w:val="006B6D07"/>
    <w:rsid w:val="006B6DBC"/>
    <w:rsid w:val="006B6DF8"/>
    <w:rsid w:val="006B7080"/>
    <w:rsid w:val="006B72B2"/>
    <w:rsid w:val="006B746C"/>
    <w:rsid w:val="006B747E"/>
    <w:rsid w:val="006B7573"/>
    <w:rsid w:val="006B7B23"/>
    <w:rsid w:val="006C0060"/>
    <w:rsid w:val="006C0097"/>
    <w:rsid w:val="006C01CC"/>
    <w:rsid w:val="006C02B8"/>
    <w:rsid w:val="006C035F"/>
    <w:rsid w:val="006C03DB"/>
    <w:rsid w:val="006C0423"/>
    <w:rsid w:val="006C0728"/>
    <w:rsid w:val="006C09F1"/>
    <w:rsid w:val="006C0E57"/>
    <w:rsid w:val="006C0E71"/>
    <w:rsid w:val="006C0F06"/>
    <w:rsid w:val="006C1062"/>
    <w:rsid w:val="006C153D"/>
    <w:rsid w:val="006C1646"/>
    <w:rsid w:val="006C1765"/>
    <w:rsid w:val="006C1939"/>
    <w:rsid w:val="006C1A38"/>
    <w:rsid w:val="006C1C8A"/>
    <w:rsid w:val="006C1F0E"/>
    <w:rsid w:val="006C2136"/>
    <w:rsid w:val="006C22A3"/>
    <w:rsid w:val="006C2440"/>
    <w:rsid w:val="006C24D9"/>
    <w:rsid w:val="006C289A"/>
    <w:rsid w:val="006C29BD"/>
    <w:rsid w:val="006C29F9"/>
    <w:rsid w:val="006C2A4C"/>
    <w:rsid w:val="006C30B8"/>
    <w:rsid w:val="006C350B"/>
    <w:rsid w:val="006C3728"/>
    <w:rsid w:val="006C38A0"/>
    <w:rsid w:val="006C3AF1"/>
    <w:rsid w:val="006C3D67"/>
    <w:rsid w:val="006C3DDC"/>
    <w:rsid w:val="006C413D"/>
    <w:rsid w:val="006C4634"/>
    <w:rsid w:val="006C4693"/>
    <w:rsid w:val="006C4763"/>
    <w:rsid w:val="006C4A46"/>
    <w:rsid w:val="006C4DD3"/>
    <w:rsid w:val="006C4DDE"/>
    <w:rsid w:val="006C4E1F"/>
    <w:rsid w:val="006C513C"/>
    <w:rsid w:val="006C569C"/>
    <w:rsid w:val="006C57C6"/>
    <w:rsid w:val="006C57FC"/>
    <w:rsid w:val="006C5842"/>
    <w:rsid w:val="006C5ADB"/>
    <w:rsid w:val="006C5D29"/>
    <w:rsid w:val="006C5DBF"/>
    <w:rsid w:val="006C5E12"/>
    <w:rsid w:val="006C6136"/>
    <w:rsid w:val="006C6145"/>
    <w:rsid w:val="006C622D"/>
    <w:rsid w:val="006C66E8"/>
    <w:rsid w:val="006C6778"/>
    <w:rsid w:val="006C68B2"/>
    <w:rsid w:val="006C6A9A"/>
    <w:rsid w:val="006C6CCF"/>
    <w:rsid w:val="006C71AA"/>
    <w:rsid w:val="006C721A"/>
    <w:rsid w:val="006C7539"/>
    <w:rsid w:val="006C778F"/>
    <w:rsid w:val="006C7856"/>
    <w:rsid w:val="006C7C53"/>
    <w:rsid w:val="006D0525"/>
    <w:rsid w:val="006D098E"/>
    <w:rsid w:val="006D0A1B"/>
    <w:rsid w:val="006D0C69"/>
    <w:rsid w:val="006D0D96"/>
    <w:rsid w:val="006D1131"/>
    <w:rsid w:val="006D1206"/>
    <w:rsid w:val="006D1260"/>
    <w:rsid w:val="006D1804"/>
    <w:rsid w:val="006D1AAC"/>
    <w:rsid w:val="006D1AB0"/>
    <w:rsid w:val="006D1CDE"/>
    <w:rsid w:val="006D1F4A"/>
    <w:rsid w:val="006D2079"/>
    <w:rsid w:val="006D2091"/>
    <w:rsid w:val="006D21DE"/>
    <w:rsid w:val="006D28AD"/>
    <w:rsid w:val="006D293D"/>
    <w:rsid w:val="006D2CC2"/>
    <w:rsid w:val="006D2FB3"/>
    <w:rsid w:val="006D3123"/>
    <w:rsid w:val="006D317A"/>
    <w:rsid w:val="006D324C"/>
    <w:rsid w:val="006D3355"/>
    <w:rsid w:val="006D34A6"/>
    <w:rsid w:val="006D39AE"/>
    <w:rsid w:val="006D3A64"/>
    <w:rsid w:val="006D3FAB"/>
    <w:rsid w:val="006D40C6"/>
    <w:rsid w:val="006D4ADB"/>
    <w:rsid w:val="006D4B35"/>
    <w:rsid w:val="006D4FDD"/>
    <w:rsid w:val="006D4FE8"/>
    <w:rsid w:val="006D51EC"/>
    <w:rsid w:val="006D54CF"/>
    <w:rsid w:val="006D5534"/>
    <w:rsid w:val="006D58EE"/>
    <w:rsid w:val="006D5B72"/>
    <w:rsid w:val="006D5FC7"/>
    <w:rsid w:val="006D5FCD"/>
    <w:rsid w:val="006D5FCF"/>
    <w:rsid w:val="006D60DF"/>
    <w:rsid w:val="006D617D"/>
    <w:rsid w:val="006D6343"/>
    <w:rsid w:val="006D64B5"/>
    <w:rsid w:val="006D6583"/>
    <w:rsid w:val="006D68E4"/>
    <w:rsid w:val="006D69F1"/>
    <w:rsid w:val="006D6C99"/>
    <w:rsid w:val="006D6CB3"/>
    <w:rsid w:val="006D6F9E"/>
    <w:rsid w:val="006D6FC7"/>
    <w:rsid w:val="006D7035"/>
    <w:rsid w:val="006D7463"/>
    <w:rsid w:val="006D747F"/>
    <w:rsid w:val="006D7542"/>
    <w:rsid w:val="006D7882"/>
    <w:rsid w:val="006D79D0"/>
    <w:rsid w:val="006D7A1E"/>
    <w:rsid w:val="006D7CEC"/>
    <w:rsid w:val="006D7FC7"/>
    <w:rsid w:val="006E0301"/>
    <w:rsid w:val="006E031B"/>
    <w:rsid w:val="006E03D2"/>
    <w:rsid w:val="006E03DB"/>
    <w:rsid w:val="006E079B"/>
    <w:rsid w:val="006E0830"/>
    <w:rsid w:val="006E0960"/>
    <w:rsid w:val="006E0B4B"/>
    <w:rsid w:val="006E0BE3"/>
    <w:rsid w:val="006E0D14"/>
    <w:rsid w:val="006E0F06"/>
    <w:rsid w:val="006E0FFB"/>
    <w:rsid w:val="006E10A4"/>
    <w:rsid w:val="006E1215"/>
    <w:rsid w:val="006E1442"/>
    <w:rsid w:val="006E1571"/>
    <w:rsid w:val="006E16B4"/>
    <w:rsid w:val="006E18C5"/>
    <w:rsid w:val="006E18DA"/>
    <w:rsid w:val="006E195B"/>
    <w:rsid w:val="006E1A50"/>
    <w:rsid w:val="006E1AD7"/>
    <w:rsid w:val="006E1F53"/>
    <w:rsid w:val="006E1FF4"/>
    <w:rsid w:val="006E2070"/>
    <w:rsid w:val="006E2085"/>
    <w:rsid w:val="006E2149"/>
    <w:rsid w:val="006E2190"/>
    <w:rsid w:val="006E2C18"/>
    <w:rsid w:val="006E2CE4"/>
    <w:rsid w:val="006E30B9"/>
    <w:rsid w:val="006E3264"/>
    <w:rsid w:val="006E3433"/>
    <w:rsid w:val="006E36E2"/>
    <w:rsid w:val="006E3978"/>
    <w:rsid w:val="006E398F"/>
    <w:rsid w:val="006E3AFB"/>
    <w:rsid w:val="006E3B3C"/>
    <w:rsid w:val="006E3BFC"/>
    <w:rsid w:val="006E3F42"/>
    <w:rsid w:val="006E3FFB"/>
    <w:rsid w:val="006E401C"/>
    <w:rsid w:val="006E4060"/>
    <w:rsid w:val="006E43CF"/>
    <w:rsid w:val="006E4A2D"/>
    <w:rsid w:val="006E505E"/>
    <w:rsid w:val="006E50CD"/>
    <w:rsid w:val="006E546F"/>
    <w:rsid w:val="006E5562"/>
    <w:rsid w:val="006E55E5"/>
    <w:rsid w:val="006E56A6"/>
    <w:rsid w:val="006E5729"/>
    <w:rsid w:val="006E589E"/>
    <w:rsid w:val="006E5B94"/>
    <w:rsid w:val="006E5D37"/>
    <w:rsid w:val="006E5FD4"/>
    <w:rsid w:val="006E603D"/>
    <w:rsid w:val="006E6056"/>
    <w:rsid w:val="006E661B"/>
    <w:rsid w:val="006E66E4"/>
    <w:rsid w:val="006E67F7"/>
    <w:rsid w:val="006E69F7"/>
    <w:rsid w:val="006E6A8E"/>
    <w:rsid w:val="006E6BF9"/>
    <w:rsid w:val="006E6EBE"/>
    <w:rsid w:val="006E7024"/>
    <w:rsid w:val="006E71F8"/>
    <w:rsid w:val="006E7508"/>
    <w:rsid w:val="006E75F7"/>
    <w:rsid w:val="006E7D91"/>
    <w:rsid w:val="006E7E7E"/>
    <w:rsid w:val="006F00CA"/>
    <w:rsid w:val="006F036B"/>
    <w:rsid w:val="006F046E"/>
    <w:rsid w:val="006F0481"/>
    <w:rsid w:val="006F057E"/>
    <w:rsid w:val="006F08D0"/>
    <w:rsid w:val="006F0AA5"/>
    <w:rsid w:val="006F0AE9"/>
    <w:rsid w:val="006F0B9E"/>
    <w:rsid w:val="006F0C58"/>
    <w:rsid w:val="006F0DCF"/>
    <w:rsid w:val="006F0E0C"/>
    <w:rsid w:val="006F15FC"/>
    <w:rsid w:val="006F16D5"/>
    <w:rsid w:val="006F1CF7"/>
    <w:rsid w:val="006F1DBF"/>
    <w:rsid w:val="006F266F"/>
    <w:rsid w:val="006F28A4"/>
    <w:rsid w:val="006F28DB"/>
    <w:rsid w:val="006F29B9"/>
    <w:rsid w:val="006F3000"/>
    <w:rsid w:val="006F32EB"/>
    <w:rsid w:val="006F35F6"/>
    <w:rsid w:val="006F3961"/>
    <w:rsid w:val="006F3C4B"/>
    <w:rsid w:val="006F3D8E"/>
    <w:rsid w:val="006F3DBA"/>
    <w:rsid w:val="006F3F08"/>
    <w:rsid w:val="006F4058"/>
    <w:rsid w:val="006F43A6"/>
    <w:rsid w:val="006F4582"/>
    <w:rsid w:val="006F4ABB"/>
    <w:rsid w:val="006F4B4A"/>
    <w:rsid w:val="006F4BF9"/>
    <w:rsid w:val="006F4ECA"/>
    <w:rsid w:val="006F4FE2"/>
    <w:rsid w:val="006F50AA"/>
    <w:rsid w:val="006F5104"/>
    <w:rsid w:val="006F53CA"/>
    <w:rsid w:val="006F53D1"/>
    <w:rsid w:val="006F54E7"/>
    <w:rsid w:val="006F575F"/>
    <w:rsid w:val="006F58F4"/>
    <w:rsid w:val="006F5951"/>
    <w:rsid w:val="006F5C3F"/>
    <w:rsid w:val="006F5D5B"/>
    <w:rsid w:val="006F63AA"/>
    <w:rsid w:val="006F661D"/>
    <w:rsid w:val="006F6685"/>
    <w:rsid w:val="006F6A5B"/>
    <w:rsid w:val="006F6A70"/>
    <w:rsid w:val="006F6B0C"/>
    <w:rsid w:val="006F6E18"/>
    <w:rsid w:val="006F6ECF"/>
    <w:rsid w:val="006F7414"/>
    <w:rsid w:val="006F759C"/>
    <w:rsid w:val="006F7691"/>
    <w:rsid w:val="006F7A8A"/>
    <w:rsid w:val="006F7D4D"/>
    <w:rsid w:val="007003B9"/>
    <w:rsid w:val="00700655"/>
    <w:rsid w:val="007006EB"/>
    <w:rsid w:val="00700820"/>
    <w:rsid w:val="00700868"/>
    <w:rsid w:val="00700D1F"/>
    <w:rsid w:val="007010C9"/>
    <w:rsid w:val="00701101"/>
    <w:rsid w:val="00701316"/>
    <w:rsid w:val="00701795"/>
    <w:rsid w:val="00701FB7"/>
    <w:rsid w:val="00702067"/>
    <w:rsid w:val="0070256A"/>
    <w:rsid w:val="00702BA4"/>
    <w:rsid w:val="00702C77"/>
    <w:rsid w:val="00702ED7"/>
    <w:rsid w:val="00702EEC"/>
    <w:rsid w:val="00702F6C"/>
    <w:rsid w:val="00702F8A"/>
    <w:rsid w:val="00703068"/>
    <w:rsid w:val="00703114"/>
    <w:rsid w:val="00703737"/>
    <w:rsid w:val="007038DE"/>
    <w:rsid w:val="00703B96"/>
    <w:rsid w:val="00703E4A"/>
    <w:rsid w:val="00703F95"/>
    <w:rsid w:val="00704041"/>
    <w:rsid w:val="007041DC"/>
    <w:rsid w:val="007048EA"/>
    <w:rsid w:val="00704918"/>
    <w:rsid w:val="00704934"/>
    <w:rsid w:val="00704A6F"/>
    <w:rsid w:val="00704CFF"/>
    <w:rsid w:val="00704D6E"/>
    <w:rsid w:val="0070524B"/>
    <w:rsid w:val="0070534F"/>
    <w:rsid w:val="007053AE"/>
    <w:rsid w:val="00705A55"/>
    <w:rsid w:val="00705BDD"/>
    <w:rsid w:val="00705ECF"/>
    <w:rsid w:val="007060A3"/>
    <w:rsid w:val="0070611D"/>
    <w:rsid w:val="007061A8"/>
    <w:rsid w:val="007062FE"/>
    <w:rsid w:val="00706368"/>
    <w:rsid w:val="00706723"/>
    <w:rsid w:val="007068D9"/>
    <w:rsid w:val="0070690A"/>
    <w:rsid w:val="0070721C"/>
    <w:rsid w:val="0070726E"/>
    <w:rsid w:val="007075AF"/>
    <w:rsid w:val="00707711"/>
    <w:rsid w:val="007078D1"/>
    <w:rsid w:val="00707996"/>
    <w:rsid w:val="00707BFB"/>
    <w:rsid w:val="00707C0A"/>
    <w:rsid w:val="00707EFA"/>
    <w:rsid w:val="007101CA"/>
    <w:rsid w:val="007101FB"/>
    <w:rsid w:val="007105EA"/>
    <w:rsid w:val="007106B8"/>
    <w:rsid w:val="0071086F"/>
    <w:rsid w:val="007109C7"/>
    <w:rsid w:val="007109F7"/>
    <w:rsid w:val="00710BA0"/>
    <w:rsid w:val="00711827"/>
    <w:rsid w:val="00711A46"/>
    <w:rsid w:val="00711B6E"/>
    <w:rsid w:val="00711D92"/>
    <w:rsid w:val="0071210C"/>
    <w:rsid w:val="0071229A"/>
    <w:rsid w:val="00712356"/>
    <w:rsid w:val="00712362"/>
    <w:rsid w:val="007124F6"/>
    <w:rsid w:val="00712A7A"/>
    <w:rsid w:val="007132DC"/>
    <w:rsid w:val="00713359"/>
    <w:rsid w:val="00713416"/>
    <w:rsid w:val="00713663"/>
    <w:rsid w:val="0071373F"/>
    <w:rsid w:val="007138AD"/>
    <w:rsid w:val="00713B41"/>
    <w:rsid w:val="00713BFF"/>
    <w:rsid w:val="00713CA8"/>
    <w:rsid w:val="0071407F"/>
    <w:rsid w:val="0071419D"/>
    <w:rsid w:val="0071443D"/>
    <w:rsid w:val="007148FA"/>
    <w:rsid w:val="00714A3B"/>
    <w:rsid w:val="00714A65"/>
    <w:rsid w:val="00714B64"/>
    <w:rsid w:val="00714D7F"/>
    <w:rsid w:val="00714F8B"/>
    <w:rsid w:val="0071513D"/>
    <w:rsid w:val="0071520A"/>
    <w:rsid w:val="007154CA"/>
    <w:rsid w:val="0071564F"/>
    <w:rsid w:val="0071567F"/>
    <w:rsid w:val="007159A0"/>
    <w:rsid w:val="007159F4"/>
    <w:rsid w:val="00715B7A"/>
    <w:rsid w:val="00715B9F"/>
    <w:rsid w:val="00715FCE"/>
    <w:rsid w:val="0071621A"/>
    <w:rsid w:val="007162A6"/>
    <w:rsid w:val="00716398"/>
    <w:rsid w:val="00716433"/>
    <w:rsid w:val="007165FF"/>
    <w:rsid w:val="007167AC"/>
    <w:rsid w:val="00716989"/>
    <w:rsid w:val="00716B3F"/>
    <w:rsid w:val="00716D70"/>
    <w:rsid w:val="00716DAC"/>
    <w:rsid w:val="007171A7"/>
    <w:rsid w:val="00717465"/>
    <w:rsid w:val="0071750E"/>
    <w:rsid w:val="0071760A"/>
    <w:rsid w:val="00717775"/>
    <w:rsid w:val="0071782B"/>
    <w:rsid w:val="007178ED"/>
    <w:rsid w:val="00717C84"/>
    <w:rsid w:val="00720150"/>
    <w:rsid w:val="007203D1"/>
    <w:rsid w:val="007205C8"/>
    <w:rsid w:val="0072077A"/>
    <w:rsid w:val="0072082D"/>
    <w:rsid w:val="00720B32"/>
    <w:rsid w:val="00720C09"/>
    <w:rsid w:val="00721141"/>
    <w:rsid w:val="007211A8"/>
    <w:rsid w:val="007211D2"/>
    <w:rsid w:val="007211D8"/>
    <w:rsid w:val="00721240"/>
    <w:rsid w:val="007212B9"/>
    <w:rsid w:val="00721426"/>
    <w:rsid w:val="00721564"/>
    <w:rsid w:val="007215B5"/>
    <w:rsid w:val="007215DD"/>
    <w:rsid w:val="007218B6"/>
    <w:rsid w:val="00721ACA"/>
    <w:rsid w:val="00721C6B"/>
    <w:rsid w:val="00722340"/>
    <w:rsid w:val="007224F5"/>
    <w:rsid w:val="00722537"/>
    <w:rsid w:val="00722AC2"/>
    <w:rsid w:val="00722C25"/>
    <w:rsid w:val="00722C6D"/>
    <w:rsid w:val="00722EC0"/>
    <w:rsid w:val="00722F84"/>
    <w:rsid w:val="007230C9"/>
    <w:rsid w:val="007230E1"/>
    <w:rsid w:val="00723257"/>
    <w:rsid w:val="007232AB"/>
    <w:rsid w:val="00723342"/>
    <w:rsid w:val="007235C6"/>
    <w:rsid w:val="007235F7"/>
    <w:rsid w:val="007238ED"/>
    <w:rsid w:val="0072412E"/>
    <w:rsid w:val="0072421C"/>
    <w:rsid w:val="007243E3"/>
    <w:rsid w:val="007245F3"/>
    <w:rsid w:val="00724682"/>
    <w:rsid w:val="0072482D"/>
    <w:rsid w:val="007249B5"/>
    <w:rsid w:val="00724A6A"/>
    <w:rsid w:val="00724D19"/>
    <w:rsid w:val="00724D23"/>
    <w:rsid w:val="00725242"/>
    <w:rsid w:val="0072546F"/>
    <w:rsid w:val="007255FC"/>
    <w:rsid w:val="007255FD"/>
    <w:rsid w:val="00725606"/>
    <w:rsid w:val="007257EE"/>
    <w:rsid w:val="007257F5"/>
    <w:rsid w:val="0072584A"/>
    <w:rsid w:val="007258AF"/>
    <w:rsid w:val="00725D08"/>
    <w:rsid w:val="00725D2A"/>
    <w:rsid w:val="0072611C"/>
    <w:rsid w:val="007262CE"/>
    <w:rsid w:val="00726324"/>
    <w:rsid w:val="0072660C"/>
    <w:rsid w:val="00726775"/>
    <w:rsid w:val="00726A8D"/>
    <w:rsid w:val="00726ED2"/>
    <w:rsid w:val="007270C4"/>
    <w:rsid w:val="0072717B"/>
    <w:rsid w:val="0072730E"/>
    <w:rsid w:val="0072738C"/>
    <w:rsid w:val="00727482"/>
    <w:rsid w:val="00727751"/>
    <w:rsid w:val="00727A37"/>
    <w:rsid w:val="00727D3B"/>
    <w:rsid w:val="0073041D"/>
    <w:rsid w:val="00730513"/>
    <w:rsid w:val="00730C1E"/>
    <w:rsid w:val="0073109D"/>
    <w:rsid w:val="007310E4"/>
    <w:rsid w:val="00731558"/>
    <w:rsid w:val="0073160B"/>
    <w:rsid w:val="007318C1"/>
    <w:rsid w:val="00731D31"/>
    <w:rsid w:val="00731FE1"/>
    <w:rsid w:val="00732588"/>
    <w:rsid w:val="007325CC"/>
    <w:rsid w:val="00732A1B"/>
    <w:rsid w:val="00732FB6"/>
    <w:rsid w:val="00733068"/>
    <w:rsid w:val="00733361"/>
    <w:rsid w:val="00733913"/>
    <w:rsid w:val="0073395E"/>
    <w:rsid w:val="0073396C"/>
    <w:rsid w:val="00733C4E"/>
    <w:rsid w:val="007341F2"/>
    <w:rsid w:val="007347FE"/>
    <w:rsid w:val="0073482B"/>
    <w:rsid w:val="0073484E"/>
    <w:rsid w:val="007348EC"/>
    <w:rsid w:val="00734A7C"/>
    <w:rsid w:val="00734CD3"/>
    <w:rsid w:val="00734DAB"/>
    <w:rsid w:val="0073521B"/>
    <w:rsid w:val="0073521F"/>
    <w:rsid w:val="0073548B"/>
    <w:rsid w:val="00735512"/>
    <w:rsid w:val="00735B44"/>
    <w:rsid w:val="00735BA0"/>
    <w:rsid w:val="00735EA9"/>
    <w:rsid w:val="00735EBB"/>
    <w:rsid w:val="00735F9F"/>
    <w:rsid w:val="00735FA0"/>
    <w:rsid w:val="00736016"/>
    <w:rsid w:val="007361CD"/>
    <w:rsid w:val="00736221"/>
    <w:rsid w:val="0073649A"/>
    <w:rsid w:val="00736554"/>
    <w:rsid w:val="007366BA"/>
    <w:rsid w:val="00736715"/>
    <w:rsid w:val="0073672E"/>
    <w:rsid w:val="00736842"/>
    <w:rsid w:val="0073692B"/>
    <w:rsid w:val="0073697E"/>
    <w:rsid w:val="007369BB"/>
    <w:rsid w:val="00736A54"/>
    <w:rsid w:val="0073742C"/>
    <w:rsid w:val="0073797B"/>
    <w:rsid w:val="00737CBB"/>
    <w:rsid w:val="00740174"/>
    <w:rsid w:val="0074027C"/>
    <w:rsid w:val="0074027F"/>
    <w:rsid w:val="007402A8"/>
    <w:rsid w:val="007405D2"/>
    <w:rsid w:val="00740AB4"/>
    <w:rsid w:val="00740DF2"/>
    <w:rsid w:val="0074102E"/>
    <w:rsid w:val="0074139B"/>
    <w:rsid w:val="00741646"/>
    <w:rsid w:val="0074169D"/>
    <w:rsid w:val="00741888"/>
    <w:rsid w:val="00741D93"/>
    <w:rsid w:val="00741F49"/>
    <w:rsid w:val="0074220A"/>
    <w:rsid w:val="0074253C"/>
    <w:rsid w:val="007425A6"/>
    <w:rsid w:val="007426B0"/>
    <w:rsid w:val="00742BE6"/>
    <w:rsid w:val="0074326B"/>
    <w:rsid w:val="0074363B"/>
    <w:rsid w:val="0074386B"/>
    <w:rsid w:val="00743B86"/>
    <w:rsid w:val="00743B94"/>
    <w:rsid w:val="00743C69"/>
    <w:rsid w:val="00743E22"/>
    <w:rsid w:val="0074407B"/>
    <w:rsid w:val="0074417B"/>
    <w:rsid w:val="0074421C"/>
    <w:rsid w:val="00744957"/>
    <w:rsid w:val="007449FC"/>
    <w:rsid w:val="00744A6D"/>
    <w:rsid w:val="00744EBD"/>
    <w:rsid w:val="007450FF"/>
    <w:rsid w:val="0074523B"/>
    <w:rsid w:val="007452B1"/>
    <w:rsid w:val="007452CD"/>
    <w:rsid w:val="007454E7"/>
    <w:rsid w:val="00745568"/>
    <w:rsid w:val="00745735"/>
    <w:rsid w:val="007457F3"/>
    <w:rsid w:val="007457F8"/>
    <w:rsid w:val="007457FC"/>
    <w:rsid w:val="00745818"/>
    <w:rsid w:val="00745AB1"/>
    <w:rsid w:val="00745EAB"/>
    <w:rsid w:val="00745EC4"/>
    <w:rsid w:val="00746268"/>
    <w:rsid w:val="00746399"/>
    <w:rsid w:val="0074648D"/>
    <w:rsid w:val="007476EC"/>
    <w:rsid w:val="00747C3D"/>
    <w:rsid w:val="00747E73"/>
    <w:rsid w:val="00747F6D"/>
    <w:rsid w:val="007502A1"/>
    <w:rsid w:val="0075030A"/>
    <w:rsid w:val="007504F4"/>
    <w:rsid w:val="007505B1"/>
    <w:rsid w:val="00750B93"/>
    <w:rsid w:val="00750DD5"/>
    <w:rsid w:val="00751653"/>
    <w:rsid w:val="00751782"/>
    <w:rsid w:val="007517B6"/>
    <w:rsid w:val="00751BAD"/>
    <w:rsid w:val="00751BCE"/>
    <w:rsid w:val="00751C46"/>
    <w:rsid w:val="00751FDC"/>
    <w:rsid w:val="007520AC"/>
    <w:rsid w:val="0075225E"/>
    <w:rsid w:val="007524D7"/>
    <w:rsid w:val="0075279C"/>
    <w:rsid w:val="00752833"/>
    <w:rsid w:val="00752ABA"/>
    <w:rsid w:val="00752DAD"/>
    <w:rsid w:val="00753120"/>
    <w:rsid w:val="00753139"/>
    <w:rsid w:val="007538C5"/>
    <w:rsid w:val="0075392B"/>
    <w:rsid w:val="00753B47"/>
    <w:rsid w:val="00753F99"/>
    <w:rsid w:val="007544FC"/>
    <w:rsid w:val="007545BF"/>
    <w:rsid w:val="007545F9"/>
    <w:rsid w:val="00754785"/>
    <w:rsid w:val="007548C3"/>
    <w:rsid w:val="00754A22"/>
    <w:rsid w:val="00754A6C"/>
    <w:rsid w:val="00754BE3"/>
    <w:rsid w:val="00754FEB"/>
    <w:rsid w:val="00754FF9"/>
    <w:rsid w:val="00755098"/>
    <w:rsid w:val="00755311"/>
    <w:rsid w:val="0075532B"/>
    <w:rsid w:val="00755446"/>
    <w:rsid w:val="0075575E"/>
    <w:rsid w:val="00755864"/>
    <w:rsid w:val="007560FA"/>
    <w:rsid w:val="0075612A"/>
    <w:rsid w:val="0075624C"/>
    <w:rsid w:val="007565D1"/>
    <w:rsid w:val="00756620"/>
    <w:rsid w:val="0075668D"/>
    <w:rsid w:val="00756831"/>
    <w:rsid w:val="00756913"/>
    <w:rsid w:val="007569D2"/>
    <w:rsid w:val="00756A8C"/>
    <w:rsid w:val="00756BB5"/>
    <w:rsid w:val="00756FA0"/>
    <w:rsid w:val="007574C3"/>
    <w:rsid w:val="007574EA"/>
    <w:rsid w:val="007575B0"/>
    <w:rsid w:val="007579F1"/>
    <w:rsid w:val="00757C26"/>
    <w:rsid w:val="00757CAD"/>
    <w:rsid w:val="00757DE4"/>
    <w:rsid w:val="007600ED"/>
    <w:rsid w:val="00760172"/>
    <w:rsid w:val="0076034F"/>
    <w:rsid w:val="0076070B"/>
    <w:rsid w:val="0076074C"/>
    <w:rsid w:val="0076091F"/>
    <w:rsid w:val="00760BB1"/>
    <w:rsid w:val="00760BE6"/>
    <w:rsid w:val="00760E95"/>
    <w:rsid w:val="00760F0B"/>
    <w:rsid w:val="00760F4D"/>
    <w:rsid w:val="00760F83"/>
    <w:rsid w:val="0076103E"/>
    <w:rsid w:val="00761212"/>
    <w:rsid w:val="00761584"/>
    <w:rsid w:val="00761739"/>
    <w:rsid w:val="00761B39"/>
    <w:rsid w:val="00761CC4"/>
    <w:rsid w:val="00761ECA"/>
    <w:rsid w:val="00761FE2"/>
    <w:rsid w:val="00762017"/>
    <w:rsid w:val="007620FB"/>
    <w:rsid w:val="0076232D"/>
    <w:rsid w:val="00762356"/>
    <w:rsid w:val="007623A7"/>
    <w:rsid w:val="00762989"/>
    <w:rsid w:val="00762996"/>
    <w:rsid w:val="00762E03"/>
    <w:rsid w:val="00762FFA"/>
    <w:rsid w:val="007634C6"/>
    <w:rsid w:val="007634DF"/>
    <w:rsid w:val="00763634"/>
    <w:rsid w:val="007636CA"/>
    <w:rsid w:val="007636F4"/>
    <w:rsid w:val="00763876"/>
    <w:rsid w:val="007638EE"/>
    <w:rsid w:val="0076398D"/>
    <w:rsid w:val="00763B2C"/>
    <w:rsid w:val="00763BD5"/>
    <w:rsid w:val="00763DA8"/>
    <w:rsid w:val="00764095"/>
    <w:rsid w:val="0076410A"/>
    <w:rsid w:val="00764137"/>
    <w:rsid w:val="00764292"/>
    <w:rsid w:val="0076456C"/>
    <w:rsid w:val="00764954"/>
    <w:rsid w:val="00764D2A"/>
    <w:rsid w:val="00764EC4"/>
    <w:rsid w:val="007651C7"/>
    <w:rsid w:val="007652CB"/>
    <w:rsid w:val="007652F9"/>
    <w:rsid w:val="007654D4"/>
    <w:rsid w:val="0076556C"/>
    <w:rsid w:val="007658BA"/>
    <w:rsid w:val="00765929"/>
    <w:rsid w:val="0076593C"/>
    <w:rsid w:val="0076599F"/>
    <w:rsid w:val="00765BAD"/>
    <w:rsid w:val="00765CD9"/>
    <w:rsid w:val="00765D17"/>
    <w:rsid w:val="00765E0F"/>
    <w:rsid w:val="00765EFF"/>
    <w:rsid w:val="0076647B"/>
    <w:rsid w:val="00766485"/>
    <w:rsid w:val="0076686A"/>
    <w:rsid w:val="0076739B"/>
    <w:rsid w:val="007673CB"/>
    <w:rsid w:val="007675DE"/>
    <w:rsid w:val="007676D0"/>
    <w:rsid w:val="00767884"/>
    <w:rsid w:val="00767ABA"/>
    <w:rsid w:val="00767C3D"/>
    <w:rsid w:val="00767EFA"/>
    <w:rsid w:val="00770310"/>
    <w:rsid w:val="00770427"/>
    <w:rsid w:val="00770690"/>
    <w:rsid w:val="00770836"/>
    <w:rsid w:val="0077085A"/>
    <w:rsid w:val="00770BCB"/>
    <w:rsid w:val="00770D08"/>
    <w:rsid w:val="00770FA4"/>
    <w:rsid w:val="00771075"/>
    <w:rsid w:val="00771181"/>
    <w:rsid w:val="007713BB"/>
    <w:rsid w:val="0077169A"/>
    <w:rsid w:val="007718B4"/>
    <w:rsid w:val="00771D46"/>
    <w:rsid w:val="007720A2"/>
    <w:rsid w:val="007721F0"/>
    <w:rsid w:val="00772434"/>
    <w:rsid w:val="007725F8"/>
    <w:rsid w:val="007726DA"/>
    <w:rsid w:val="00772C1A"/>
    <w:rsid w:val="00772C8A"/>
    <w:rsid w:val="00772DDE"/>
    <w:rsid w:val="00772E80"/>
    <w:rsid w:val="00772FCC"/>
    <w:rsid w:val="007731FA"/>
    <w:rsid w:val="007732E0"/>
    <w:rsid w:val="00773619"/>
    <w:rsid w:val="007738BD"/>
    <w:rsid w:val="00773A16"/>
    <w:rsid w:val="00773D78"/>
    <w:rsid w:val="00773E73"/>
    <w:rsid w:val="00774614"/>
    <w:rsid w:val="0077480D"/>
    <w:rsid w:val="00774D32"/>
    <w:rsid w:val="00774DA8"/>
    <w:rsid w:val="0077501B"/>
    <w:rsid w:val="00775140"/>
    <w:rsid w:val="00775292"/>
    <w:rsid w:val="007752BA"/>
    <w:rsid w:val="007753F4"/>
    <w:rsid w:val="00775782"/>
    <w:rsid w:val="00775788"/>
    <w:rsid w:val="00775874"/>
    <w:rsid w:val="00775F04"/>
    <w:rsid w:val="00775FCA"/>
    <w:rsid w:val="00776004"/>
    <w:rsid w:val="00776373"/>
    <w:rsid w:val="007764BA"/>
    <w:rsid w:val="007768CD"/>
    <w:rsid w:val="007774A6"/>
    <w:rsid w:val="0077773F"/>
    <w:rsid w:val="00777994"/>
    <w:rsid w:val="00777B9D"/>
    <w:rsid w:val="00777E96"/>
    <w:rsid w:val="00777FD9"/>
    <w:rsid w:val="00777FF2"/>
    <w:rsid w:val="00780018"/>
    <w:rsid w:val="00780177"/>
    <w:rsid w:val="0078070A"/>
    <w:rsid w:val="007807FB"/>
    <w:rsid w:val="007808DF"/>
    <w:rsid w:val="00780940"/>
    <w:rsid w:val="00780A78"/>
    <w:rsid w:val="00780B3D"/>
    <w:rsid w:val="00780C37"/>
    <w:rsid w:val="00780EEA"/>
    <w:rsid w:val="007811D2"/>
    <w:rsid w:val="0078124B"/>
    <w:rsid w:val="007813D6"/>
    <w:rsid w:val="007819D6"/>
    <w:rsid w:val="00781BEA"/>
    <w:rsid w:val="00782212"/>
    <w:rsid w:val="00782442"/>
    <w:rsid w:val="00782461"/>
    <w:rsid w:val="007824DD"/>
    <w:rsid w:val="0078255E"/>
    <w:rsid w:val="0078257E"/>
    <w:rsid w:val="007826EB"/>
    <w:rsid w:val="007828EE"/>
    <w:rsid w:val="00782905"/>
    <w:rsid w:val="00782A18"/>
    <w:rsid w:val="00782E96"/>
    <w:rsid w:val="00782F17"/>
    <w:rsid w:val="00782F2F"/>
    <w:rsid w:val="00782F82"/>
    <w:rsid w:val="00782FFA"/>
    <w:rsid w:val="00783210"/>
    <w:rsid w:val="007832C2"/>
    <w:rsid w:val="00783B51"/>
    <w:rsid w:val="00783C8C"/>
    <w:rsid w:val="00783D8A"/>
    <w:rsid w:val="00783FBD"/>
    <w:rsid w:val="007840B3"/>
    <w:rsid w:val="00784860"/>
    <w:rsid w:val="00784A3E"/>
    <w:rsid w:val="00784F7D"/>
    <w:rsid w:val="00785025"/>
    <w:rsid w:val="007851B1"/>
    <w:rsid w:val="0078553F"/>
    <w:rsid w:val="0078563E"/>
    <w:rsid w:val="00785955"/>
    <w:rsid w:val="00785986"/>
    <w:rsid w:val="00785BFC"/>
    <w:rsid w:val="00785C30"/>
    <w:rsid w:val="00785D41"/>
    <w:rsid w:val="007862D5"/>
    <w:rsid w:val="007863FD"/>
    <w:rsid w:val="00786469"/>
    <w:rsid w:val="007865FE"/>
    <w:rsid w:val="00786727"/>
    <w:rsid w:val="0078718B"/>
    <w:rsid w:val="00787195"/>
    <w:rsid w:val="00787564"/>
    <w:rsid w:val="00787C47"/>
    <w:rsid w:val="00787CDB"/>
    <w:rsid w:val="00787D58"/>
    <w:rsid w:val="007904E3"/>
    <w:rsid w:val="007905F3"/>
    <w:rsid w:val="00790702"/>
    <w:rsid w:val="007908E7"/>
    <w:rsid w:val="007909DE"/>
    <w:rsid w:val="00790ADA"/>
    <w:rsid w:val="00790B5F"/>
    <w:rsid w:val="00790D4F"/>
    <w:rsid w:val="007911BF"/>
    <w:rsid w:val="007916B6"/>
    <w:rsid w:val="00791B33"/>
    <w:rsid w:val="00791B37"/>
    <w:rsid w:val="00791D76"/>
    <w:rsid w:val="00791E56"/>
    <w:rsid w:val="00791F14"/>
    <w:rsid w:val="00792219"/>
    <w:rsid w:val="0079225F"/>
    <w:rsid w:val="00792346"/>
    <w:rsid w:val="0079250A"/>
    <w:rsid w:val="0079252C"/>
    <w:rsid w:val="00792613"/>
    <w:rsid w:val="00792B6E"/>
    <w:rsid w:val="00792BF5"/>
    <w:rsid w:val="00792D03"/>
    <w:rsid w:val="00792EB1"/>
    <w:rsid w:val="00792F8C"/>
    <w:rsid w:val="007930DE"/>
    <w:rsid w:val="0079310F"/>
    <w:rsid w:val="007931AF"/>
    <w:rsid w:val="0079336B"/>
    <w:rsid w:val="00793637"/>
    <w:rsid w:val="007936C9"/>
    <w:rsid w:val="0079390F"/>
    <w:rsid w:val="007939E9"/>
    <w:rsid w:val="00793A67"/>
    <w:rsid w:val="00793C19"/>
    <w:rsid w:val="00793D7D"/>
    <w:rsid w:val="00793DDE"/>
    <w:rsid w:val="00793FA4"/>
    <w:rsid w:val="00794070"/>
    <w:rsid w:val="00794247"/>
    <w:rsid w:val="0079434C"/>
    <w:rsid w:val="007949EC"/>
    <w:rsid w:val="00794FED"/>
    <w:rsid w:val="007953DE"/>
    <w:rsid w:val="00795A02"/>
    <w:rsid w:val="00795AFA"/>
    <w:rsid w:val="00795C8D"/>
    <w:rsid w:val="00795DF1"/>
    <w:rsid w:val="00795EDA"/>
    <w:rsid w:val="007963F1"/>
    <w:rsid w:val="00796565"/>
    <w:rsid w:val="00796670"/>
    <w:rsid w:val="0079671B"/>
    <w:rsid w:val="0079673F"/>
    <w:rsid w:val="007969A8"/>
    <w:rsid w:val="007969EE"/>
    <w:rsid w:val="00796D02"/>
    <w:rsid w:val="00796D87"/>
    <w:rsid w:val="00797232"/>
    <w:rsid w:val="0079736F"/>
    <w:rsid w:val="007973F8"/>
    <w:rsid w:val="0079742C"/>
    <w:rsid w:val="0079757A"/>
    <w:rsid w:val="00797909"/>
    <w:rsid w:val="00797942"/>
    <w:rsid w:val="00797946"/>
    <w:rsid w:val="00797A1B"/>
    <w:rsid w:val="00797A77"/>
    <w:rsid w:val="00797F38"/>
    <w:rsid w:val="00797F8C"/>
    <w:rsid w:val="007A0250"/>
    <w:rsid w:val="007A02C7"/>
    <w:rsid w:val="007A0307"/>
    <w:rsid w:val="007A05D3"/>
    <w:rsid w:val="007A0619"/>
    <w:rsid w:val="007A0B2D"/>
    <w:rsid w:val="007A0E18"/>
    <w:rsid w:val="007A0F13"/>
    <w:rsid w:val="007A105B"/>
    <w:rsid w:val="007A1337"/>
    <w:rsid w:val="007A13A8"/>
    <w:rsid w:val="007A14A7"/>
    <w:rsid w:val="007A1681"/>
    <w:rsid w:val="007A17DE"/>
    <w:rsid w:val="007A18CC"/>
    <w:rsid w:val="007A198B"/>
    <w:rsid w:val="007A1D85"/>
    <w:rsid w:val="007A1DB2"/>
    <w:rsid w:val="007A205B"/>
    <w:rsid w:val="007A21C1"/>
    <w:rsid w:val="007A230B"/>
    <w:rsid w:val="007A2311"/>
    <w:rsid w:val="007A286F"/>
    <w:rsid w:val="007A2C2D"/>
    <w:rsid w:val="007A2D24"/>
    <w:rsid w:val="007A2DC0"/>
    <w:rsid w:val="007A2FEF"/>
    <w:rsid w:val="007A360C"/>
    <w:rsid w:val="007A3A3A"/>
    <w:rsid w:val="007A3AB4"/>
    <w:rsid w:val="007A3F30"/>
    <w:rsid w:val="007A41F3"/>
    <w:rsid w:val="007A462B"/>
    <w:rsid w:val="007A4656"/>
    <w:rsid w:val="007A488A"/>
    <w:rsid w:val="007A5078"/>
    <w:rsid w:val="007A5506"/>
    <w:rsid w:val="007A55A6"/>
    <w:rsid w:val="007A55EE"/>
    <w:rsid w:val="007A5743"/>
    <w:rsid w:val="007A5912"/>
    <w:rsid w:val="007A5C7C"/>
    <w:rsid w:val="007A5FDA"/>
    <w:rsid w:val="007A62B9"/>
    <w:rsid w:val="007A6354"/>
    <w:rsid w:val="007A668D"/>
    <w:rsid w:val="007A68CD"/>
    <w:rsid w:val="007A68CE"/>
    <w:rsid w:val="007A6944"/>
    <w:rsid w:val="007A6B99"/>
    <w:rsid w:val="007A6C07"/>
    <w:rsid w:val="007A6CBA"/>
    <w:rsid w:val="007A6ECF"/>
    <w:rsid w:val="007A6EF9"/>
    <w:rsid w:val="007A7510"/>
    <w:rsid w:val="007A757E"/>
    <w:rsid w:val="007A7A22"/>
    <w:rsid w:val="007A7C4C"/>
    <w:rsid w:val="007A7C5B"/>
    <w:rsid w:val="007A7C6B"/>
    <w:rsid w:val="007A7D13"/>
    <w:rsid w:val="007A7E01"/>
    <w:rsid w:val="007B01E9"/>
    <w:rsid w:val="007B0427"/>
    <w:rsid w:val="007B0452"/>
    <w:rsid w:val="007B0649"/>
    <w:rsid w:val="007B0995"/>
    <w:rsid w:val="007B0B8A"/>
    <w:rsid w:val="007B0EDB"/>
    <w:rsid w:val="007B0F47"/>
    <w:rsid w:val="007B0F92"/>
    <w:rsid w:val="007B11FD"/>
    <w:rsid w:val="007B169D"/>
    <w:rsid w:val="007B16E5"/>
    <w:rsid w:val="007B193D"/>
    <w:rsid w:val="007B19E6"/>
    <w:rsid w:val="007B1C3D"/>
    <w:rsid w:val="007B1E50"/>
    <w:rsid w:val="007B2253"/>
    <w:rsid w:val="007B22BC"/>
    <w:rsid w:val="007B24ED"/>
    <w:rsid w:val="007B2558"/>
    <w:rsid w:val="007B26F1"/>
    <w:rsid w:val="007B2982"/>
    <w:rsid w:val="007B2AE0"/>
    <w:rsid w:val="007B2C2A"/>
    <w:rsid w:val="007B2C42"/>
    <w:rsid w:val="007B3007"/>
    <w:rsid w:val="007B3349"/>
    <w:rsid w:val="007B3482"/>
    <w:rsid w:val="007B357B"/>
    <w:rsid w:val="007B36D9"/>
    <w:rsid w:val="007B3B5D"/>
    <w:rsid w:val="007B4166"/>
    <w:rsid w:val="007B4340"/>
    <w:rsid w:val="007B44AA"/>
    <w:rsid w:val="007B4EE9"/>
    <w:rsid w:val="007B5059"/>
    <w:rsid w:val="007B5213"/>
    <w:rsid w:val="007B542D"/>
    <w:rsid w:val="007B5645"/>
    <w:rsid w:val="007B5926"/>
    <w:rsid w:val="007B597D"/>
    <w:rsid w:val="007B5B54"/>
    <w:rsid w:val="007B5C7D"/>
    <w:rsid w:val="007B5CCA"/>
    <w:rsid w:val="007B5DA5"/>
    <w:rsid w:val="007B60E3"/>
    <w:rsid w:val="007B67C5"/>
    <w:rsid w:val="007B67EB"/>
    <w:rsid w:val="007B68E1"/>
    <w:rsid w:val="007B6A45"/>
    <w:rsid w:val="007B6B4D"/>
    <w:rsid w:val="007B6EAA"/>
    <w:rsid w:val="007B6F2F"/>
    <w:rsid w:val="007B6F58"/>
    <w:rsid w:val="007B6F89"/>
    <w:rsid w:val="007B7392"/>
    <w:rsid w:val="007B73EC"/>
    <w:rsid w:val="007B78B5"/>
    <w:rsid w:val="007B78D0"/>
    <w:rsid w:val="007B7AC5"/>
    <w:rsid w:val="007B7BF5"/>
    <w:rsid w:val="007B7D27"/>
    <w:rsid w:val="007B7DCE"/>
    <w:rsid w:val="007B7E1F"/>
    <w:rsid w:val="007B7EAB"/>
    <w:rsid w:val="007C0117"/>
    <w:rsid w:val="007C02B2"/>
    <w:rsid w:val="007C0427"/>
    <w:rsid w:val="007C0712"/>
    <w:rsid w:val="007C081B"/>
    <w:rsid w:val="007C1110"/>
    <w:rsid w:val="007C127F"/>
    <w:rsid w:val="007C162B"/>
    <w:rsid w:val="007C1781"/>
    <w:rsid w:val="007C1784"/>
    <w:rsid w:val="007C199A"/>
    <w:rsid w:val="007C1B55"/>
    <w:rsid w:val="007C1E51"/>
    <w:rsid w:val="007C1E90"/>
    <w:rsid w:val="007C2071"/>
    <w:rsid w:val="007C2141"/>
    <w:rsid w:val="007C21D6"/>
    <w:rsid w:val="007C22CE"/>
    <w:rsid w:val="007C23D7"/>
    <w:rsid w:val="007C24E7"/>
    <w:rsid w:val="007C273E"/>
    <w:rsid w:val="007C2767"/>
    <w:rsid w:val="007C2A65"/>
    <w:rsid w:val="007C2ACB"/>
    <w:rsid w:val="007C2AD7"/>
    <w:rsid w:val="007C2BB2"/>
    <w:rsid w:val="007C31AD"/>
    <w:rsid w:val="007C32E3"/>
    <w:rsid w:val="007C3390"/>
    <w:rsid w:val="007C34AF"/>
    <w:rsid w:val="007C34FB"/>
    <w:rsid w:val="007C35CA"/>
    <w:rsid w:val="007C35F7"/>
    <w:rsid w:val="007C38F8"/>
    <w:rsid w:val="007C3962"/>
    <w:rsid w:val="007C3C93"/>
    <w:rsid w:val="007C3DAC"/>
    <w:rsid w:val="007C42D9"/>
    <w:rsid w:val="007C48A5"/>
    <w:rsid w:val="007C4D40"/>
    <w:rsid w:val="007C4D47"/>
    <w:rsid w:val="007C4F13"/>
    <w:rsid w:val="007C51CA"/>
    <w:rsid w:val="007C5259"/>
    <w:rsid w:val="007C53F4"/>
    <w:rsid w:val="007C542E"/>
    <w:rsid w:val="007C55B1"/>
    <w:rsid w:val="007C58B2"/>
    <w:rsid w:val="007C58EB"/>
    <w:rsid w:val="007C5ADC"/>
    <w:rsid w:val="007C5BF0"/>
    <w:rsid w:val="007C5EF1"/>
    <w:rsid w:val="007C6025"/>
    <w:rsid w:val="007C615F"/>
    <w:rsid w:val="007C6378"/>
    <w:rsid w:val="007C63FC"/>
    <w:rsid w:val="007C6623"/>
    <w:rsid w:val="007C679B"/>
    <w:rsid w:val="007C6C88"/>
    <w:rsid w:val="007C6D04"/>
    <w:rsid w:val="007C6D4E"/>
    <w:rsid w:val="007C6DA4"/>
    <w:rsid w:val="007C706F"/>
    <w:rsid w:val="007C70FB"/>
    <w:rsid w:val="007C71C7"/>
    <w:rsid w:val="007C7215"/>
    <w:rsid w:val="007C7329"/>
    <w:rsid w:val="007C768D"/>
    <w:rsid w:val="007C76F2"/>
    <w:rsid w:val="007C76FD"/>
    <w:rsid w:val="007C7B4C"/>
    <w:rsid w:val="007C7B68"/>
    <w:rsid w:val="007C7C58"/>
    <w:rsid w:val="007C7CD5"/>
    <w:rsid w:val="007C7DDB"/>
    <w:rsid w:val="007C7F18"/>
    <w:rsid w:val="007C7F23"/>
    <w:rsid w:val="007D03B0"/>
    <w:rsid w:val="007D056F"/>
    <w:rsid w:val="007D069C"/>
    <w:rsid w:val="007D069E"/>
    <w:rsid w:val="007D08E0"/>
    <w:rsid w:val="007D0932"/>
    <w:rsid w:val="007D0C40"/>
    <w:rsid w:val="007D0F52"/>
    <w:rsid w:val="007D111D"/>
    <w:rsid w:val="007D1436"/>
    <w:rsid w:val="007D154A"/>
    <w:rsid w:val="007D1625"/>
    <w:rsid w:val="007D1723"/>
    <w:rsid w:val="007D19EB"/>
    <w:rsid w:val="007D1B20"/>
    <w:rsid w:val="007D1C6A"/>
    <w:rsid w:val="007D2699"/>
    <w:rsid w:val="007D2789"/>
    <w:rsid w:val="007D2835"/>
    <w:rsid w:val="007D2F30"/>
    <w:rsid w:val="007D3143"/>
    <w:rsid w:val="007D35EC"/>
    <w:rsid w:val="007D377B"/>
    <w:rsid w:val="007D380D"/>
    <w:rsid w:val="007D3B50"/>
    <w:rsid w:val="007D3CFE"/>
    <w:rsid w:val="007D42D2"/>
    <w:rsid w:val="007D439A"/>
    <w:rsid w:val="007D44D8"/>
    <w:rsid w:val="007D4676"/>
    <w:rsid w:val="007D46F8"/>
    <w:rsid w:val="007D48BC"/>
    <w:rsid w:val="007D48BD"/>
    <w:rsid w:val="007D4DED"/>
    <w:rsid w:val="007D4EC1"/>
    <w:rsid w:val="007D4F6A"/>
    <w:rsid w:val="007D4FAA"/>
    <w:rsid w:val="007D518E"/>
    <w:rsid w:val="007D52E0"/>
    <w:rsid w:val="007D5583"/>
    <w:rsid w:val="007D560C"/>
    <w:rsid w:val="007D6114"/>
    <w:rsid w:val="007D6336"/>
    <w:rsid w:val="007D63C2"/>
    <w:rsid w:val="007D65CF"/>
    <w:rsid w:val="007D665B"/>
    <w:rsid w:val="007D6802"/>
    <w:rsid w:val="007D6897"/>
    <w:rsid w:val="007D6AD9"/>
    <w:rsid w:val="007D6AEB"/>
    <w:rsid w:val="007D6B77"/>
    <w:rsid w:val="007D6BDF"/>
    <w:rsid w:val="007D6EDB"/>
    <w:rsid w:val="007D6F92"/>
    <w:rsid w:val="007D70F8"/>
    <w:rsid w:val="007D7287"/>
    <w:rsid w:val="007D732C"/>
    <w:rsid w:val="007D75E6"/>
    <w:rsid w:val="007D7639"/>
    <w:rsid w:val="007D767B"/>
    <w:rsid w:val="007D7E26"/>
    <w:rsid w:val="007D7ED8"/>
    <w:rsid w:val="007D7EFF"/>
    <w:rsid w:val="007D7F69"/>
    <w:rsid w:val="007D7FA0"/>
    <w:rsid w:val="007E021F"/>
    <w:rsid w:val="007E036D"/>
    <w:rsid w:val="007E038A"/>
    <w:rsid w:val="007E0407"/>
    <w:rsid w:val="007E06B6"/>
    <w:rsid w:val="007E0824"/>
    <w:rsid w:val="007E0A28"/>
    <w:rsid w:val="007E0B32"/>
    <w:rsid w:val="007E0E27"/>
    <w:rsid w:val="007E1157"/>
    <w:rsid w:val="007E152E"/>
    <w:rsid w:val="007E1699"/>
    <w:rsid w:val="007E1832"/>
    <w:rsid w:val="007E1879"/>
    <w:rsid w:val="007E192F"/>
    <w:rsid w:val="007E1BD0"/>
    <w:rsid w:val="007E1EE1"/>
    <w:rsid w:val="007E1FDF"/>
    <w:rsid w:val="007E290B"/>
    <w:rsid w:val="007E29D9"/>
    <w:rsid w:val="007E2C53"/>
    <w:rsid w:val="007E2F4A"/>
    <w:rsid w:val="007E350D"/>
    <w:rsid w:val="007E3629"/>
    <w:rsid w:val="007E37E7"/>
    <w:rsid w:val="007E3DBA"/>
    <w:rsid w:val="007E439C"/>
    <w:rsid w:val="007E43E8"/>
    <w:rsid w:val="007E4635"/>
    <w:rsid w:val="007E4662"/>
    <w:rsid w:val="007E46C4"/>
    <w:rsid w:val="007E4808"/>
    <w:rsid w:val="007E4832"/>
    <w:rsid w:val="007E4A5C"/>
    <w:rsid w:val="007E4D46"/>
    <w:rsid w:val="007E4D70"/>
    <w:rsid w:val="007E51A1"/>
    <w:rsid w:val="007E51D9"/>
    <w:rsid w:val="007E533C"/>
    <w:rsid w:val="007E5388"/>
    <w:rsid w:val="007E5406"/>
    <w:rsid w:val="007E5540"/>
    <w:rsid w:val="007E5D8F"/>
    <w:rsid w:val="007E60D5"/>
    <w:rsid w:val="007E657A"/>
    <w:rsid w:val="007E6A7F"/>
    <w:rsid w:val="007E6B03"/>
    <w:rsid w:val="007E6B23"/>
    <w:rsid w:val="007E6D36"/>
    <w:rsid w:val="007E6F23"/>
    <w:rsid w:val="007E7538"/>
    <w:rsid w:val="007E75D8"/>
    <w:rsid w:val="007E7604"/>
    <w:rsid w:val="007E7606"/>
    <w:rsid w:val="007E79E6"/>
    <w:rsid w:val="007E7DFB"/>
    <w:rsid w:val="007E7E7A"/>
    <w:rsid w:val="007E7FDF"/>
    <w:rsid w:val="007F0475"/>
    <w:rsid w:val="007F06A8"/>
    <w:rsid w:val="007F0EC4"/>
    <w:rsid w:val="007F11A8"/>
    <w:rsid w:val="007F1592"/>
    <w:rsid w:val="007F1703"/>
    <w:rsid w:val="007F1771"/>
    <w:rsid w:val="007F1A81"/>
    <w:rsid w:val="007F1CEA"/>
    <w:rsid w:val="007F1DB4"/>
    <w:rsid w:val="007F1FFF"/>
    <w:rsid w:val="007F2049"/>
    <w:rsid w:val="007F230D"/>
    <w:rsid w:val="007F261C"/>
    <w:rsid w:val="007F26C0"/>
    <w:rsid w:val="007F2DC3"/>
    <w:rsid w:val="007F2FA4"/>
    <w:rsid w:val="007F31B8"/>
    <w:rsid w:val="007F31F2"/>
    <w:rsid w:val="007F3311"/>
    <w:rsid w:val="007F33C6"/>
    <w:rsid w:val="007F3895"/>
    <w:rsid w:val="007F3CB4"/>
    <w:rsid w:val="007F3E3E"/>
    <w:rsid w:val="007F3E77"/>
    <w:rsid w:val="007F41BC"/>
    <w:rsid w:val="007F449C"/>
    <w:rsid w:val="007F48D2"/>
    <w:rsid w:val="007F4D41"/>
    <w:rsid w:val="007F4DB7"/>
    <w:rsid w:val="007F4F93"/>
    <w:rsid w:val="007F4FC9"/>
    <w:rsid w:val="007F4FE3"/>
    <w:rsid w:val="007F4FFC"/>
    <w:rsid w:val="007F5137"/>
    <w:rsid w:val="007F520A"/>
    <w:rsid w:val="007F52C0"/>
    <w:rsid w:val="007F53C8"/>
    <w:rsid w:val="007F58F0"/>
    <w:rsid w:val="007F5996"/>
    <w:rsid w:val="007F5A0D"/>
    <w:rsid w:val="007F5A29"/>
    <w:rsid w:val="007F5C81"/>
    <w:rsid w:val="007F6095"/>
    <w:rsid w:val="007F64A1"/>
    <w:rsid w:val="007F64BA"/>
    <w:rsid w:val="007F64E9"/>
    <w:rsid w:val="007F659A"/>
    <w:rsid w:val="007F68B9"/>
    <w:rsid w:val="007F6943"/>
    <w:rsid w:val="007F69D0"/>
    <w:rsid w:val="007F6AE8"/>
    <w:rsid w:val="007F6B02"/>
    <w:rsid w:val="007F72D3"/>
    <w:rsid w:val="007F736F"/>
    <w:rsid w:val="007F74D1"/>
    <w:rsid w:val="007F7653"/>
    <w:rsid w:val="007F7749"/>
    <w:rsid w:val="007F7CF3"/>
    <w:rsid w:val="007F7D2D"/>
    <w:rsid w:val="007F7E60"/>
    <w:rsid w:val="007F7FD1"/>
    <w:rsid w:val="008000D0"/>
    <w:rsid w:val="008002A1"/>
    <w:rsid w:val="0080056F"/>
    <w:rsid w:val="008007F1"/>
    <w:rsid w:val="00800934"/>
    <w:rsid w:val="008009F0"/>
    <w:rsid w:val="00800A1D"/>
    <w:rsid w:val="00800AEB"/>
    <w:rsid w:val="00800C68"/>
    <w:rsid w:val="00800F7B"/>
    <w:rsid w:val="00800FE6"/>
    <w:rsid w:val="0080159E"/>
    <w:rsid w:val="008019B7"/>
    <w:rsid w:val="00801B2D"/>
    <w:rsid w:val="00801B2E"/>
    <w:rsid w:val="00801D5C"/>
    <w:rsid w:val="0080226B"/>
    <w:rsid w:val="00802345"/>
    <w:rsid w:val="00802821"/>
    <w:rsid w:val="00802B73"/>
    <w:rsid w:val="00802BF1"/>
    <w:rsid w:val="00802C55"/>
    <w:rsid w:val="00802E0E"/>
    <w:rsid w:val="00802E10"/>
    <w:rsid w:val="00803074"/>
    <w:rsid w:val="0080318E"/>
    <w:rsid w:val="008032CB"/>
    <w:rsid w:val="008034DE"/>
    <w:rsid w:val="00803563"/>
    <w:rsid w:val="00803687"/>
    <w:rsid w:val="0080369C"/>
    <w:rsid w:val="0080399E"/>
    <w:rsid w:val="00803AFF"/>
    <w:rsid w:val="00803BC1"/>
    <w:rsid w:val="00803BF5"/>
    <w:rsid w:val="008042B6"/>
    <w:rsid w:val="0080432A"/>
    <w:rsid w:val="0080457F"/>
    <w:rsid w:val="00804727"/>
    <w:rsid w:val="00804A0B"/>
    <w:rsid w:val="00804FFF"/>
    <w:rsid w:val="00805138"/>
    <w:rsid w:val="00805350"/>
    <w:rsid w:val="008054CA"/>
    <w:rsid w:val="0080584F"/>
    <w:rsid w:val="00805A5C"/>
    <w:rsid w:val="00805A75"/>
    <w:rsid w:val="00805E9C"/>
    <w:rsid w:val="00805F89"/>
    <w:rsid w:val="00805FA4"/>
    <w:rsid w:val="008062C6"/>
    <w:rsid w:val="008062DE"/>
    <w:rsid w:val="0080635D"/>
    <w:rsid w:val="008065BC"/>
    <w:rsid w:val="00806BA3"/>
    <w:rsid w:val="00806D24"/>
    <w:rsid w:val="00806D4D"/>
    <w:rsid w:val="00806D6A"/>
    <w:rsid w:val="00806F0B"/>
    <w:rsid w:val="00807560"/>
    <w:rsid w:val="0080758E"/>
    <w:rsid w:val="008077A5"/>
    <w:rsid w:val="008078BE"/>
    <w:rsid w:val="00807C09"/>
    <w:rsid w:val="00807CBC"/>
    <w:rsid w:val="00807D80"/>
    <w:rsid w:val="0081000B"/>
    <w:rsid w:val="0081011A"/>
    <w:rsid w:val="00810178"/>
    <w:rsid w:val="00810309"/>
    <w:rsid w:val="00810354"/>
    <w:rsid w:val="008103F4"/>
    <w:rsid w:val="008104EE"/>
    <w:rsid w:val="0081063B"/>
    <w:rsid w:val="008107C8"/>
    <w:rsid w:val="008107ED"/>
    <w:rsid w:val="008108B9"/>
    <w:rsid w:val="00810932"/>
    <w:rsid w:val="0081095B"/>
    <w:rsid w:val="0081097A"/>
    <w:rsid w:val="00810BB3"/>
    <w:rsid w:val="00810DAC"/>
    <w:rsid w:val="00810ECE"/>
    <w:rsid w:val="00811243"/>
    <w:rsid w:val="00811B21"/>
    <w:rsid w:val="00811BCF"/>
    <w:rsid w:val="00811EA2"/>
    <w:rsid w:val="008120AE"/>
    <w:rsid w:val="00812951"/>
    <w:rsid w:val="008129F0"/>
    <w:rsid w:val="00812AF3"/>
    <w:rsid w:val="00812B16"/>
    <w:rsid w:val="00812D72"/>
    <w:rsid w:val="00812D93"/>
    <w:rsid w:val="008130A8"/>
    <w:rsid w:val="008130AA"/>
    <w:rsid w:val="008130C1"/>
    <w:rsid w:val="008130E0"/>
    <w:rsid w:val="008131C1"/>
    <w:rsid w:val="00813352"/>
    <w:rsid w:val="008134A3"/>
    <w:rsid w:val="008138BD"/>
    <w:rsid w:val="0081396E"/>
    <w:rsid w:val="00813A7C"/>
    <w:rsid w:val="00813B20"/>
    <w:rsid w:val="00813BB4"/>
    <w:rsid w:val="00813BBE"/>
    <w:rsid w:val="00813D17"/>
    <w:rsid w:val="008140AE"/>
    <w:rsid w:val="008141A8"/>
    <w:rsid w:val="0081432F"/>
    <w:rsid w:val="00814361"/>
    <w:rsid w:val="0081440A"/>
    <w:rsid w:val="00814476"/>
    <w:rsid w:val="0081450D"/>
    <w:rsid w:val="00814D3B"/>
    <w:rsid w:val="00814F0D"/>
    <w:rsid w:val="00814F54"/>
    <w:rsid w:val="0081514B"/>
    <w:rsid w:val="008152A4"/>
    <w:rsid w:val="008153C0"/>
    <w:rsid w:val="008155DC"/>
    <w:rsid w:val="008156DD"/>
    <w:rsid w:val="008159F3"/>
    <w:rsid w:val="00816120"/>
    <w:rsid w:val="008162CD"/>
    <w:rsid w:val="008163D1"/>
    <w:rsid w:val="008164E3"/>
    <w:rsid w:val="00816682"/>
    <w:rsid w:val="00816866"/>
    <w:rsid w:val="00816969"/>
    <w:rsid w:val="00816B58"/>
    <w:rsid w:val="00816DDD"/>
    <w:rsid w:val="00816EED"/>
    <w:rsid w:val="00817161"/>
    <w:rsid w:val="008172E7"/>
    <w:rsid w:val="0081767E"/>
    <w:rsid w:val="00817A2F"/>
    <w:rsid w:val="00817BD8"/>
    <w:rsid w:val="00817C6D"/>
    <w:rsid w:val="00817D68"/>
    <w:rsid w:val="00817D76"/>
    <w:rsid w:val="00817E0E"/>
    <w:rsid w:val="00817F35"/>
    <w:rsid w:val="00817F59"/>
    <w:rsid w:val="00820385"/>
    <w:rsid w:val="00820462"/>
    <w:rsid w:val="00820E22"/>
    <w:rsid w:val="0082104F"/>
    <w:rsid w:val="00821581"/>
    <w:rsid w:val="0082185F"/>
    <w:rsid w:val="008218BC"/>
    <w:rsid w:val="00821A62"/>
    <w:rsid w:val="00821EE8"/>
    <w:rsid w:val="00821F05"/>
    <w:rsid w:val="008221F8"/>
    <w:rsid w:val="0082222B"/>
    <w:rsid w:val="00822289"/>
    <w:rsid w:val="008223B6"/>
    <w:rsid w:val="00822421"/>
    <w:rsid w:val="00822600"/>
    <w:rsid w:val="008229AE"/>
    <w:rsid w:val="00822B5D"/>
    <w:rsid w:val="00822C84"/>
    <w:rsid w:val="0082343F"/>
    <w:rsid w:val="008239BC"/>
    <w:rsid w:val="00823CD8"/>
    <w:rsid w:val="00823D5A"/>
    <w:rsid w:val="00823E7F"/>
    <w:rsid w:val="00823FBA"/>
    <w:rsid w:val="008240FB"/>
    <w:rsid w:val="00824128"/>
    <w:rsid w:val="00824459"/>
    <w:rsid w:val="00824739"/>
    <w:rsid w:val="008248FA"/>
    <w:rsid w:val="00824AE8"/>
    <w:rsid w:val="008251A7"/>
    <w:rsid w:val="00825989"/>
    <w:rsid w:val="00825BAB"/>
    <w:rsid w:val="00825C16"/>
    <w:rsid w:val="00825DD1"/>
    <w:rsid w:val="00825F4C"/>
    <w:rsid w:val="00826186"/>
    <w:rsid w:val="00826744"/>
    <w:rsid w:val="00826A00"/>
    <w:rsid w:val="00826E61"/>
    <w:rsid w:val="00826F76"/>
    <w:rsid w:val="00827053"/>
    <w:rsid w:val="00827371"/>
    <w:rsid w:val="008276CB"/>
    <w:rsid w:val="00827A82"/>
    <w:rsid w:val="00827BBF"/>
    <w:rsid w:val="00827C70"/>
    <w:rsid w:val="00827E34"/>
    <w:rsid w:val="00830349"/>
    <w:rsid w:val="00830548"/>
    <w:rsid w:val="008307FE"/>
    <w:rsid w:val="00830ABD"/>
    <w:rsid w:val="00830E89"/>
    <w:rsid w:val="00830F3C"/>
    <w:rsid w:val="00830FFA"/>
    <w:rsid w:val="00831015"/>
    <w:rsid w:val="0083104E"/>
    <w:rsid w:val="0083107E"/>
    <w:rsid w:val="0083111F"/>
    <w:rsid w:val="00831245"/>
    <w:rsid w:val="0083136A"/>
    <w:rsid w:val="0083141D"/>
    <w:rsid w:val="0083154F"/>
    <w:rsid w:val="0083164B"/>
    <w:rsid w:val="00831683"/>
    <w:rsid w:val="00831C8A"/>
    <w:rsid w:val="00831FD0"/>
    <w:rsid w:val="00832749"/>
    <w:rsid w:val="0083287A"/>
    <w:rsid w:val="00832B33"/>
    <w:rsid w:val="00832B79"/>
    <w:rsid w:val="00832BDD"/>
    <w:rsid w:val="00832C19"/>
    <w:rsid w:val="008330E8"/>
    <w:rsid w:val="00833104"/>
    <w:rsid w:val="0083314C"/>
    <w:rsid w:val="008333C2"/>
    <w:rsid w:val="00833462"/>
    <w:rsid w:val="00833617"/>
    <w:rsid w:val="00833AE9"/>
    <w:rsid w:val="00833B85"/>
    <w:rsid w:val="00833F30"/>
    <w:rsid w:val="00833F85"/>
    <w:rsid w:val="00833FDA"/>
    <w:rsid w:val="00834239"/>
    <w:rsid w:val="008342AE"/>
    <w:rsid w:val="0083432D"/>
    <w:rsid w:val="008347BF"/>
    <w:rsid w:val="00834868"/>
    <w:rsid w:val="00834BF0"/>
    <w:rsid w:val="00835610"/>
    <w:rsid w:val="0083566E"/>
    <w:rsid w:val="008356C9"/>
    <w:rsid w:val="00835916"/>
    <w:rsid w:val="00835A2E"/>
    <w:rsid w:val="00835AB9"/>
    <w:rsid w:val="00835DD1"/>
    <w:rsid w:val="00836425"/>
    <w:rsid w:val="00836440"/>
    <w:rsid w:val="008364CF"/>
    <w:rsid w:val="008365D4"/>
    <w:rsid w:val="00836790"/>
    <w:rsid w:val="00836A36"/>
    <w:rsid w:val="00836AC3"/>
    <w:rsid w:val="00836DCD"/>
    <w:rsid w:val="0083709D"/>
    <w:rsid w:val="008374DD"/>
    <w:rsid w:val="00837693"/>
    <w:rsid w:val="008407C8"/>
    <w:rsid w:val="00840EBF"/>
    <w:rsid w:val="00840FE0"/>
    <w:rsid w:val="008410C9"/>
    <w:rsid w:val="00841218"/>
    <w:rsid w:val="00841401"/>
    <w:rsid w:val="008415BD"/>
    <w:rsid w:val="008418D7"/>
    <w:rsid w:val="00841BDC"/>
    <w:rsid w:val="00842107"/>
    <w:rsid w:val="0084214F"/>
    <w:rsid w:val="008423A5"/>
    <w:rsid w:val="008425A1"/>
    <w:rsid w:val="008426A6"/>
    <w:rsid w:val="00842768"/>
    <w:rsid w:val="0084295C"/>
    <w:rsid w:val="00842E8D"/>
    <w:rsid w:val="00842FD7"/>
    <w:rsid w:val="0084312D"/>
    <w:rsid w:val="00843503"/>
    <w:rsid w:val="00843595"/>
    <w:rsid w:val="008436CB"/>
    <w:rsid w:val="00843879"/>
    <w:rsid w:val="00843A4A"/>
    <w:rsid w:val="00843E3C"/>
    <w:rsid w:val="00843F44"/>
    <w:rsid w:val="008440B4"/>
    <w:rsid w:val="008440E5"/>
    <w:rsid w:val="008444BD"/>
    <w:rsid w:val="0084453C"/>
    <w:rsid w:val="008445FF"/>
    <w:rsid w:val="008448A8"/>
    <w:rsid w:val="00844B44"/>
    <w:rsid w:val="00844C5D"/>
    <w:rsid w:val="00844D17"/>
    <w:rsid w:val="00844EA3"/>
    <w:rsid w:val="00844FF1"/>
    <w:rsid w:val="00845113"/>
    <w:rsid w:val="008453CE"/>
    <w:rsid w:val="00845683"/>
    <w:rsid w:val="00845869"/>
    <w:rsid w:val="008458E6"/>
    <w:rsid w:val="0084598D"/>
    <w:rsid w:val="00845B4C"/>
    <w:rsid w:val="00845D2E"/>
    <w:rsid w:val="00845FAF"/>
    <w:rsid w:val="008461C5"/>
    <w:rsid w:val="00846648"/>
    <w:rsid w:val="0084692D"/>
    <w:rsid w:val="008469BA"/>
    <w:rsid w:val="00846A4C"/>
    <w:rsid w:val="00846E74"/>
    <w:rsid w:val="00846EE4"/>
    <w:rsid w:val="0084709C"/>
    <w:rsid w:val="0084726C"/>
    <w:rsid w:val="00847359"/>
    <w:rsid w:val="008474C3"/>
    <w:rsid w:val="00847621"/>
    <w:rsid w:val="00847840"/>
    <w:rsid w:val="00847C83"/>
    <w:rsid w:val="00847CE8"/>
    <w:rsid w:val="00847EFF"/>
    <w:rsid w:val="00850085"/>
    <w:rsid w:val="0085010C"/>
    <w:rsid w:val="00850467"/>
    <w:rsid w:val="00850680"/>
    <w:rsid w:val="008507B5"/>
    <w:rsid w:val="008508C4"/>
    <w:rsid w:val="008508E1"/>
    <w:rsid w:val="00850B10"/>
    <w:rsid w:val="00850B2D"/>
    <w:rsid w:val="00850E85"/>
    <w:rsid w:val="00850EFC"/>
    <w:rsid w:val="00850F92"/>
    <w:rsid w:val="008511FF"/>
    <w:rsid w:val="008512A3"/>
    <w:rsid w:val="0085175A"/>
    <w:rsid w:val="00851A76"/>
    <w:rsid w:val="00851B63"/>
    <w:rsid w:val="00851D33"/>
    <w:rsid w:val="0085218C"/>
    <w:rsid w:val="008521C8"/>
    <w:rsid w:val="0085224D"/>
    <w:rsid w:val="00852325"/>
    <w:rsid w:val="008523FC"/>
    <w:rsid w:val="00852565"/>
    <w:rsid w:val="00852AC4"/>
    <w:rsid w:val="00852D04"/>
    <w:rsid w:val="00852DD0"/>
    <w:rsid w:val="00853000"/>
    <w:rsid w:val="008531F6"/>
    <w:rsid w:val="008532E4"/>
    <w:rsid w:val="0085336F"/>
    <w:rsid w:val="00853A9D"/>
    <w:rsid w:val="00853B97"/>
    <w:rsid w:val="00853C1C"/>
    <w:rsid w:val="00853C8B"/>
    <w:rsid w:val="008541A9"/>
    <w:rsid w:val="00854442"/>
    <w:rsid w:val="008545C5"/>
    <w:rsid w:val="008548F1"/>
    <w:rsid w:val="00854BC5"/>
    <w:rsid w:val="00855022"/>
    <w:rsid w:val="00855280"/>
    <w:rsid w:val="008558CE"/>
    <w:rsid w:val="00855A7B"/>
    <w:rsid w:val="00855DE9"/>
    <w:rsid w:val="0085613D"/>
    <w:rsid w:val="00856181"/>
    <w:rsid w:val="00856752"/>
    <w:rsid w:val="00856769"/>
    <w:rsid w:val="00856E12"/>
    <w:rsid w:val="00856FDF"/>
    <w:rsid w:val="008573AC"/>
    <w:rsid w:val="008576C8"/>
    <w:rsid w:val="008579B0"/>
    <w:rsid w:val="00857B62"/>
    <w:rsid w:val="00857BE2"/>
    <w:rsid w:val="00857CBF"/>
    <w:rsid w:val="00857CDE"/>
    <w:rsid w:val="00857E1B"/>
    <w:rsid w:val="0086016A"/>
    <w:rsid w:val="0086017A"/>
    <w:rsid w:val="0086022C"/>
    <w:rsid w:val="00860789"/>
    <w:rsid w:val="00860833"/>
    <w:rsid w:val="00860A42"/>
    <w:rsid w:val="00860DBF"/>
    <w:rsid w:val="00860E46"/>
    <w:rsid w:val="008610DF"/>
    <w:rsid w:val="00861226"/>
    <w:rsid w:val="00861389"/>
    <w:rsid w:val="0086167F"/>
    <w:rsid w:val="008616AB"/>
    <w:rsid w:val="00861A20"/>
    <w:rsid w:val="00861A7D"/>
    <w:rsid w:val="00861BAB"/>
    <w:rsid w:val="00861E3D"/>
    <w:rsid w:val="00862215"/>
    <w:rsid w:val="008623A6"/>
    <w:rsid w:val="008627D9"/>
    <w:rsid w:val="008628E0"/>
    <w:rsid w:val="00862C64"/>
    <w:rsid w:val="00862DEC"/>
    <w:rsid w:val="00862F7A"/>
    <w:rsid w:val="0086309E"/>
    <w:rsid w:val="008630EC"/>
    <w:rsid w:val="008631C1"/>
    <w:rsid w:val="008634BE"/>
    <w:rsid w:val="00863616"/>
    <w:rsid w:val="00863672"/>
    <w:rsid w:val="008638E2"/>
    <w:rsid w:val="00863CBA"/>
    <w:rsid w:val="00863E00"/>
    <w:rsid w:val="00863EEF"/>
    <w:rsid w:val="00863F4A"/>
    <w:rsid w:val="00864000"/>
    <w:rsid w:val="008640AF"/>
    <w:rsid w:val="0086419B"/>
    <w:rsid w:val="00864323"/>
    <w:rsid w:val="0086494C"/>
    <w:rsid w:val="00864A95"/>
    <w:rsid w:val="008652AE"/>
    <w:rsid w:val="0086592A"/>
    <w:rsid w:val="00865D55"/>
    <w:rsid w:val="00865D72"/>
    <w:rsid w:val="00866018"/>
    <w:rsid w:val="008664A3"/>
    <w:rsid w:val="008666AB"/>
    <w:rsid w:val="008669B3"/>
    <w:rsid w:val="008669F5"/>
    <w:rsid w:val="00866FBB"/>
    <w:rsid w:val="008670BF"/>
    <w:rsid w:val="00867351"/>
    <w:rsid w:val="00867437"/>
    <w:rsid w:val="0086797D"/>
    <w:rsid w:val="00867E8A"/>
    <w:rsid w:val="00867FFB"/>
    <w:rsid w:val="008704B2"/>
    <w:rsid w:val="0087051D"/>
    <w:rsid w:val="0087063A"/>
    <w:rsid w:val="00870982"/>
    <w:rsid w:val="00870A34"/>
    <w:rsid w:val="00870BBE"/>
    <w:rsid w:val="00870D00"/>
    <w:rsid w:val="00870D14"/>
    <w:rsid w:val="00870F3F"/>
    <w:rsid w:val="0087107D"/>
    <w:rsid w:val="00871415"/>
    <w:rsid w:val="0087149E"/>
    <w:rsid w:val="0087153F"/>
    <w:rsid w:val="008715A9"/>
    <w:rsid w:val="00871699"/>
    <w:rsid w:val="00871714"/>
    <w:rsid w:val="00871B10"/>
    <w:rsid w:val="00871E79"/>
    <w:rsid w:val="00872647"/>
    <w:rsid w:val="00872BB4"/>
    <w:rsid w:val="00872C80"/>
    <w:rsid w:val="00873092"/>
    <w:rsid w:val="008730D3"/>
    <w:rsid w:val="00873162"/>
    <w:rsid w:val="0087336E"/>
    <w:rsid w:val="00873519"/>
    <w:rsid w:val="0087358E"/>
    <w:rsid w:val="008735D0"/>
    <w:rsid w:val="00873660"/>
    <w:rsid w:val="00873674"/>
    <w:rsid w:val="00873BC6"/>
    <w:rsid w:val="00873CB8"/>
    <w:rsid w:val="00873E61"/>
    <w:rsid w:val="00873FEE"/>
    <w:rsid w:val="008740F9"/>
    <w:rsid w:val="008741BE"/>
    <w:rsid w:val="00874236"/>
    <w:rsid w:val="008743E6"/>
    <w:rsid w:val="008743FE"/>
    <w:rsid w:val="008744C4"/>
    <w:rsid w:val="00874547"/>
    <w:rsid w:val="0087455C"/>
    <w:rsid w:val="00874736"/>
    <w:rsid w:val="008748C6"/>
    <w:rsid w:val="008748CF"/>
    <w:rsid w:val="00874A11"/>
    <w:rsid w:val="00874B19"/>
    <w:rsid w:val="008752FA"/>
    <w:rsid w:val="00875358"/>
    <w:rsid w:val="00875502"/>
    <w:rsid w:val="008757C9"/>
    <w:rsid w:val="008758CB"/>
    <w:rsid w:val="00875A17"/>
    <w:rsid w:val="00875C13"/>
    <w:rsid w:val="00875D02"/>
    <w:rsid w:val="00875DF7"/>
    <w:rsid w:val="00875E01"/>
    <w:rsid w:val="00875F02"/>
    <w:rsid w:val="008760B7"/>
    <w:rsid w:val="00876396"/>
    <w:rsid w:val="008768AC"/>
    <w:rsid w:val="008768B2"/>
    <w:rsid w:val="008768F5"/>
    <w:rsid w:val="00876DE6"/>
    <w:rsid w:val="00876E10"/>
    <w:rsid w:val="00876E33"/>
    <w:rsid w:val="00876EB6"/>
    <w:rsid w:val="00877020"/>
    <w:rsid w:val="008774CB"/>
    <w:rsid w:val="008775D8"/>
    <w:rsid w:val="0087799E"/>
    <w:rsid w:val="008779F2"/>
    <w:rsid w:val="00880076"/>
    <w:rsid w:val="0088010B"/>
    <w:rsid w:val="0088081C"/>
    <w:rsid w:val="00880855"/>
    <w:rsid w:val="00880889"/>
    <w:rsid w:val="0088093E"/>
    <w:rsid w:val="00880A08"/>
    <w:rsid w:val="00880A3F"/>
    <w:rsid w:val="00880A49"/>
    <w:rsid w:val="00880A62"/>
    <w:rsid w:val="00880C46"/>
    <w:rsid w:val="00880CD8"/>
    <w:rsid w:val="00880E59"/>
    <w:rsid w:val="00881052"/>
    <w:rsid w:val="0088109C"/>
    <w:rsid w:val="008810B1"/>
    <w:rsid w:val="008812E9"/>
    <w:rsid w:val="008814B9"/>
    <w:rsid w:val="0088150B"/>
    <w:rsid w:val="00881A91"/>
    <w:rsid w:val="00881B71"/>
    <w:rsid w:val="00881BE0"/>
    <w:rsid w:val="00881C5B"/>
    <w:rsid w:val="00881FEB"/>
    <w:rsid w:val="008820DC"/>
    <w:rsid w:val="0088264C"/>
    <w:rsid w:val="00882E6F"/>
    <w:rsid w:val="00882EF6"/>
    <w:rsid w:val="00882FC5"/>
    <w:rsid w:val="00882FE3"/>
    <w:rsid w:val="008832F9"/>
    <w:rsid w:val="0088344C"/>
    <w:rsid w:val="00883597"/>
    <w:rsid w:val="008835E6"/>
    <w:rsid w:val="00883C91"/>
    <w:rsid w:val="00883DF3"/>
    <w:rsid w:val="00884068"/>
    <w:rsid w:val="00884393"/>
    <w:rsid w:val="008844D8"/>
    <w:rsid w:val="00884505"/>
    <w:rsid w:val="008847E4"/>
    <w:rsid w:val="008849F7"/>
    <w:rsid w:val="00884AF3"/>
    <w:rsid w:val="00884C57"/>
    <w:rsid w:val="00884CEB"/>
    <w:rsid w:val="00884D2D"/>
    <w:rsid w:val="00884E42"/>
    <w:rsid w:val="00884F3D"/>
    <w:rsid w:val="00884F63"/>
    <w:rsid w:val="00885495"/>
    <w:rsid w:val="0088560A"/>
    <w:rsid w:val="00885750"/>
    <w:rsid w:val="008857EA"/>
    <w:rsid w:val="00885C8E"/>
    <w:rsid w:val="00885E6E"/>
    <w:rsid w:val="00885F73"/>
    <w:rsid w:val="008860DA"/>
    <w:rsid w:val="00886244"/>
    <w:rsid w:val="008862B6"/>
    <w:rsid w:val="00886319"/>
    <w:rsid w:val="00886594"/>
    <w:rsid w:val="00886855"/>
    <w:rsid w:val="00886965"/>
    <w:rsid w:val="00886AAD"/>
    <w:rsid w:val="00886C26"/>
    <w:rsid w:val="00886D44"/>
    <w:rsid w:val="00886DDB"/>
    <w:rsid w:val="008870C5"/>
    <w:rsid w:val="0088719E"/>
    <w:rsid w:val="0088736F"/>
    <w:rsid w:val="008873F7"/>
    <w:rsid w:val="008874B1"/>
    <w:rsid w:val="008874FA"/>
    <w:rsid w:val="0088771E"/>
    <w:rsid w:val="00887792"/>
    <w:rsid w:val="00887B6A"/>
    <w:rsid w:val="00887D41"/>
    <w:rsid w:val="00887DC2"/>
    <w:rsid w:val="0089004D"/>
    <w:rsid w:val="008901FD"/>
    <w:rsid w:val="0089059F"/>
    <w:rsid w:val="00890A5B"/>
    <w:rsid w:val="00890CDB"/>
    <w:rsid w:val="00890D13"/>
    <w:rsid w:val="00890D3D"/>
    <w:rsid w:val="00890DB0"/>
    <w:rsid w:val="00890F0A"/>
    <w:rsid w:val="008912DC"/>
    <w:rsid w:val="00891502"/>
    <w:rsid w:val="00891526"/>
    <w:rsid w:val="00891690"/>
    <w:rsid w:val="00891910"/>
    <w:rsid w:val="00891983"/>
    <w:rsid w:val="00891D05"/>
    <w:rsid w:val="00891F3B"/>
    <w:rsid w:val="00892026"/>
    <w:rsid w:val="008923BB"/>
    <w:rsid w:val="00892463"/>
    <w:rsid w:val="008925B1"/>
    <w:rsid w:val="00892678"/>
    <w:rsid w:val="008929EC"/>
    <w:rsid w:val="00892F95"/>
    <w:rsid w:val="00893430"/>
    <w:rsid w:val="00893652"/>
    <w:rsid w:val="0089373A"/>
    <w:rsid w:val="008938D7"/>
    <w:rsid w:val="00893BD1"/>
    <w:rsid w:val="00893CC2"/>
    <w:rsid w:val="00893D5A"/>
    <w:rsid w:val="00893F2E"/>
    <w:rsid w:val="00893F7D"/>
    <w:rsid w:val="00893F86"/>
    <w:rsid w:val="00894356"/>
    <w:rsid w:val="00894559"/>
    <w:rsid w:val="0089484C"/>
    <w:rsid w:val="00894A16"/>
    <w:rsid w:val="00894CCD"/>
    <w:rsid w:val="00894EA9"/>
    <w:rsid w:val="00895419"/>
    <w:rsid w:val="00895660"/>
    <w:rsid w:val="0089569E"/>
    <w:rsid w:val="008957DE"/>
    <w:rsid w:val="0089588B"/>
    <w:rsid w:val="00895B7D"/>
    <w:rsid w:val="00895FD4"/>
    <w:rsid w:val="0089642B"/>
    <w:rsid w:val="0089653F"/>
    <w:rsid w:val="00896591"/>
    <w:rsid w:val="0089676C"/>
    <w:rsid w:val="00896932"/>
    <w:rsid w:val="00896C89"/>
    <w:rsid w:val="00896DA9"/>
    <w:rsid w:val="00896EB4"/>
    <w:rsid w:val="008970FE"/>
    <w:rsid w:val="008972C3"/>
    <w:rsid w:val="008973DE"/>
    <w:rsid w:val="00897526"/>
    <w:rsid w:val="00897636"/>
    <w:rsid w:val="008978C9"/>
    <w:rsid w:val="00897C0A"/>
    <w:rsid w:val="00897C1C"/>
    <w:rsid w:val="00897D1A"/>
    <w:rsid w:val="00897E3E"/>
    <w:rsid w:val="00897E6A"/>
    <w:rsid w:val="008A0026"/>
    <w:rsid w:val="008A0086"/>
    <w:rsid w:val="008A0653"/>
    <w:rsid w:val="008A0799"/>
    <w:rsid w:val="008A07C7"/>
    <w:rsid w:val="008A08A3"/>
    <w:rsid w:val="008A0A2C"/>
    <w:rsid w:val="008A0D84"/>
    <w:rsid w:val="008A0EA8"/>
    <w:rsid w:val="008A145A"/>
    <w:rsid w:val="008A1830"/>
    <w:rsid w:val="008A188F"/>
    <w:rsid w:val="008A1969"/>
    <w:rsid w:val="008A1CC8"/>
    <w:rsid w:val="008A1DF5"/>
    <w:rsid w:val="008A2015"/>
    <w:rsid w:val="008A203F"/>
    <w:rsid w:val="008A257E"/>
    <w:rsid w:val="008A2D6A"/>
    <w:rsid w:val="008A313A"/>
    <w:rsid w:val="008A3322"/>
    <w:rsid w:val="008A35BC"/>
    <w:rsid w:val="008A3A76"/>
    <w:rsid w:val="008A3BB0"/>
    <w:rsid w:val="008A3DA3"/>
    <w:rsid w:val="008A3E99"/>
    <w:rsid w:val="008A3ED7"/>
    <w:rsid w:val="008A40ED"/>
    <w:rsid w:val="008A4210"/>
    <w:rsid w:val="008A4488"/>
    <w:rsid w:val="008A44D6"/>
    <w:rsid w:val="008A4540"/>
    <w:rsid w:val="008A4542"/>
    <w:rsid w:val="008A4649"/>
    <w:rsid w:val="008A4B35"/>
    <w:rsid w:val="008A4B89"/>
    <w:rsid w:val="008A4DAA"/>
    <w:rsid w:val="008A52CC"/>
    <w:rsid w:val="008A534F"/>
    <w:rsid w:val="008A53C1"/>
    <w:rsid w:val="008A54DF"/>
    <w:rsid w:val="008A5581"/>
    <w:rsid w:val="008A5B33"/>
    <w:rsid w:val="008A5C57"/>
    <w:rsid w:val="008A607D"/>
    <w:rsid w:val="008A6153"/>
    <w:rsid w:val="008A6328"/>
    <w:rsid w:val="008A636A"/>
    <w:rsid w:val="008A6D3E"/>
    <w:rsid w:val="008A6E26"/>
    <w:rsid w:val="008A723A"/>
    <w:rsid w:val="008A73E3"/>
    <w:rsid w:val="008A74A1"/>
    <w:rsid w:val="008A770D"/>
    <w:rsid w:val="008A79A7"/>
    <w:rsid w:val="008A7B17"/>
    <w:rsid w:val="008A7E6B"/>
    <w:rsid w:val="008B004C"/>
    <w:rsid w:val="008B0431"/>
    <w:rsid w:val="008B092D"/>
    <w:rsid w:val="008B0FB4"/>
    <w:rsid w:val="008B1082"/>
    <w:rsid w:val="008B12C4"/>
    <w:rsid w:val="008B148F"/>
    <w:rsid w:val="008B1928"/>
    <w:rsid w:val="008B1980"/>
    <w:rsid w:val="008B19B2"/>
    <w:rsid w:val="008B1B45"/>
    <w:rsid w:val="008B1F33"/>
    <w:rsid w:val="008B2059"/>
    <w:rsid w:val="008B20F1"/>
    <w:rsid w:val="008B2721"/>
    <w:rsid w:val="008B2846"/>
    <w:rsid w:val="008B28E1"/>
    <w:rsid w:val="008B28EB"/>
    <w:rsid w:val="008B3206"/>
    <w:rsid w:val="008B3548"/>
    <w:rsid w:val="008B3640"/>
    <w:rsid w:val="008B36A8"/>
    <w:rsid w:val="008B372D"/>
    <w:rsid w:val="008B3D0F"/>
    <w:rsid w:val="008B3E51"/>
    <w:rsid w:val="008B428B"/>
    <w:rsid w:val="008B43E7"/>
    <w:rsid w:val="008B45D3"/>
    <w:rsid w:val="008B4CAF"/>
    <w:rsid w:val="008B4D91"/>
    <w:rsid w:val="008B4E2F"/>
    <w:rsid w:val="008B4FF8"/>
    <w:rsid w:val="008B5172"/>
    <w:rsid w:val="008B544C"/>
    <w:rsid w:val="008B5686"/>
    <w:rsid w:val="008B58A9"/>
    <w:rsid w:val="008B5D02"/>
    <w:rsid w:val="008B626D"/>
    <w:rsid w:val="008B6FCF"/>
    <w:rsid w:val="008B70E5"/>
    <w:rsid w:val="008B71D8"/>
    <w:rsid w:val="008B71F6"/>
    <w:rsid w:val="008B7955"/>
    <w:rsid w:val="008B795E"/>
    <w:rsid w:val="008B7B68"/>
    <w:rsid w:val="008B7D56"/>
    <w:rsid w:val="008B7DBA"/>
    <w:rsid w:val="008B7F12"/>
    <w:rsid w:val="008C004A"/>
    <w:rsid w:val="008C00E1"/>
    <w:rsid w:val="008C0205"/>
    <w:rsid w:val="008C071B"/>
    <w:rsid w:val="008C083E"/>
    <w:rsid w:val="008C08C5"/>
    <w:rsid w:val="008C103F"/>
    <w:rsid w:val="008C1111"/>
    <w:rsid w:val="008C1372"/>
    <w:rsid w:val="008C1381"/>
    <w:rsid w:val="008C17D3"/>
    <w:rsid w:val="008C18AB"/>
    <w:rsid w:val="008C18F5"/>
    <w:rsid w:val="008C1E41"/>
    <w:rsid w:val="008C1F1A"/>
    <w:rsid w:val="008C1FC1"/>
    <w:rsid w:val="008C2024"/>
    <w:rsid w:val="008C2121"/>
    <w:rsid w:val="008C2307"/>
    <w:rsid w:val="008C2419"/>
    <w:rsid w:val="008C2464"/>
    <w:rsid w:val="008C2769"/>
    <w:rsid w:val="008C2A5D"/>
    <w:rsid w:val="008C3081"/>
    <w:rsid w:val="008C3251"/>
    <w:rsid w:val="008C386F"/>
    <w:rsid w:val="008C389B"/>
    <w:rsid w:val="008C39A6"/>
    <w:rsid w:val="008C39F6"/>
    <w:rsid w:val="008C3BA0"/>
    <w:rsid w:val="008C4125"/>
    <w:rsid w:val="008C430C"/>
    <w:rsid w:val="008C4368"/>
    <w:rsid w:val="008C479E"/>
    <w:rsid w:val="008C48E7"/>
    <w:rsid w:val="008C49E3"/>
    <w:rsid w:val="008C4B85"/>
    <w:rsid w:val="008C5165"/>
    <w:rsid w:val="008C5AC0"/>
    <w:rsid w:val="008C5FD5"/>
    <w:rsid w:val="008C62A8"/>
    <w:rsid w:val="008C62B4"/>
    <w:rsid w:val="008C62D5"/>
    <w:rsid w:val="008C63FF"/>
    <w:rsid w:val="008C6483"/>
    <w:rsid w:val="008C6649"/>
    <w:rsid w:val="008C6744"/>
    <w:rsid w:val="008C68DC"/>
    <w:rsid w:val="008C69FB"/>
    <w:rsid w:val="008C6A97"/>
    <w:rsid w:val="008C6B24"/>
    <w:rsid w:val="008C6E34"/>
    <w:rsid w:val="008C6EAF"/>
    <w:rsid w:val="008C7074"/>
    <w:rsid w:val="008C716F"/>
    <w:rsid w:val="008C71AC"/>
    <w:rsid w:val="008C7315"/>
    <w:rsid w:val="008C7999"/>
    <w:rsid w:val="008C7A66"/>
    <w:rsid w:val="008C7B9E"/>
    <w:rsid w:val="008C7D1A"/>
    <w:rsid w:val="008C7DAF"/>
    <w:rsid w:val="008C7DE6"/>
    <w:rsid w:val="008C7E4F"/>
    <w:rsid w:val="008D0070"/>
    <w:rsid w:val="008D057A"/>
    <w:rsid w:val="008D0582"/>
    <w:rsid w:val="008D065F"/>
    <w:rsid w:val="008D06B8"/>
    <w:rsid w:val="008D078A"/>
    <w:rsid w:val="008D094F"/>
    <w:rsid w:val="008D0D1C"/>
    <w:rsid w:val="008D0DD4"/>
    <w:rsid w:val="008D0F5B"/>
    <w:rsid w:val="008D1058"/>
    <w:rsid w:val="008D1243"/>
    <w:rsid w:val="008D134C"/>
    <w:rsid w:val="008D15F4"/>
    <w:rsid w:val="008D1E76"/>
    <w:rsid w:val="008D2270"/>
    <w:rsid w:val="008D22E1"/>
    <w:rsid w:val="008D233B"/>
    <w:rsid w:val="008D2531"/>
    <w:rsid w:val="008D26A1"/>
    <w:rsid w:val="008D285D"/>
    <w:rsid w:val="008D28B8"/>
    <w:rsid w:val="008D29FB"/>
    <w:rsid w:val="008D2AF1"/>
    <w:rsid w:val="008D2B29"/>
    <w:rsid w:val="008D2D05"/>
    <w:rsid w:val="008D2D41"/>
    <w:rsid w:val="008D31C9"/>
    <w:rsid w:val="008D333B"/>
    <w:rsid w:val="008D365A"/>
    <w:rsid w:val="008D36A8"/>
    <w:rsid w:val="008D374F"/>
    <w:rsid w:val="008D39CD"/>
    <w:rsid w:val="008D3B72"/>
    <w:rsid w:val="008D3BA1"/>
    <w:rsid w:val="008D3CC5"/>
    <w:rsid w:val="008D3D30"/>
    <w:rsid w:val="008D4182"/>
    <w:rsid w:val="008D42D9"/>
    <w:rsid w:val="008D4310"/>
    <w:rsid w:val="008D4750"/>
    <w:rsid w:val="008D4BD9"/>
    <w:rsid w:val="008D4C63"/>
    <w:rsid w:val="008D4EF7"/>
    <w:rsid w:val="008D5026"/>
    <w:rsid w:val="008D50F9"/>
    <w:rsid w:val="008D5553"/>
    <w:rsid w:val="008D55C4"/>
    <w:rsid w:val="008D5650"/>
    <w:rsid w:val="008D574F"/>
    <w:rsid w:val="008D57F5"/>
    <w:rsid w:val="008D580A"/>
    <w:rsid w:val="008D5B55"/>
    <w:rsid w:val="008D5D2F"/>
    <w:rsid w:val="008D5E90"/>
    <w:rsid w:val="008D5FAE"/>
    <w:rsid w:val="008D6113"/>
    <w:rsid w:val="008D62AD"/>
    <w:rsid w:val="008D63DC"/>
    <w:rsid w:val="008D65DA"/>
    <w:rsid w:val="008D66B0"/>
    <w:rsid w:val="008D680A"/>
    <w:rsid w:val="008D693F"/>
    <w:rsid w:val="008D6A05"/>
    <w:rsid w:val="008D6DF8"/>
    <w:rsid w:val="008D6F05"/>
    <w:rsid w:val="008D70BC"/>
    <w:rsid w:val="008D7241"/>
    <w:rsid w:val="008D724C"/>
    <w:rsid w:val="008D72A0"/>
    <w:rsid w:val="008D741B"/>
    <w:rsid w:val="008D7472"/>
    <w:rsid w:val="008D7506"/>
    <w:rsid w:val="008D7852"/>
    <w:rsid w:val="008D79BC"/>
    <w:rsid w:val="008D7B68"/>
    <w:rsid w:val="008D7F75"/>
    <w:rsid w:val="008D7F9C"/>
    <w:rsid w:val="008E0103"/>
    <w:rsid w:val="008E0659"/>
    <w:rsid w:val="008E06F2"/>
    <w:rsid w:val="008E07CE"/>
    <w:rsid w:val="008E0890"/>
    <w:rsid w:val="008E0A4E"/>
    <w:rsid w:val="008E0C14"/>
    <w:rsid w:val="008E0F71"/>
    <w:rsid w:val="008E124E"/>
    <w:rsid w:val="008E15BF"/>
    <w:rsid w:val="008E1B03"/>
    <w:rsid w:val="008E1C74"/>
    <w:rsid w:val="008E1F8C"/>
    <w:rsid w:val="008E2559"/>
    <w:rsid w:val="008E25FF"/>
    <w:rsid w:val="008E2C30"/>
    <w:rsid w:val="008E321F"/>
    <w:rsid w:val="008E3288"/>
    <w:rsid w:val="008E33F6"/>
    <w:rsid w:val="008E34FD"/>
    <w:rsid w:val="008E358A"/>
    <w:rsid w:val="008E3603"/>
    <w:rsid w:val="008E3696"/>
    <w:rsid w:val="008E36DC"/>
    <w:rsid w:val="008E3D54"/>
    <w:rsid w:val="008E3D9B"/>
    <w:rsid w:val="008E4014"/>
    <w:rsid w:val="008E46E0"/>
    <w:rsid w:val="008E4708"/>
    <w:rsid w:val="008E48A0"/>
    <w:rsid w:val="008E4910"/>
    <w:rsid w:val="008E4CC3"/>
    <w:rsid w:val="008E5020"/>
    <w:rsid w:val="008E519F"/>
    <w:rsid w:val="008E5247"/>
    <w:rsid w:val="008E5581"/>
    <w:rsid w:val="008E599A"/>
    <w:rsid w:val="008E5A5A"/>
    <w:rsid w:val="008E5EC6"/>
    <w:rsid w:val="008E60D4"/>
    <w:rsid w:val="008E623F"/>
    <w:rsid w:val="008E664B"/>
    <w:rsid w:val="008E6F2A"/>
    <w:rsid w:val="008E7223"/>
    <w:rsid w:val="008E7238"/>
    <w:rsid w:val="008E7581"/>
    <w:rsid w:val="008E76B0"/>
    <w:rsid w:val="008E7E7A"/>
    <w:rsid w:val="008F01D4"/>
    <w:rsid w:val="008F0390"/>
    <w:rsid w:val="008F039E"/>
    <w:rsid w:val="008F0509"/>
    <w:rsid w:val="008F0722"/>
    <w:rsid w:val="008F09FE"/>
    <w:rsid w:val="008F0BB7"/>
    <w:rsid w:val="008F0FD7"/>
    <w:rsid w:val="008F1406"/>
    <w:rsid w:val="008F1860"/>
    <w:rsid w:val="008F1A83"/>
    <w:rsid w:val="008F1B46"/>
    <w:rsid w:val="008F1C19"/>
    <w:rsid w:val="008F1D1A"/>
    <w:rsid w:val="008F1E6C"/>
    <w:rsid w:val="008F1F6A"/>
    <w:rsid w:val="008F1FD5"/>
    <w:rsid w:val="008F23E1"/>
    <w:rsid w:val="008F26F2"/>
    <w:rsid w:val="008F297C"/>
    <w:rsid w:val="008F2BF1"/>
    <w:rsid w:val="008F2CAA"/>
    <w:rsid w:val="008F2CD6"/>
    <w:rsid w:val="008F3020"/>
    <w:rsid w:val="008F3467"/>
    <w:rsid w:val="008F36D8"/>
    <w:rsid w:val="008F3706"/>
    <w:rsid w:val="008F38E4"/>
    <w:rsid w:val="008F39AB"/>
    <w:rsid w:val="008F39B8"/>
    <w:rsid w:val="008F3ADA"/>
    <w:rsid w:val="008F3C92"/>
    <w:rsid w:val="008F3DC5"/>
    <w:rsid w:val="008F3EFC"/>
    <w:rsid w:val="008F41E6"/>
    <w:rsid w:val="008F4374"/>
    <w:rsid w:val="008F4474"/>
    <w:rsid w:val="008F48FF"/>
    <w:rsid w:val="008F49FF"/>
    <w:rsid w:val="008F4E29"/>
    <w:rsid w:val="008F4E52"/>
    <w:rsid w:val="008F5228"/>
    <w:rsid w:val="008F527A"/>
    <w:rsid w:val="008F549F"/>
    <w:rsid w:val="008F55FE"/>
    <w:rsid w:val="008F574C"/>
    <w:rsid w:val="008F5840"/>
    <w:rsid w:val="008F589E"/>
    <w:rsid w:val="008F5CE7"/>
    <w:rsid w:val="008F5D21"/>
    <w:rsid w:val="008F5EAB"/>
    <w:rsid w:val="008F5F41"/>
    <w:rsid w:val="008F6304"/>
    <w:rsid w:val="008F637D"/>
    <w:rsid w:val="008F63F0"/>
    <w:rsid w:val="008F6B11"/>
    <w:rsid w:val="008F6B6F"/>
    <w:rsid w:val="008F6BC2"/>
    <w:rsid w:val="008F6C8A"/>
    <w:rsid w:val="008F6F4F"/>
    <w:rsid w:val="008F6FEE"/>
    <w:rsid w:val="008F701E"/>
    <w:rsid w:val="008F72B1"/>
    <w:rsid w:val="008F73BD"/>
    <w:rsid w:val="008F752D"/>
    <w:rsid w:val="008F757B"/>
    <w:rsid w:val="008F7A82"/>
    <w:rsid w:val="008F7AD0"/>
    <w:rsid w:val="008F7E70"/>
    <w:rsid w:val="008F7EDA"/>
    <w:rsid w:val="00900437"/>
    <w:rsid w:val="0090055A"/>
    <w:rsid w:val="00900717"/>
    <w:rsid w:val="0090085B"/>
    <w:rsid w:val="0090087B"/>
    <w:rsid w:val="009008DC"/>
    <w:rsid w:val="009008F0"/>
    <w:rsid w:val="00900A7B"/>
    <w:rsid w:val="00900CA9"/>
    <w:rsid w:val="00900F4C"/>
    <w:rsid w:val="009011D9"/>
    <w:rsid w:val="009014F0"/>
    <w:rsid w:val="00901500"/>
    <w:rsid w:val="0090159E"/>
    <w:rsid w:val="0090161D"/>
    <w:rsid w:val="00901659"/>
    <w:rsid w:val="009016D7"/>
    <w:rsid w:val="00901748"/>
    <w:rsid w:val="0090192B"/>
    <w:rsid w:val="00901A62"/>
    <w:rsid w:val="00901C1D"/>
    <w:rsid w:val="00901E25"/>
    <w:rsid w:val="00901F77"/>
    <w:rsid w:val="00901F88"/>
    <w:rsid w:val="00902241"/>
    <w:rsid w:val="009022DA"/>
    <w:rsid w:val="0090260F"/>
    <w:rsid w:val="009029B7"/>
    <w:rsid w:val="00902A0E"/>
    <w:rsid w:val="00902A5D"/>
    <w:rsid w:val="00902A82"/>
    <w:rsid w:val="00902AD3"/>
    <w:rsid w:val="00903041"/>
    <w:rsid w:val="009032E4"/>
    <w:rsid w:val="00903302"/>
    <w:rsid w:val="0090337C"/>
    <w:rsid w:val="0090378A"/>
    <w:rsid w:val="0090378C"/>
    <w:rsid w:val="00903815"/>
    <w:rsid w:val="0090383B"/>
    <w:rsid w:val="00903D6E"/>
    <w:rsid w:val="00903E16"/>
    <w:rsid w:val="00903E6B"/>
    <w:rsid w:val="0090409A"/>
    <w:rsid w:val="00904128"/>
    <w:rsid w:val="00904254"/>
    <w:rsid w:val="0090480F"/>
    <w:rsid w:val="00904861"/>
    <w:rsid w:val="00904AA7"/>
    <w:rsid w:val="00904AE6"/>
    <w:rsid w:val="00904BA1"/>
    <w:rsid w:val="00904C74"/>
    <w:rsid w:val="00904CD9"/>
    <w:rsid w:val="00904D50"/>
    <w:rsid w:val="00904E4C"/>
    <w:rsid w:val="00904FD0"/>
    <w:rsid w:val="009050F9"/>
    <w:rsid w:val="00905301"/>
    <w:rsid w:val="0090540C"/>
    <w:rsid w:val="0090571B"/>
    <w:rsid w:val="00905B18"/>
    <w:rsid w:val="00905D87"/>
    <w:rsid w:val="00905E79"/>
    <w:rsid w:val="00906164"/>
    <w:rsid w:val="009061CC"/>
    <w:rsid w:val="0090621B"/>
    <w:rsid w:val="00906362"/>
    <w:rsid w:val="00906477"/>
    <w:rsid w:val="009067D1"/>
    <w:rsid w:val="009068E2"/>
    <w:rsid w:val="00906A25"/>
    <w:rsid w:val="00906A9E"/>
    <w:rsid w:val="00906C96"/>
    <w:rsid w:val="00906E5D"/>
    <w:rsid w:val="00906F6A"/>
    <w:rsid w:val="00906FDA"/>
    <w:rsid w:val="0090750F"/>
    <w:rsid w:val="00907661"/>
    <w:rsid w:val="0090769A"/>
    <w:rsid w:val="00907740"/>
    <w:rsid w:val="009078B1"/>
    <w:rsid w:val="00907B35"/>
    <w:rsid w:val="009100E7"/>
    <w:rsid w:val="00910194"/>
    <w:rsid w:val="0091061B"/>
    <w:rsid w:val="00910759"/>
    <w:rsid w:val="0091101B"/>
    <w:rsid w:val="0091114B"/>
    <w:rsid w:val="00911334"/>
    <w:rsid w:val="00911600"/>
    <w:rsid w:val="0091173C"/>
    <w:rsid w:val="00911A57"/>
    <w:rsid w:val="009123F1"/>
    <w:rsid w:val="00912651"/>
    <w:rsid w:val="009126E9"/>
    <w:rsid w:val="00912945"/>
    <w:rsid w:val="00912A13"/>
    <w:rsid w:val="00912B0B"/>
    <w:rsid w:val="00912C16"/>
    <w:rsid w:val="00912C4E"/>
    <w:rsid w:val="00912C79"/>
    <w:rsid w:val="00913A03"/>
    <w:rsid w:val="00913D00"/>
    <w:rsid w:val="00913EEF"/>
    <w:rsid w:val="0091409F"/>
    <w:rsid w:val="009140A7"/>
    <w:rsid w:val="00914430"/>
    <w:rsid w:val="009144F9"/>
    <w:rsid w:val="0091456F"/>
    <w:rsid w:val="0091462D"/>
    <w:rsid w:val="0091465F"/>
    <w:rsid w:val="009146D4"/>
    <w:rsid w:val="009147EE"/>
    <w:rsid w:val="00914907"/>
    <w:rsid w:val="00914D2D"/>
    <w:rsid w:val="00914F0E"/>
    <w:rsid w:val="0091523D"/>
    <w:rsid w:val="0091535F"/>
    <w:rsid w:val="00915450"/>
    <w:rsid w:val="00915531"/>
    <w:rsid w:val="009159EA"/>
    <w:rsid w:val="00915F33"/>
    <w:rsid w:val="00916133"/>
    <w:rsid w:val="00916490"/>
    <w:rsid w:val="009165B3"/>
    <w:rsid w:val="00916851"/>
    <w:rsid w:val="009169CE"/>
    <w:rsid w:val="00916AAF"/>
    <w:rsid w:val="00916E49"/>
    <w:rsid w:val="00916F35"/>
    <w:rsid w:val="00916F43"/>
    <w:rsid w:val="00917311"/>
    <w:rsid w:val="009173F8"/>
    <w:rsid w:val="00917520"/>
    <w:rsid w:val="00917868"/>
    <w:rsid w:val="00917A67"/>
    <w:rsid w:val="00917AF9"/>
    <w:rsid w:val="00917C60"/>
    <w:rsid w:val="00917C8A"/>
    <w:rsid w:val="00917E51"/>
    <w:rsid w:val="00917F20"/>
    <w:rsid w:val="00917FE4"/>
    <w:rsid w:val="00920227"/>
    <w:rsid w:val="00920463"/>
    <w:rsid w:val="00920505"/>
    <w:rsid w:val="009205A7"/>
    <w:rsid w:val="009205C5"/>
    <w:rsid w:val="00920666"/>
    <w:rsid w:val="009209B8"/>
    <w:rsid w:val="00920A9A"/>
    <w:rsid w:val="00920C1B"/>
    <w:rsid w:val="00920CB2"/>
    <w:rsid w:val="00920D35"/>
    <w:rsid w:val="009212A0"/>
    <w:rsid w:val="009212D8"/>
    <w:rsid w:val="00921399"/>
    <w:rsid w:val="0092147E"/>
    <w:rsid w:val="00921583"/>
    <w:rsid w:val="009215D1"/>
    <w:rsid w:val="00921A41"/>
    <w:rsid w:val="00921BC4"/>
    <w:rsid w:val="00921FD8"/>
    <w:rsid w:val="009223A7"/>
    <w:rsid w:val="009223AD"/>
    <w:rsid w:val="00922876"/>
    <w:rsid w:val="00922B24"/>
    <w:rsid w:val="00922DFE"/>
    <w:rsid w:val="00922FD7"/>
    <w:rsid w:val="009233CD"/>
    <w:rsid w:val="00923894"/>
    <w:rsid w:val="0092392A"/>
    <w:rsid w:val="00923E90"/>
    <w:rsid w:val="00924166"/>
    <w:rsid w:val="009242B5"/>
    <w:rsid w:val="00924345"/>
    <w:rsid w:val="00924525"/>
    <w:rsid w:val="0092466C"/>
    <w:rsid w:val="00924EC0"/>
    <w:rsid w:val="00925117"/>
    <w:rsid w:val="00925179"/>
    <w:rsid w:val="0092522C"/>
    <w:rsid w:val="009252FF"/>
    <w:rsid w:val="00925379"/>
    <w:rsid w:val="009253C1"/>
    <w:rsid w:val="009253F8"/>
    <w:rsid w:val="00925460"/>
    <w:rsid w:val="009254FC"/>
    <w:rsid w:val="0092562A"/>
    <w:rsid w:val="00925635"/>
    <w:rsid w:val="00925681"/>
    <w:rsid w:val="009258D0"/>
    <w:rsid w:val="00925A1D"/>
    <w:rsid w:val="00925A94"/>
    <w:rsid w:val="00925BFC"/>
    <w:rsid w:val="00925EF7"/>
    <w:rsid w:val="0092609D"/>
    <w:rsid w:val="00926416"/>
    <w:rsid w:val="009265B8"/>
    <w:rsid w:val="009265DF"/>
    <w:rsid w:val="00926652"/>
    <w:rsid w:val="009268C0"/>
    <w:rsid w:val="00926915"/>
    <w:rsid w:val="00926956"/>
    <w:rsid w:val="0092696C"/>
    <w:rsid w:val="00926A20"/>
    <w:rsid w:val="00926A5E"/>
    <w:rsid w:val="00926C56"/>
    <w:rsid w:val="00926D0E"/>
    <w:rsid w:val="00926D15"/>
    <w:rsid w:val="00926D83"/>
    <w:rsid w:val="00926E00"/>
    <w:rsid w:val="00927044"/>
    <w:rsid w:val="0092709D"/>
    <w:rsid w:val="009271F3"/>
    <w:rsid w:val="0092747E"/>
    <w:rsid w:val="009274D7"/>
    <w:rsid w:val="00927599"/>
    <w:rsid w:val="009278F2"/>
    <w:rsid w:val="00927903"/>
    <w:rsid w:val="009279AC"/>
    <w:rsid w:val="00927C14"/>
    <w:rsid w:val="00927E0F"/>
    <w:rsid w:val="009300AE"/>
    <w:rsid w:val="0093017D"/>
    <w:rsid w:val="009305C1"/>
    <w:rsid w:val="009305DF"/>
    <w:rsid w:val="00930675"/>
    <w:rsid w:val="009306E3"/>
    <w:rsid w:val="00930A4C"/>
    <w:rsid w:val="00930A50"/>
    <w:rsid w:val="00930B65"/>
    <w:rsid w:val="00930E9B"/>
    <w:rsid w:val="00930F7D"/>
    <w:rsid w:val="0093191D"/>
    <w:rsid w:val="00931B18"/>
    <w:rsid w:val="00931BC6"/>
    <w:rsid w:val="00931DEC"/>
    <w:rsid w:val="00932382"/>
    <w:rsid w:val="0093242B"/>
    <w:rsid w:val="009327D8"/>
    <w:rsid w:val="00932939"/>
    <w:rsid w:val="00932E24"/>
    <w:rsid w:val="00932EEC"/>
    <w:rsid w:val="00932FD7"/>
    <w:rsid w:val="0093313C"/>
    <w:rsid w:val="009334CF"/>
    <w:rsid w:val="00933663"/>
    <w:rsid w:val="0093389E"/>
    <w:rsid w:val="009338E5"/>
    <w:rsid w:val="00933C8D"/>
    <w:rsid w:val="00933EE9"/>
    <w:rsid w:val="00933F9F"/>
    <w:rsid w:val="009342B8"/>
    <w:rsid w:val="009343D5"/>
    <w:rsid w:val="009347F5"/>
    <w:rsid w:val="009349FD"/>
    <w:rsid w:val="00934E10"/>
    <w:rsid w:val="00934E75"/>
    <w:rsid w:val="00934FED"/>
    <w:rsid w:val="009350DE"/>
    <w:rsid w:val="009351EC"/>
    <w:rsid w:val="0093525C"/>
    <w:rsid w:val="009354B6"/>
    <w:rsid w:val="0093556D"/>
    <w:rsid w:val="009357CB"/>
    <w:rsid w:val="00935871"/>
    <w:rsid w:val="00935BCF"/>
    <w:rsid w:val="00936362"/>
    <w:rsid w:val="0093645F"/>
    <w:rsid w:val="00936481"/>
    <w:rsid w:val="009364D3"/>
    <w:rsid w:val="009366B2"/>
    <w:rsid w:val="009367E3"/>
    <w:rsid w:val="00936863"/>
    <w:rsid w:val="009368D8"/>
    <w:rsid w:val="00936AA6"/>
    <w:rsid w:val="00936BAA"/>
    <w:rsid w:val="00936F83"/>
    <w:rsid w:val="0093701E"/>
    <w:rsid w:val="0093707D"/>
    <w:rsid w:val="00937257"/>
    <w:rsid w:val="00937359"/>
    <w:rsid w:val="0093744D"/>
    <w:rsid w:val="00937816"/>
    <w:rsid w:val="00937818"/>
    <w:rsid w:val="00937B66"/>
    <w:rsid w:val="00937D3D"/>
    <w:rsid w:val="00940077"/>
    <w:rsid w:val="009401A2"/>
    <w:rsid w:val="009401DE"/>
    <w:rsid w:val="00940429"/>
    <w:rsid w:val="0094049E"/>
    <w:rsid w:val="00940501"/>
    <w:rsid w:val="0094072E"/>
    <w:rsid w:val="009407D0"/>
    <w:rsid w:val="00940D2E"/>
    <w:rsid w:val="00940FA7"/>
    <w:rsid w:val="00941424"/>
    <w:rsid w:val="009414EA"/>
    <w:rsid w:val="009414FF"/>
    <w:rsid w:val="00941637"/>
    <w:rsid w:val="009418D0"/>
    <w:rsid w:val="00941A27"/>
    <w:rsid w:val="00941FB0"/>
    <w:rsid w:val="009421D0"/>
    <w:rsid w:val="00942276"/>
    <w:rsid w:val="0094272C"/>
    <w:rsid w:val="00942F58"/>
    <w:rsid w:val="00942FD1"/>
    <w:rsid w:val="009435C7"/>
    <w:rsid w:val="0094390D"/>
    <w:rsid w:val="00943AB0"/>
    <w:rsid w:val="00943E36"/>
    <w:rsid w:val="00943ECF"/>
    <w:rsid w:val="00943F64"/>
    <w:rsid w:val="00943F9D"/>
    <w:rsid w:val="00943FB9"/>
    <w:rsid w:val="00944227"/>
    <w:rsid w:val="009444A6"/>
    <w:rsid w:val="00944900"/>
    <w:rsid w:val="00944D0E"/>
    <w:rsid w:val="00944E49"/>
    <w:rsid w:val="00944EBD"/>
    <w:rsid w:val="00944F9B"/>
    <w:rsid w:val="009451F3"/>
    <w:rsid w:val="00945387"/>
    <w:rsid w:val="00945423"/>
    <w:rsid w:val="00945522"/>
    <w:rsid w:val="00945524"/>
    <w:rsid w:val="00945574"/>
    <w:rsid w:val="009455A7"/>
    <w:rsid w:val="0094582A"/>
    <w:rsid w:val="00945A8E"/>
    <w:rsid w:val="00946214"/>
    <w:rsid w:val="0094639B"/>
    <w:rsid w:val="009464A7"/>
    <w:rsid w:val="009465DB"/>
    <w:rsid w:val="00946662"/>
    <w:rsid w:val="00946896"/>
    <w:rsid w:val="009469EB"/>
    <w:rsid w:val="00946FBD"/>
    <w:rsid w:val="00946FE7"/>
    <w:rsid w:val="00947042"/>
    <w:rsid w:val="009474F2"/>
    <w:rsid w:val="009476CC"/>
    <w:rsid w:val="0094790B"/>
    <w:rsid w:val="00947A76"/>
    <w:rsid w:val="00947B53"/>
    <w:rsid w:val="00947E0A"/>
    <w:rsid w:val="00947ED0"/>
    <w:rsid w:val="00947F19"/>
    <w:rsid w:val="00947F21"/>
    <w:rsid w:val="00947F4A"/>
    <w:rsid w:val="00950332"/>
    <w:rsid w:val="0095036A"/>
    <w:rsid w:val="00950558"/>
    <w:rsid w:val="0095065F"/>
    <w:rsid w:val="009506F7"/>
    <w:rsid w:val="0095079D"/>
    <w:rsid w:val="009509EE"/>
    <w:rsid w:val="00950F82"/>
    <w:rsid w:val="00951A53"/>
    <w:rsid w:val="00951F07"/>
    <w:rsid w:val="00951F57"/>
    <w:rsid w:val="0095203E"/>
    <w:rsid w:val="00952215"/>
    <w:rsid w:val="0095240C"/>
    <w:rsid w:val="00952457"/>
    <w:rsid w:val="009524FC"/>
    <w:rsid w:val="00952504"/>
    <w:rsid w:val="009525C7"/>
    <w:rsid w:val="009528D0"/>
    <w:rsid w:val="00952D3A"/>
    <w:rsid w:val="00952F32"/>
    <w:rsid w:val="00953491"/>
    <w:rsid w:val="009535BD"/>
    <w:rsid w:val="0095366E"/>
    <w:rsid w:val="009537B8"/>
    <w:rsid w:val="00953AC5"/>
    <w:rsid w:val="00953C70"/>
    <w:rsid w:val="00953CBF"/>
    <w:rsid w:val="00953CFB"/>
    <w:rsid w:val="00953F99"/>
    <w:rsid w:val="00954068"/>
    <w:rsid w:val="0095413F"/>
    <w:rsid w:val="0095432D"/>
    <w:rsid w:val="009548B3"/>
    <w:rsid w:val="00954FC4"/>
    <w:rsid w:val="00954FCB"/>
    <w:rsid w:val="00955044"/>
    <w:rsid w:val="0095538B"/>
    <w:rsid w:val="009555CD"/>
    <w:rsid w:val="00955633"/>
    <w:rsid w:val="00955AD1"/>
    <w:rsid w:val="00955B4E"/>
    <w:rsid w:val="0095650A"/>
    <w:rsid w:val="0095668B"/>
    <w:rsid w:val="0095677C"/>
    <w:rsid w:val="00956880"/>
    <w:rsid w:val="009568E0"/>
    <w:rsid w:val="009569A9"/>
    <w:rsid w:val="00956F1C"/>
    <w:rsid w:val="00957061"/>
    <w:rsid w:val="0095729F"/>
    <w:rsid w:val="00957357"/>
    <w:rsid w:val="00957401"/>
    <w:rsid w:val="00957ABE"/>
    <w:rsid w:val="00957B17"/>
    <w:rsid w:val="00957BA7"/>
    <w:rsid w:val="00957BA8"/>
    <w:rsid w:val="00957BF6"/>
    <w:rsid w:val="00957F42"/>
    <w:rsid w:val="009603C3"/>
    <w:rsid w:val="0096066E"/>
    <w:rsid w:val="00960774"/>
    <w:rsid w:val="00960B1B"/>
    <w:rsid w:val="00960C82"/>
    <w:rsid w:val="00960D6B"/>
    <w:rsid w:val="0096129C"/>
    <w:rsid w:val="00961556"/>
    <w:rsid w:val="009616BF"/>
    <w:rsid w:val="009617F5"/>
    <w:rsid w:val="00961E61"/>
    <w:rsid w:val="00961FE0"/>
    <w:rsid w:val="009622E7"/>
    <w:rsid w:val="009622F0"/>
    <w:rsid w:val="00962317"/>
    <w:rsid w:val="009629A9"/>
    <w:rsid w:val="00962A37"/>
    <w:rsid w:val="00962C4E"/>
    <w:rsid w:val="0096316D"/>
    <w:rsid w:val="00963243"/>
    <w:rsid w:val="00963372"/>
    <w:rsid w:val="009633A0"/>
    <w:rsid w:val="009633DE"/>
    <w:rsid w:val="009634A4"/>
    <w:rsid w:val="00963530"/>
    <w:rsid w:val="0096353F"/>
    <w:rsid w:val="0096363B"/>
    <w:rsid w:val="00963819"/>
    <w:rsid w:val="009639BF"/>
    <w:rsid w:val="0096414E"/>
    <w:rsid w:val="009641C8"/>
    <w:rsid w:val="0096449A"/>
    <w:rsid w:val="009648E8"/>
    <w:rsid w:val="00964925"/>
    <w:rsid w:val="00964963"/>
    <w:rsid w:val="00964972"/>
    <w:rsid w:val="00964B0B"/>
    <w:rsid w:val="00964B15"/>
    <w:rsid w:val="00964E0D"/>
    <w:rsid w:val="00964EAB"/>
    <w:rsid w:val="00965340"/>
    <w:rsid w:val="009655B4"/>
    <w:rsid w:val="00965860"/>
    <w:rsid w:val="009659E5"/>
    <w:rsid w:val="00965AD8"/>
    <w:rsid w:val="00965AE5"/>
    <w:rsid w:val="00965D30"/>
    <w:rsid w:val="00966139"/>
    <w:rsid w:val="0096615E"/>
    <w:rsid w:val="009662E7"/>
    <w:rsid w:val="0096646E"/>
    <w:rsid w:val="00966A3B"/>
    <w:rsid w:val="00966C93"/>
    <w:rsid w:val="00966E95"/>
    <w:rsid w:val="00966EC7"/>
    <w:rsid w:val="00966F1A"/>
    <w:rsid w:val="00966F88"/>
    <w:rsid w:val="00967215"/>
    <w:rsid w:val="00967541"/>
    <w:rsid w:val="00967A67"/>
    <w:rsid w:val="00967ABA"/>
    <w:rsid w:val="00967D71"/>
    <w:rsid w:val="00967DDD"/>
    <w:rsid w:val="009700C8"/>
    <w:rsid w:val="009700CF"/>
    <w:rsid w:val="0097019D"/>
    <w:rsid w:val="00970318"/>
    <w:rsid w:val="009703CF"/>
    <w:rsid w:val="009704B4"/>
    <w:rsid w:val="009704C2"/>
    <w:rsid w:val="009707A2"/>
    <w:rsid w:val="00970FD5"/>
    <w:rsid w:val="00971218"/>
    <w:rsid w:val="00971253"/>
    <w:rsid w:val="0097151D"/>
    <w:rsid w:val="00971941"/>
    <w:rsid w:val="00971B4F"/>
    <w:rsid w:val="00971C64"/>
    <w:rsid w:val="009720E5"/>
    <w:rsid w:val="0097269A"/>
    <w:rsid w:val="009728CD"/>
    <w:rsid w:val="00972AD5"/>
    <w:rsid w:val="00972C6A"/>
    <w:rsid w:val="00972C9A"/>
    <w:rsid w:val="00972E58"/>
    <w:rsid w:val="00972ED8"/>
    <w:rsid w:val="0097302E"/>
    <w:rsid w:val="009735E3"/>
    <w:rsid w:val="00973740"/>
    <w:rsid w:val="0097375D"/>
    <w:rsid w:val="009737B2"/>
    <w:rsid w:val="009739BD"/>
    <w:rsid w:val="009739CB"/>
    <w:rsid w:val="00973A47"/>
    <w:rsid w:val="00973D46"/>
    <w:rsid w:val="00973DB3"/>
    <w:rsid w:val="009740A7"/>
    <w:rsid w:val="0097423F"/>
    <w:rsid w:val="00974308"/>
    <w:rsid w:val="00974484"/>
    <w:rsid w:val="00974875"/>
    <w:rsid w:val="00974EA8"/>
    <w:rsid w:val="00975076"/>
    <w:rsid w:val="0097549A"/>
    <w:rsid w:val="009754A0"/>
    <w:rsid w:val="00975823"/>
    <w:rsid w:val="009759EA"/>
    <w:rsid w:val="00976027"/>
    <w:rsid w:val="009763DC"/>
    <w:rsid w:val="009764AC"/>
    <w:rsid w:val="0097685E"/>
    <w:rsid w:val="00976D85"/>
    <w:rsid w:val="00976E64"/>
    <w:rsid w:val="00977274"/>
    <w:rsid w:val="009772E9"/>
    <w:rsid w:val="00977327"/>
    <w:rsid w:val="00977752"/>
    <w:rsid w:val="00977777"/>
    <w:rsid w:val="0097781C"/>
    <w:rsid w:val="0097794A"/>
    <w:rsid w:val="00977960"/>
    <w:rsid w:val="00977A40"/>
    <w:rsid w:val="00977CA3"/>
    <w:rsid w:val="00977DAB"/>
    <w:rsid w:val="00977DEB"/>
    <w:rsid w:val="00977EDD"/>
    <w:rsid w:val="00980018"/>
    <w:rsid w:val="00980065"/>
    <w:rsid w:val="009801EC"/>
    <w:rsid w:val="009807C4"/>
    <w:rsid w:val="00980CE0"/>
    <w:rsid w:val="00980D36"/>
    <w:rsid w:val="00980EF1"/>
    <w:rsid w:val="0098118D"/>
    <w:rsid w:val="009814EE"/>
    <w:rsid w:val="0098165A"/>
    <w:rsid w:val="00981A52"/>
    <w:rsid w:val="00981AA2"/>
    <w:rsid w:val="00981B35"/>
    <w:rsid w:val="00981B73"/>
    <w:rsid w:val="00981E86"/>
    <w:rsid w:val="009820FE"/>
    <w:rsid w:val="0098224C"/>
    <w:rsid w:val="0098241F"/>
    <w:rsid w:val="00982461"/>
    <w:rsid w:val="0098264F"/>
    <w:rsid w:val="00982671"/>
    <w:rsid w:val="0098269E"/>
    <w:rsid w:val="00983191"/>
    <w:rsid w:val="009831A6"/>
    <w:rsid w:val="00983293"/>
    <w:rsid w:val="00983310"/>
    <w:rsid w:val="00983346"/>
    <w:rsid w:val="00983371"/>
    <w:rsid w:val="00983457"/>
    <w:rsid w:val="0098355E"/>
    <w:rsid w:val="009836AC"/>
    <w:rsid w:val="0098380F"/>
    <w:rsid w:val="00983825"/>
    <w:rsid w:val="009839FC"/>
    <w:rsid w:val="00983A8C"/>
    <w:rsid w:val="00983D6A"/>
    <w:rsid w:val="00983F3E"/>
    <w:rsid w:val="00984B04"/>
    <w:rsid w:val="00984D09"/>
    <w:rsid w:val="00984D1E"/>
    <w:rsid w:val="00984D75"/>
    <w:rsid w:val="00984EBD"/>
    <w:rsid w:val="00984FBB"/>
    <w:rsid w:val="009850DE"/>
    <w:rsid w:val="009851D3"/>
    <w:rsid w:val="009851FB"/>
    <w:rsid w:val="009852EB"/>
    <w:rsid w:val="009855F7"/>
    <w:rsid w:val="00985608"/>
    <w:rsid w:val="0098568B"/>
    <w:rsid w:val="009858B5"/>
    <w:rsid w:val="00985BC6"/>
    <w:rsid w:val="00985DE4"/>
    <w:rsid w:val="00985E66"/>
    <w:rsid w:val="009860D2"/>
    <w:rsid w:val="00986242"/>
    <w:rsid w:val="00986282"/>
    <w:rsid w:val="00986400"/>
    <w:rsid w:val="0098649E"/>
    <w:rsid w:val="0098659B"/>
    <w:rsid w:val="009866CD"/>
    <w:rsid w:val="009866F0"/>
    <w:rsid w:val="009868C0"/>
    <w:rsid w:val="00986905"/>
    <w:rsid w:val="009869D4"/>
    <w:rsid w:val="00986B19"/>
    <w:rsid w:val="00986FDE"/>
    <w:rsid w:val="00987130"/>
    <w:rsid w:val="00987699"/>
    <w:rsid w:val="00987971"/>
    <w:rsid w:val="00987988"/>
    <w:rsid w:val="00987A25"/>
    <w:rsid w:val="00987D51"/>
    <w:rsid w:val="00987D86"/>
    <w:rsid w:val="00987DA7"/>
    <w:rsid w:val="00987DC6"/>
    <w:rsid w:val="00987E12"/>
    <w:rsid w:val="00987EDF"/>
    <w:rsid w:val="0099026F"/>
    <w:rsid w:val="00990325"/>
    <w:rsid w:val="009903B1"/>
    <w:rsid w:val="00990535"/>
    <w:rsid w:val="009906FD"/>
    <w:rsid w:val="00990757"/>
    <w:rsid w:val="00990820"/>
    <w:rsid w:val="00990A9A"/>
    <w:rsid w:val="00990B2C"/>
    <w:rsid w:val="00990B8D"/>
    <w:rsid w:val="00991572"/>
    <w:rsid w:val="00991598"/>
    <w:rsid w:val="00991722"/>
    <w:rsid w:val="00991765"/>
    <w:rsid w:val="00991905"/>
    <w:rsid w:val="00991AA8"/>
    <w:rsid w:val="00991B02"/>
    <w:rsid w:val="00991B9D"/>
    <w:rsid w:val="00991C65"/>
    <w:rsid w:val="00991D36"/>
    <w:rsid w:val="0099200F"/>
    <w:rsid w:val="00992256"/>
    <w:rsid w:val="009924D5"/>
    <w:rsid w:val="0099269A"/>
    <w:rsid w:val="00992808"/>
    <w:rsid w:val="009928B8"/>
    <w:rsid w:val="0099292C"/>
    <w:rsid w:val="009929FF"/>
    <w:rsid w:val="00992B5D"/>
    <w:rsid w:val="00993017"/>
    <w:rsid w:val="00993096"/>
    <w:rsid w:val="00993300"/>
    <w:rsid w:val="00993461"/>
    <w:rsid w:val="009937F2"/>
    <w:rsid w:val="0099383E"/>
    <w:rsid w:val="00993891"/>
    <w:rsid w:val="009939DC"/>
    <w:rsid w:val="00993BDE"/>
    <w:rsid w:val="00993CD8"/>
    <w:rsid w:val="00993CF0"/>
    <w:rsid w:val="00993DFB"/>
    <w:rsid w:val="00993E8E"/>
    <w:rsid w:val="00993E9E"/>
    <w:rsid w:val="0099434B"/>
    <w:rsid w:val="009944B7"/>
    <w:rsid w:val="009944FD"/>
    <w:rsid w:val="0099452B"/>
    <w:rsid w:val="009949B8"/>
    <w:rsid w:val="00994AA0"/>
    <w:rsid w:val="00994BD0"/>
    <w:rsid w:val="00994C82"/>
    <w:rsid w:val="00994FDA"/>
    <w:rsid w:val="009950C4"/>
    <w:rsid w:val="00995240"/>
    <w:rsid w:val="009953C3"/>
    <w:rsid w:val="00995440"/>
    <w:rsid w:val="0099548C"/>
    <w:rsid w:val="00995698"/>
    <w:rsid w:val="0099577B"/>
    <w:rsid w:val="00995892"/>
    <w:rsid w:val="00995AE2"/>
    <w:rsid w:val="00995C2C"/>
    <w:rsid w:val="00995C5E"/>
    <w:rsid w:val="00995D5B"/>
    <w:rsid w:val="00995DEB"/>
    <w:rsid w:val="00995F20"/>
    <w:rsid w:val="00996130"/>
    <w:rsid w:val="009965CB"/>
    <w:rsid w:val="00996745"/>
    <w:rsid w:val="009969F8"/>
    <w:rsid w:val="00996C46"/>
    <w:rsid w:val="00996E05"/>
    <w:rsid w:val="00996F0A"/>
    <w:rsid w:val="0099708E"/>
    <w:rsid w:val="00997363"/>
    <w:rsid w:val="00997629"/>
    <w:rsid w:val="0099771A"/>
    <w:rsid w:val="009978D4"/>
    <w:rsid w:val="00997C0E"/>
    <w:rsid w:val="00997CBF"/>
    <w:rsid w:val="00997D4A"/>
    <w:rsid w:val="00997E23"/>
    <w:rsid w:val="00997E3E"/>
    <w:rsid w:val="009A0264"/>
    <w:rsid w:val="009A0451"/>
    <w:rsid w:val="009A0786"/>
    <w:rsid w:val="009A0907"/>
    <w:rsid w:val="009A0E49"/>
    <w:rsid w:val="009A0FB7"/>
    <w:rsid w:val="009A1109"/>
    <w:rsid w:val="009A12E9"/>
    <w:rsid w:val="009A16A0"/>
    <w:rsid w:val="009A180C"/>
    <w:rsid w:val="009A19A2"/>
    <w:rsid w:val="009A1F6A"/>
    <w:rsid w:val="009A20C7"/>
    <w:rsid w:val="009A221A"/>
    <w:rsid w:val="009A231F"/>
    <w:rsid w:val="009A25A5"/>
    <w:rsid w:val="009A28C2"/>
    <w:rsid w:val="009A2E6C"/>
    <w:rsid w:val="009A3041"/>
    <w:rsid w:val="009A3244"/>
    <w:rsid w:val="009A32BD"/>
    <w:rsid w:val="009A3548"/>
    <w:rsid w:val="009A383A"/>
    <w:rsid w:val="009A384B"/>
    <w:rsid w:val="009A3BCF"/>
    <w:rsid w:val="009A3C96"/>
    <w:rsid w:val="009A3E62"/>
    <w:rsid w:val="009A3F2E"/>
    <w:rsid w:val="009A3F62"/>
    <w:rsid w:val="009A409A"/>
    <w:rsid w:val="009A40E9"/>
    <w:rsid w:val="009A4474"/>
    <w:rsid w:val="009A4586"/>
    <w:rsid w:val="009A46ED"/>
    <w:rsid w:val="009A46FC"/>
    <w:rsid w:val="009A46FF"/>
    <w:rsid w:val="009A4815"/>
    <w:rsid w:val="009A4A99"/>
    <w:rsid w:val="009A4DF2"/>
    <w:rsid w:val="009A537D"/>
    <w:rsid w:val="009A5788"/>
    <w:rsid w:val="009A5C8B"/>
    <w:rsid w:val="009A5DC3"/>
    <w:rsid w:val="009A5EC6"/>
    <w:rsid w:val="009A5F11"/>
    <w:rsid w:val="009A6003"/>
    <w:rsid w:val="009A66D7"/>
    <w:rsid w:val="009A67D6"/>
    <w:rsid w:val="009A6BE2"/>
    <w:rsid w:val="009A6C7C"/>
    <w:rsid w:val="009A6D35"/>
    <w:rsid w:val="009A6D93"/>
    <w:rsid w:val="009A73D2"/>
    <w:rsid w:val="009A7591"/>
    <w:rsid w:val="009A7603"/>
    <w:rsid w:val="009A76C4"/>
    <w:rsid w:val="009A786D"/>
    <w:rsid w:val="009A78FE"/>
    <w:rsid w:val="009A7CFA"/>
    <w:rsid w:val="009B0213"/>
    <w:rsid w:val="009B06D8"/>
    <w:rsid w:val="009B06EC"/>
    <w:rsid w:val="009B0AEF"/>
    <w:rsid w:val="009B1050"/>
    <w:rsid w:val="009B1222"/>
    <w:rsid w:val="009B1341"/>
    <w:rsid w:val="009B15F1"/>
    <w:rsid w:val="009B1611"/>
    <w:rsid w:val="009B1ABE"/>
    <w:rsid w:val="009B1C3A"/>
    <w:rsid w:val="009B1D24"/>
    <w:rsid w:val="009B1FFD"/>
    <w:rsid w:val="009B213B"/>
    <w:rsid w:val="009B244B"/>
    <w:rsid w:val="009B248D"/>
    <w:rsid w:val="009B2B37"/>
    <w:rsid w:val="009B2F15"/>
    <w:rsid w:val="009B318E"/>
    <w:rsid w:val="009B3214"/>
    <w:rsid w:val="009B3461"/>
    <w:rsid w:val="009B378A"/>
    <w:rsid w:val="009B3A3A"/>
    <w:rsid w:val="009B3A6E"/>
    <w:rsid w:val="009B42CD"/>
    <w:rsid w:val="009B4500"/>
    <w:rsid w:val="009B474E"/>
    <w:rsid w:val="009B4888"/>
    <w:rsid w:val="009B49DC"/>
    <w:rsid w:val="009B4E21"/>
    <w:rsid w:val="009B4FA5"/>
    <w:rsid w:val="009B53CA"/>
    <w:rsid w:val="009B54FA"/>
    <w:rsid w:val="009B5760"/>
    <w:rsid w:val="009B5ADE"/>
    <w:rsid w:val="009B5E89"/>
    <w:rsid w:val="009B5F8E"/>
    <w:rsid w:val="009B6095"/>
    <w:rsid w:val="009B6587"/>
    <w:rsid w:val="009B6A39"/>
    <w:rsid w:val="009B6EB8"/>
    <w:rsid w:val="009B6F47"/>
    <w:rsid w:val="009B6F9C"/>
    <w:rsid w:val="009B6FE3"/>
    <w:rsid w:val="009B70E7"/>
    <w:rsid w:val="009B7217"/>
    <w:rsid w:val="009B752C"/>
    <w:rsid w:val="009B7869"/>
    <w:rsid w:val="009C079B"/>
    <w:rsid w:val="009C0B79"/>
    <w:rsid w:val="009C0C13"/>
    <w:rsid w:val="009C0CC1"/>
    <w:rsid w:val="009C0F45"/>
    <w:rsid w:val="009C10CA"/>
    <w:rsid w:val="009C1583"/>
    <w:rsid w:val="009C1E23"/>
    <w:rsid w:val="009C1E64"/>
    <w:rsid w:val="009C1EDA"/>
    <w:rsid w:val="009C1EDC"/>
    <w:rsid w:val="009C1FC1"/>
    <w:rsid w:val="009C211D"/>
    <w:rsid w:val="009C226A"/>
    <w:rsid w:val="009C23EF"/>
    <w:rsid w:val="009C24FA"/>
    <w:rsid w:val="009C287D"/>
    <w:rsid w:val="009C2BD4"/>
    <w:rsid w:val="009C2CF3"/>
    <w:rsid w:val="009C2CF8"/>
    <w:rsid w:val="009C2D50"/>
    <w:rsid w:val="009C2FA7"/>
    <w:rsid w:val="009C3328"/>
    <w:rsid w:val="009C359D"/>
    <w:rsid w:val="009C373D"/>
    <w:rsid w:val="009C3843"/>
    <w:rsid w:val="009C3DA1"/>
    <w:rsid w:val="009C3EEC"/>
    <w:rsid w:val="009C404F"/>
    <w:rsid w:val="009C4443"/>
    <w:rsid w:val="009C4491"/>
    <w:rsid w:val="009C45BE"/>
    <w:rsid w:val="009C4690"/>
    <w:rsid w:val="009C4AC9"/>
    <w:rsid w:val="009C4E85"/>
    <w:rsid w:val="009C4FDA"/>
    <w:rsid w:val="009C5433"/>
    <w:rsid w:val="009C544A"/>
    <w:rsid w:val="009C54EA"/>
    <w:rsid w:val="009C5571"/>
    <w:rsid w:val="009C5A52"/>
    <w:rsid w:val="009C5B2C"/>
    <w:rsid w:val="009C5BAF"/>
    <w:rsid w:val="009C5C7E"/>
    <w:rsid w:val="009C5DAA"/>
    <w:rsid w:val="009C6537"/>
    <w:rsid w:val="009C65F7"/>
    <w:rsid w:val="009C6665"/>
    <w:rsid w:val="009C6853"/>
    <w:rsid w:val="009C685A"/>
    <w:rsid w:val="009C68BA"/>
    <w:rsid w:val="009C691F"/>
    <w:rsid w:val="009C6AC5"/>
    <w:rsid w:val="009C6EA3"/>
    <w:rsid w:val="009C6EAC"/>
    <w:rsid w:val="009C6F02"/>
    <w:rsid w:val="009C72A9"/>
    <w:rsid w:val="009C7664"/>
    <w:rsid w:val="009C7767"/>
    <w:rsid w:val="009C7A8A"/>
    <w:rsid w:val="009C7B22"/>
    <w:rsid w:val="009C7CB2"/>
    <w:rsid w:val="009C7FAF"/>
    <w:rsid w:val="009D02AD"/>
    <w:rsid w:val="009D02E4"/>
    <w:rsid w:val="009D05AB"/>
    <w:rsid w:val="009D0861"/>
    <w:rsid w:val="009D09FF"/>
    <w:rsid w:val="009D0CBC"/>
    <w:rsid w:val="009D0D27"/>
    <w:rsid w:val="009D0E23"/>
    <w:rsid w:val="009D13F9"/>
    <w:rsid w:val="009D1689"/>
    <w:rsid w:val="009D17CE"/>
    <w:rsid w:val="009D19F1"/>
    <w:rsid w:val="009D1C8D"/>
    <w:rsid w:val="009D1FAC"/>
    <w:rsid w:val="009D204F"/>
    <w:rsid w:val="009D206B"/>
    <w:rsid w:val="009D222A"/>
    <w:rsid w:val="009D2250"/>
    <w:rsid w:val="009D2258"/>
    <w:rsid w:val="009D27F4"/>
    <w:rsid w:val="009D28EB"/>
    <w:rsid w:val="009D2DA6"/>
    <w:rsid w:val="009D2DEB"/>
    <w:rsid w:val="009D2FD5"/>
    <w:rsid w:val="009D3037"/>
    <w:rsid w:val="009D32BD"/>
    <w:rsid w:val="009D37BC"/>
    <w:rsid w:val="009D3847"/>
    <w:rsid w:val="009D385B"/>
    <w:rsid w:val="009D39B4"/>
    <w:rsid w:val="009D3EA9"/>
    <w:rsid w:val="009D3F08"/>
    <w:rsid w:val="009D417C"/>
    <w:rsid w:val="009D4199"/>
    <w:rsid w:val="009D42BC"/>
    <w:rsid w:val="009D44B1"/>
    <w:rsid w:val="009D450F"/>
    <w:rsid w:val="009D47AB"/>
    <w:rsid w:val="009D47AC"/>
    <w:rsid w:val="009D49FB"/>
    <w:rsid w:val="009D4A2F"/>
    <w:rsid w:val="009D4A9A"/>
    <w:rsid w:val="009D4B9D"/>
    <w:rsid w:val="009D4E00"/>
    <w:rsid w:val="009D533D"/>
    <w:rsid w:val="009D5611"/>
    <w:rsid w:val="009D5763"/>
    <w:rsid w:val="009D59B2"/>
    <w:rsid w:val="009D5A8C"/>
    <w:rsid w:val="009D5D2D"/>
    <w:rsid w:val="009D613E"/>
    <w:rsid w:val="009D620D"/>
    <w:rsid w:val="009D637C"/>
    <w:rsid w:val="009D68D3"/>
    <w:rsid w:val="009D6A9F"/>
    <w:rsid w:val="009D711B"/>
    <w:rsid w:val="009D7220"/>
    <w:rsid w:val="009D7650"/>
    <w:rsid w:val="009D79A3"/>
    <w:rsid w:val="009D7B57"/>
    <w:rsid w:val="009D7C5C"/>
    <w:rsid w:val="009D7E66"/>
    <w:rsid w:val="009D7F05"/>
    <w:rsid w:val="009D7F0D"/>
    <w:rsid w:val="009E0179"/>
    <w:rsid w:val="009E0469"/>
    <w:rsid w:val="009E046E"/>
    <w:rsid w:val="009E04F3"/>
    <w:rsid w:val="009E0717"/>
    <w:rsid w:val="009E075C"/>
    <w:rsid w:val="009E08B4"/>
    <w:rsid w:val="009E0A4C"/>
    <w:rsid w:val="009E0B14"/>
    <w:rsid w:val="009E0DA5"/>
    <w:rsid w:val="009E0FB3"/>
    <w:rsid w:val="009E1379"/>
    <w:rsid w:val="009E1390"/>
    <w:rsid w:val="009E18A7"/>
    <w:rsid w:val="009E1969"/>
    <w:rsid w:val="009E1A3E"/>
    <w:rsid w:val="009E1C6B"/>
    <w:rsid w:val="009E1CAA"/>
    <w:rsid w:val="009E1D71"/>
    <w:rsid w:val="009E2442"/>
    <w:rsid w:val="009E256A"/>
    <w:rsid w:val="009E28BC"/>
    <w:rsid w:val="009E2C04"/>
    <w:rsid w:val="009E2E8C"/>
    <w:rsid w:val="009E3542"/>
    <w:rsid w:val="009E356A"/>
    <w:rsid w:val="009E3AAC"/>
    <w:rsid w:val="009E3B45"/>
    <w:rsid w:val="009E40D3"/>
    <w:rsid w:val="009E4578"/>
    <w:rsid w:val="009E45E8"/>
    <w:rsid w:val="009E4823"/>
    <w:rsid w:val="009E487E"/>
    <w:rsid w:val="009E4888"/>
    <w:rsid w:val="009E4BB6"/>
    <w:rsid w:val="009E52D5"/>
    <w:rsid w:val="009E52F7"/>
    <w:rsid w:val="009E53C0"/>
    <w:rsid w:val="009E53D8"/>
    <w:rsid w:val="009E5540"/>
    <w:rsid w:val="009E58D9"/>
    <w:rsid w:val="009E594E"/>
    <w:rsid w:val="009E5AA3"/>
    <w:rsid w:val="009E6024"/>
    <w:rsid w:val="009E62EB"/>
    <w:rsid w:val="009E6794"/>
    <w:rsid w:val="009E685E"/>
    <w:rsid w:val="009E6977"/>
    <w:rsid w:val="009E69C5"/>
    <w:rsid w:val="009E6DAD"/>
    <w:rsid w:val="009E6E3D"/>
    <w:rsid w:val="009E7125"/>
    <w:rsid w:val="009E71A5"/>
    <w:rsid w:val="009E7557"/>
    <w:rsid w:val="009E7663"/>
    <w:rsid w:val="009E76CA"/>
    <w:rsid w:val="009E7810"/>
    <w:rsid w:val="009E792F"/>
    <w:rsid w:val="009E7A94"/>
    <w:rsid w:val="009E7B22"/>
    <w:rsid w:val="009E7B5A"/>
    <w:rsid w:val="009F019A"/>
    <w:rsid w:val="009F06F2"/>
    <w:rsid w:val="009F095D"/>
    <w:rsid w:val="009F0A26"/>
    <w:rsid w:val="009F0A86"/>
    <w:rsid w:val="009F0BBA"/>
    <w:rsid w:val="009F1046"/>
    <w:rsid w:val="009F1149"/>
    <w:rsid w:val="009F1395"/>
    <w:rsid w:val="009F1686"/>
    <w:rsid w:val="009F1880"/>
    <w:rsid w:val="009F1A30"/>
    <w:rsid w:val="009F202B"/>
    <w:rsid w:val="009F207B"/>
    <w:rsid w:val="009F231B"/>
    <w:rsid w:val="009F25A8"/>
    <w:rsid w:val="009F268B"/>
    <w:rsid w:val="009F2872"/>
    <w:rsid w:val="009F2EAB"/>
    <w:rsid w:val="009F3009"/>
    <w:rsid w:val="009F3282"/>
    <w:rsid w:val="009F34A1"/>
    <w:rsid w:val="009F3B1B"/>
    <w:rsid w:val="009F3B32"/>
    <w:rsid w:val="009F3D60"/>
    <w:rsid w:val="009F3DED"/>
    <w:rsid w:val="009F440C"/>
    <w:rsid w:val="009F44BC"/>
    <w:rsid w:val="009F45ED"/>
    <w:rsid w:val="009F47D3"/>
    <w:rsid w:val="009F4E00"/>
    <w:rsid w:val="009F4E56"/>
    <w:rsid w:val="009F5197"/>
    <w:rsid w:val="009F51CB"/>
    <w:rsid w:val="009F5579"/>
    <w:rsid w:val="009F585D"/>
    <w:rsid w:val="009F5A1C"/>
    <w:rsid w:val="009F5A98"/>
    <w:rsid w:val="009F6181"/>
    <w:rsid w:val="009F61F1"/>
    <w:rsid w:val="009F62C0"/>
    <w:rsid w:val="009F64B3"/>
    <w:rsid w:val="009F6C13"/>
    <w:rsid w:val="009F6CF0"/>
    <w:rsid w:val="009F6D2E"/>
    <w:rsid w:val="009F6DB8"/>
    <w:rsid w:val="009F6E3E"/>
    <w:rsid w:val="009F709F"/>
    <w:rsid w:val="009F7281"/>
    <w:rsid w:val="009F732E"/>
    <w:rsid w:val="009F76F4"/>
    <w:rsid w:val="009F77E1"/>
    <w:rsid w:val="009F78B0"/>
    <w:rsid w:val="009F78C0"/>
    <w:rsid w:val="009F79AB"/>
    <w:rsid w:val="009F7BFC"/>
    <w:rsid w:val="009F7DE9"/>
    <w:rsid w:val="009F7E26"/>
    <w:rsid w:val="009F7F6C"/>
    <w:rsid w:val="00A0020A"/>
    <w:rsid w:val="00A00403"/>
    <w:rsid w:val="00A00485"/>
    <w:rsid w:val="00A00513"/>
    <w:rsid w:val="00A006B7"/>
    <w:rsid w:val="00A00718"/>
    <w:rsid w:val="00A00856"/>
    <w:rsid w:val="00A00899"/>
    <w:rsid w:val="00A008D8"/>
    <w:rsid w:val="00A0096F"/>
    <w:rsid w:val="00A00C5B"/>
    <w:rsid w:val="00A00C98"/>
    <w:rsid w:val="00A00FD1"/>
    <w:rsid w:val="00A01331"/>
    <w:rsid w:val="00A01797"/>
    <w:rsid w:val="00A018A3"/>
    <w:rsid w:val="00A018DF"/>
    <w:rsid w:val="00A01CF1"/>
    <w:rsid w:val="00A01F6A"/>
    <w:rsid w:val="00A023E3"/>
    <w:rsid w:val="00A0256F"/>
    <w:rsid w:val="00A027D2"/>
    <w:rsid w:val="00A029D0"/>
    <w:rsid w:val="00A029E5"/>
    <w:rsid w:val="00A02A21"/>
    <w:rsid w:val="00A02C2D"/>
    <w:rsid w:val="00A02C9A"/>
    <w:rsid w:val="00A03144"/>
    <w:rsid w:val="00A032EE"/>
    <w:rsid w:val="00A034F5"/>
    <w:rsid w:val="00A037F3"/>
    <w:rsid w:val="00A0388E"/>
    <w:rsid w:val="00A03C20"/>
    <w:rsid w:val="00A03CBF"/>
    <w:rsid w:val="00A04236"/>
    <w:rsid w:val="00A0426F"/>
    <w:rsid w:val="00A048B8"/>
    <w:rsid w:val="00A04976"/>
    <w:rsid w:val="00A04B55"/>
    <w:rsid w:val="00A04C5A"/>
    <w:rsid w:val="00A04D6C"/>
    <w:rsid w:val="00A04E3C"/>
    <w:rsid w:val="00A04FDF"/>
    <w:rsid w:val="00A051B2"/>
    <w:rsid w:val="00A0526A"/>
    <w:rsid w:val="00A0535D"/>
    <w:rsid w:val="00A05580"/>
    <w:rsid w:val="00A0572F"/>
    <w:rsid w:val="00A0577E"/>
    <w:rsid w:val="00A05C2A"/>
    <w:rsid w:val="00A05F9F"/>
    <w:rsid w:val="00A06604"/>
    <w:rsid w:val="00A06668"/>
    <w:rsid w:val="00A067D2"/>
    <w:rsid w:val="00A06926"/>
    <w:rsid w:val="00A06B26"/>
    <w:rsid w:val="00A06D6D"/>
    <w:rsid w:val="00A071F5"/>
    <w:rsid w:val="00A07312"/>
    <w:rsid w:val="00A0733F"/>
    <w:rsid w:val="00A07399"/>
    <w:rsid w:val="00A07430"/>
    <w:rsid w:val="00A074D0"/>
    <w:rsid w:val="00A07636"/>
    <w:rsid w:val="00A07695"/>
    <w:rsid w:val="00A07842"/>
    <w:rsid w:val="00A07BD5"/>
    <w:rsid w:val="00A07C1A"/>
    <w:rsid w:val="00A07D3D"/>
    <w:rsid w:val="00A07E76"/>
    <w:rsid w:val="00A104C1"/>
    <w:rsid w:val="00A105B4"/>
    <w:rsid w:val="00A10A2A"/>
    <w:rsid w:val="00A10A81"/>
    <w:rsid w:val="00A10AA3"/>
    <w:rsid w:val="00A10C18"/>
    <w:rsid w:val="00A10E2E"/>
    <w:rsid w:val="00A10F53"/>
    <w:rsid w:val="00A111D6"/>
    <w:rsid w:val="00A11287"/>
    <w:rsid w:val="00A112D0"/>
    <w:rsid w:val="00A11725"/>
    <w:rsid w:val="00A118FB"/>
    <w:rsid w:val="00A11BE2"/>
    <w:rsid w:val="00A11D94"/>
    <w:rsid w:val="00A11E4F"/>
    <w:rsid w:val="00A12039"/>
    <w:rsid w:val="00A1216C"/>
    <w:rsid w:val="00A121A1"/>
    <w:rsid w:val="00A12793"/>
    <w:rsid w:val="00A12AB0"/>
    <w:rsid w:val="00A12BBC"/>
    <w:rsid w:val="00A12BEE"/>
    <w:rsid w:val="00A12C0A"/>
    <w:rsid w:val="00A12CFC"/>
    <w:rsid w:val="00A12F1C"/>
    <w:rsid w:val="00A1318B"/>
    <w:rsid w:val="00A134EC"/>
    <w:rsid w:val="00A138DA"/>
    <w:rsid w:val="00A13B42"/>
    <w:rsid w:val="00A13B8B"/>
    <w:rsid w:val="00A13B92"/>
    <w:rsid w:val="00A140F5"/>
    <w:rsid w:val="00A14558"/>
    <w:rsid w:val="00A14A29"/>
    <w:rsid w:val="00A14C84"/>
    <w:rsid w:val="00A14DC7"/>
    <w:rsid w:val="00A151D4"/>
    <w:rsid w:val="00A151EF"/>
    <w:rsid w:val="00A156B0"/>
    <w:rsid w:val="00A1578F"/>
    <w:rsid w:val="00A15AC8"/>
    <w:rsid w:val="00A15C3A"/>
    <w:rsid w:val="00A15CC2"/>
    <w:rsid w:val="00A15D81"/>
    <w:rsid w:val="00A161EF"/>
    <w:rsid w:val="00A166D3"/>
    <w:rsid w:val="00A168C7"/>
    <w:rsid w:val="00A16C63"/>
    <w:rsid w:val="00A16D5F"/>
    <w:rsid w:val="00A16DDE"/>
    <w:rsid w:val="00A170DC"/>
    <w:rsid w:val="00A17128"/>
    <w:rsid w:val="00A1712C"/>
    <w:rsid w:val="00A171D8"/>
    <w:rsid w:val="00A176C4"/>
    <w:rsid w:val="00A177A2"/>
    <w:rsid w:val="00A17AA0"/>
    <w:rsid w:val="00A17B1D"/>
    <w:rsid w:val="00A17C21"/>
    <w:rsid w:val="00A17CF5"/>
    <w:rsid w:val="00A17D63"/>
    <w:rsid w:val="00A17F81"/>
    <w:rsid w:val="00A206B2"/>
    <w:rsid w:val="00A207D0"/>
    <w:rsid w:val="00A20A30"/>
    <w:rsid w:val="00A212E5"/>
    <w:rsid w:val="00A21411"/>
    <w:rsid w:val="00A214BF"/>
    <w:rsid w:val="00A215F0"/>
    <w:rsid w:val="00A2164A"/>
    <w:rsid w:val="00A216D1"/>
    <w:rsid w:val="00A21710"/>
    <w:rsid w:val="00A21A36"/>
    <w:rsid w:val="00A21ECE"/>
    <w:rsid w:val="00A2217C"/>
    <w:rsid w:val="00A22492"/>
    <w:rsid w:val="00A224F9"/>
    <w:rsid w:val="00A22668"/>
    <w:rsid w:val="00A22672"/>
    <w:rsid w:val="00A226AA"/>
    <w:rsid w:val="00A22827"/>
    <w:rsid w:val="00A22849"/>
    <w:rsid w:val="00A228CA"/>
    <w:rsid w:val="00A228E0"/>
    <w:rsid w:val="00A22900"/>
    <w:rsid w:val="00A22A81"/>
    <w:rsid w:val="00A22AE5"/>
    <w:rsid w:val="00A22C40"/>
    <w:rsid w:val="00A2312C"/>
    <w:rsid w:val="00A2314F"/>
    <w:rsid w:val="00A2340B"/>
    <w:rsid w:val="00A23E3A"/>
    <w:rsid w:val="00A23E52"/>
    <w:rsid w:val="00A23E89"/>
    <w:rsid w:val="00A244B5"/>
    <w:rsid w:val="00A244B6"/>
    <w:rsid w:val="00A248FB"/>
    <w:rsid w:val="00A2492F"/>
    <w:rsid w:val="00A249B5"/>
    <w:rsid w:val="00A250AB"/>
    <w:rsid w:val="00A2515F"/>
    <w:rsid w:val="00A2527E"/>
    <w:rsid w:val="00A2549C"/>
    <w:rsid w:val="00A25598"/>
    <w:rsid w:val="00A25633"/>
    <w:rsid w:val="00A2599B"/>
    <w:rsid w:val="00A25CAB"/>
    <w:rsid w:val="00A25EF8"/>
    <w:rsid w:val="00A2639F"/>
    <w:rsid w:val="00A263DA"/>
    <w:rsid w:val="00A26AAE"/>
    <w:rsid w:val="00A26B88"/>
    <w:rsid w:val="00A26F23"/>
    <w:rsid w:val="00A27144"/>
    <w:rsid w:val="00A27AFC"/>
    <w:rsid w:val="00A27C9A"/>
    <w:rsid w:val="00A27EA9"/>
    <w:rsid w:val="00A27F05"/>
    <w:rsid w:val="00A27F4C"/>
    <w:rsid w:val="00A30332"/>
    <w:rsid w:val="00A30532"/>
    <w:rsid w:val="00A30ABF"/>
    <w:rsid w:val="00A30C4E"/>
    <w:rsid w:val="00A30CD1"/>
    <w:rsid w:val="00A30F4A"/>
    <w:rsid w:val="00A31208"/>
    <w:rsid w:val="00A312F2"/>
    <w:rsid w:val="00A31698"/>
    <w:rsid w:val="00A31B56"/>
    <w:rsid w:val="00A31CB7"/>
    <w:rsid w:val="00A31D4C"/>
    <w:rsid w:val="00A320B8"/>
    <w:rsid w:val="00A321AC"/>
    <w:rsid w:val="00A321AF"/>
    <w:rsid w:val="00A32256"/>
    <w:rsid w:val="00A32337"/>
    <w:rsid w:val="00A3259A"/>
    <w:rsid w:val="00A325D4"/>
    <w:rsid w:val="00A3264F"/>
    <w:rsid w:val="00A32ABD"/>
    <w:rsid w:val="00A33637"/>
    <w:rsid w:val="00A337EC"/>
    <w:rsid w:val="00A33932"/>
    <w:rsid w:val="00A339D1"/>
    <w:rsid w:val="00A33B8A"/>
    <w:rsid w:val="00A33E6C"/>
    <w:rsid w:val="00A33F68"/>
    <w:rsid w:val="00A3406D"/>
    <w:rsid w:val="00A3413D"/>
    <w:rsid w:val="00A34198"/>
    <w:rsid w:val="00A34498"/>
    <w:rsid w:val="00A34691"/>
    <w:rsid w:val="00A34ECE"/>
    <w:rsid w:val="00A352FC"/>
    <w:rsid w:val="00A353AD"/>
    <w:rsid w:val="00A35A5E"/>
    <w:rsid w:val="00A35C97"/>
    <w:rsid w:val="00A361D5"/>
    <w:rsid w:val="00A361DB"/>
    <w:rsid w:val="00A36364"/>
    <w:rsid w:val="00A3653A"/>
    <w:rsid w:val="00A3669C"/>
    <w:rsid w:val="00A367D7"/>
    <w:rsid w:val="00A3694B"/>
    <w:rsid w:val="00A36A5D"/>
    <w:rsid w:val="00A36BE7"/>
    <w:rsid w:val="00A36F7A"/>
    <w:rsid w:val="00A3722F"/>
    <w:rsid w:val="00A3733B"/>
    <w:rsid w:val="00A37426"/>
    <w:rsid w:val="00A37645"/>
    <w:rsid w:val="00A37797"/>
    <w:rsid w:val="00A3790F"/>
    <w:rsid w:val="00A4000B"/>
    <w:rsid w:val="00A40043"/>
    <w:rsid w:val="00A400FC"/>
    <w:rsid w:val="00A40120"/>
    <w:rsid w:val="00A4023F"/>
    <w:rsid w:val="00A40340"/>
    <w:rsid w:val="00A40357"/>
    <w:rsid w:val="00A405A6"/>
    <w:rsid w:val="00A40615"/>
    <w:rsid w:val="00A406FF"/>
    <w:rsid w:val="00A407E2"/>
    <w:rsid w:val="00A40A9A"/>
    <w:rsid w:val="00A40BB6"/>
    <w:rsid w:val="00A40BD5"/>
    <w:rsid w:val="00A40DDC"/>
    <w:rsid w:val="00A40F1D"/>
    <w:rsid w:val="00A410A3"/>
    <w:rsid w:val="00A41378"/>
    <w:rsid w:val="00A41393"/>
    <w:rsid w:val="00A41599"/>
    <w:rsid w:val="00A4174E"/>
    <w:rsid w:val="00A418C2"/>
    <w:rsid w:val="00A42161"/>
    <w:rsid w:val="00A42567"/>
    <w:rsid w:val="00A426B1"/>
    <w:rsid w:val="00A42C8B"/>
    <w:rsid w:val="00A42FFE"/>
    <w:rsid w:val="00A4303B"/>
    <w:rsid w:val="00A4327B"/>
    <w:rsid w:val="00A437C5"/>
    <w:rsid w:val="00A438E5"/>
    <w:rsid w:val="00A43986"/>
    <w:rsid w:val="00A439E1"/>
    <w:rsid w:val="00A43BFC"/>
    <w:rsid w:val="00A43E44"/>
    <w:rsid w:val="00A43F0D"/>
    <w:rsid w:val="00A44051"/>
    <w:rsid w:val="00A44339"/>
    <w:rsid w:val="00A44384"/>
    <w:rsid w:val="00A443CE"/>
    <w:rsid w:val="00A447B1"/>
    <w:rsid w:val="00A449A0"/>
    <w:rsid w:val="00A44A48"/>
    <w:rsid w:val="00A44AB7"/>
    <w:rsid w:val="00A44B5E"/>
    <w:rsid w:val="00A44F04"/>
    <w:rsid w:val="00A44F6A"/>
    <w:rsid w:val="00A45007"/>
    <w:rsid w:val="00A45162"/>
    <w:rsid w:val="00A45363"/>
    <w:rsid w:val="00A453A5"/>
    <w:rsid w:val="00A453FC"/>
    <w:rsid w:val="00A4556C"/>
    <w:rsid w:val="00A4571A"/>
    <w:rsid w:val="00A457B5"/>
    <w:rsid w:val="00A458B8"/>
    <w:rsid w:val="00A45A8F"/>
    <w:rsid w:val="00A45DEE"/>
    <w:rsid w:val="00A45DF9"/>
    <w:rsid w:val="00A46207"/>
    <w:rsid w:val="00A466CC"/>
    <w:rsid w:val="00A46A35"/>
    <w:rsid w:val="00A46A7D"/>
    <w:rsid w:val="00A46ADE"/>
    <w:rsid w:val="00A46C0B"/>
    <w:rsid w:val="00A46C21"/>
    <w:rsid w:val="00A46E65"/>
    <w:rsid w:val="00A46FA2"/>
    <w:rsid w:val="00A47435"/>
    <w:rsid w:val="00A4752C"/>
    <w:rsid w:val="00A4778A"/>
    <w:rsid w:val="00A47EC9"/>
    <w:rsid w:val="00A47F23"/>
    <w:rsid w:val="00A500E2"/>
    <w:rsid w:val="00A5010C"/>
    <w:rsid w:val="00A5023F"/>
    <w:rsid w:val="00A50826"/>
    <w:rsid w:val="00A50916"/>
    <w:rsid w:val="00A50A08"/>
    <w:rsid w:val="00A50A3F"/>
    <w:rsid w:val="00A50EC2"/>
    <w:rsid w:val="00A51115"/>
    <w:rsid w:val="00A513C9"/>
    <w:rsid w:val="00A51821"/>
    <w:rsid w:val="00A51A9F"/>
    <w:rsid w:val="00A51CEB"/>
    <w:rsid w:val="00A51EFF"/>
    <w:rsid w:val="00A52295"/>
    <w:rsid w:val="00A523A9"/>
    <w:rsid w:val="00A524F3"/>
    <w:rsid w:val="00A529D9"/>
    <w:rsid w:val="00A529FB"/>
    <w:rsid w:val="00A52CC1"/>
    <w:rsid w:val="00A52F40"/>
    <w:rsid w:val="00A5302B"/>
    <w:rsid w:val="00A53092"/>
    <w:rsid w:val="00A53480"/>
    <w:rsid w:val="00A53820"/>
    <w:rsid w:val="00A538F3"/>
    <w:rsid w:val="00A53BAF"/>
    <w:rsid w:val="00A53C60"/>
    <w:rsid w:val="00A53EF8"/>
    <w:rsid w:val="00A54090"/>
    <w:rsid w:val="00A545AB"/>
    <w:rsid w:val="00A546F6"/>
    <w:rsid w:val="00A54986"/>
    <w:rsid w:val="00A54ABC"/>
    <w:rsid w:val="00A54B27"/>
    <w:rsid w:val="00A54CEF"/>
    <w:rsid w:val="00A54E5E"/>
    <w:rsid w:val="00A54F1A"/>
    <w:rsid w:val="00A5560E"/>
    <w:rsid w:val="00A55A38"/>
    <w:rsid w:val="00A55A8E"/>
    <w:rsid w:val="00A55ADF"/>
    <w:rsid w:val="00A561A1"/>
    <w:rsid w:val="00A563C8"/>
    <w:rsid w:val="00A56BEB"/>
    <w:rsid w:val="00A57097"/>
    <w:rsid w:val="00A57422"/>
    <w:rsid w:val="00A5758F"/>
    <w:rsid w:val="00A57604"/>
    <w:rsid w:val="00A57AF6"/>
    <w:rsid w:val="00A57B02"/>
    <w:rsid w:val="00A57C89"/>
    <w:rsid w:val="00A57CC0"/>
    <w:rsid w:val="00A57D9B"/>
    <w:rsid w:val="00A604C7"/>
    <w:rsid w:val="00A6073E"/>
    <w:rsid w:val="00A6087F"/>
    <w:rsid w:val="00A609A9"/>
    <w:rsid w:val="00A60A24"/>
    <w:rsid w:val="00A60C71"/>
    <w:rsid w:val="00A60CBA"/>
    <w:rsid w:val="00A60F5A"/>
    <w:rsid w:val="00A612C2"/>
    <w:rsid w:val="00A6171B"/>
    <w:rsid w:val="00A61A9A"/>
    <w:rsid w:val="00A61C2D"/>
    <w:rsid w:val="00A61DEB"/>
    <w:rsid w:val="00A62060"/>
    <w:rsid w:val="00A62259"/>
    <w:rsid w:val="00A6252D"/>
    <w:rsid w:val="00A6263F"/>
    <w:rsid w:val="00A62658"/>
    <w:rsid w:val="00A627BE"/>
    <w:rsid w:val="00A62ACB"/>
    <w:rsid w:val="00A62E72"/>
    <w:rsid w:val="00A62EC5"/>
    <w:rsid w:val="00A62F4F"/>
    <w:rsid w:val="00A6338A"/>
    <w:rsid w:val="00A63467"/>
    <w:rsid w:val="00A6346B"/>
    <w:rsid w:val="00A63B72"/>
    <w:rsid w:val="00A63BB4"/>
    <w:rsid w:val="00A63C8E"/>
    <w:rsid w:val="00A63DAC"/>
    <w:rsid w:val="00A64305"/>
    <w:rsid w:val="00A64354"/>
    <w:rsid w:val="00A646C6"/>
    <w:rsid w:val="00A64809"/>
    <w:rsid w:val="00A64834"/>
    <w:rsid w:val="00A649CD"/>
    <w:rsid w:val="00A64B68"/>
    <w:rsid w:val="00A64E77"/>
    <w:rsid w:val="00A64FC2"/>
    <w:rsid w:val="00A65148"/>
    <w:rsid w:val="00A65290"/>
    <w:rsid w:val="00A652B5"/>
    <w:rsid w:val="00A652DD"/>
    <w:rsid w:val="00A65366"/>
    <w:rsid w:val="00A654A3"/>
    <w:rsid w:val="00A657FB"/>
    <w:rsid w:val="00A65895"/>
    <w:rsid w:val="00A659E7"/>
    <w:rsid w:val="00A65C16"/>
    <w:rsid w:val="00A660BD"/>
    <w:rsid w:val="00A661DD"/>
    <w:rsid w:val="00A662F6"/>
    <w:rsid w:val="00A6642D"/>
    <w:rsid w:val="00A66453"/>
    <w:rsid w:val="00A66BE4"/>
    <w:rsid w:val="00A66D0D"/>
    <w:rsid w:val="00A66F12"/>
    <w:rsid w:val="00A66F41"/>
    <w:rsid w:val="00A6713C"/>
    <w:rsid w:val="00A67245"/>
    <w:rsid w:val="00A67747"/>
    <w:rsid w:val="00A679F2"/>
    <w:rsid w:val="00A70286"/>
    <w:rsid w:val="00A7039A"/>
    <w:rsid w:val="00A70F4A"/>
    <w:rsid w:val="00A7151A"/>
    <w:rsid w:val="00A71580"/>
    <w:rsid w:val="00A715C2"/>
    <w:rsid w:val="00A716C0"/>
    <w:rsid w:val="00A71A6F"/>
    <w:rsid w:val="00A71C56"/>
    <w:rsid w:val="00A71DAE"/>
    <w:rsid w:val="00A71F22"/>
    <w:rsid w:val="00A72050"/>
    <w:rsid w:val="00A72110"/>
    <w:rsid w:val="00A721E4"/>
    <w:rsid w:val="00A72206"/>
    <w:rsid w:val="00A722F6"/>
    <w:rsid w:val="00A7246E"/>
    <w:rsid w:val="00A7266E"/>
    <w:rsid w:val="00A726AD"/>
    <w:rsid w:val="00A7280E"/>
    <w:rsid w:val="00A72ABB"/>
    <w:rsid w:val="00A72E2C"/>
    <w:rsid w:val="00A732CE"/>
    <w:rsid w:val="00A7350F"/>
    <w:rsid w:val="00A736BB"/>
    <w:rsid w:val="00A73800"/>
    <w:rsid w:val="00A73802"/>
    <w:rsid w:val="00A738AE"/>
    <w:rsid w:val="00A73A11"/>
    <w:rsid w:val="00A73A7D"/>
    <w:rsid w:val="00A73A9B"/>
    <w:rsid w:val="00A73C8B"/>
    <w:rsid w:val="00A73D06"/>
    <w:rsid w:val="00A73FB6"/>
    <w:rsid w:val="00A7405A"/>
    <w:rsid w:val="00A740A6"/>
    <w:rsid w:val="00A741E4"/>
    <w:rsid w:val="00A7428F"/>
    <w:rsid w:val="00A7463A"/>
    <w:rsid w:val="00A746C4"/>
    <w:rsid w:val="00A74765"/>
    <w:rsid w:val="00A7493A"/>
    <w:rsid w:val="00A74CCF"/>
    <w:rsid w:val="00A74DCF"/>
    <w:rsid w:val="00A74F8C"/>
    <w:rsid w:val="00A74FA1"/>
    <w:rsid w:val="00A7505F"/>
    <w:rsid w:val="00A750F9"/>
    <w:rsid w:val="00A7524B"/>
    <w:rsid w:val="00A752ED"/>
    <w:rsid w:val="00A75562"/>
    <w:rsid w:val="00A75C04"/>
    <w:rsid w:val="00A7600C"/>
    <w:rsid w:val="00A7629E"/>
    <w:rsid w:val="00A7685A"/>
    <w:rsid w:val="00A768A8"/>
    <w:rsid w:val="00A77170"/>
    <w:rsid w:val="00A772B5"/>
    <w:rsid w:val="00A77739"/>
    <w:rsid w:val="00A777A0"/>
    <w:rsid w:val="00A778A2"/>
    <w:rsid w:val="00A7794C"/>
    <w:rsid w:val="00A77C1F"/>
    <w:rsid w:val="00A77CE3"/>
    <w:rsid w:val="00A77F47"/>
    <w:rsid w:val="00A77F71"/>
    <w:rsid w:val="00A803A8"/>
    <w:rsid w:val="00A804C4"/>
    <w:rsid w:val="00A80696"/>
    <w:rsid w:val="00A80994"/>
    <w:rsid w:val="00A809D2"/>
    <w:rsid w:val="00A80E11"/>
    <w:rsid w:val="00A80E5B"/>
    <w:rsid w:val="00A80FC2"/>
    <w:rsid w:val="00A8128B"/>
    <w:rsid w:val="00A813B3"/>
    <w:rsid w:val="00A81AA1"/>
    <w:rsid w:val="00A81B8C"/>
    <w:rsid w:val="00A81C7A"/>
    <w:rsid w:val="00A81D29"/>
    <w:rsid w:val="00A822C7"/>
    <w:rsid w:val="00A8264E"/>
    <w:rsid w:val="00A826BF"/>
    <w:rsid w:val="00A8272C"/>
    <w:rsid w:val="00A828B1"/>
    <w:rsid w:val="00A82A3F"/>
    <w:rsid w:val="00A82B5D"/>
    <w:rsid w:val="00A82C60"/>
    <w:rsid w:val="00A82C77"/>
    <w:rsid w:val="00A82CBA"/>
    <w:rsid w:val="00A8323C"/>
    <w:rsid w:val="00A833D8"/>
    <w:rsid w:val="00A83509"/>
    <w:rsid w:val="00A835F4"/>
    <w:rsid w:val="00A83903"/>
    <w:rsid w:val="00A83B83"/>
    <w:rsid w:val="00A83BD2"/>
    <w:rsid w:val="00A83CD5"/>
    <w:rsid w:val="00A83D2C"/>
    <w:rsid w:val="00A83DF1"/>
    <w:rsid w:val="00A83E44"/>
    <w:rsid w:val="00A83E5C"/>
    <w:rsid w:val="00A84069"/>
    <w:rsid w:val="00A84559"/>
    <w:rsid w:val="00A84976"/>
    <w:rsid w:val="00A849FF"/>
    <w:rsid w:val="00A84C90"/>
    <w:rsid w:val="00A84CB0"/>
    <w:rsid w:val="00A84DAA"/>
    <w:rsid w:val="00A84E50"/>
    <w:rsid w:val="00A8505C"/>
    <w:rsid w:val="00A85097"/>
    <w:rsid w:val="00A85220"/>
    <w:rsid w:val="00A853FE"/>
    <w:rsid w:val="00A85558"/>
    <w:rsid w:val="00A856B1"/>
    <w:rsid w:val="00A86106"/>
    <w:rsid w:val="00A862CF"/>
    <w:rsid w:val="00A863EF"/>
    <w:rsid w:val="00A86730"/>
    <w:rsid w:val="00A86838"/>
    <w:rsid w:val="00A86961"/>
    <w:rsid w:val="00A869F1"/>
    <w:rsid w:val="00A86BBB"/>
    <w:rsid w:val="00A86EA9"/>
    <w:rsid w:val="00A86F42"/>
    <w:rsid w:val="00A86F4F"/>
    <w:rsid w:val="00A87180"/>
    <w:rsid w:val="00A87316"/>
    <w:rsid w:val="00A87455"/>
    <w:rsid w:val="00A87507"/>
    <w:rsid w:val="00A87557"/>
    <w:rsid w:val="00A876F0"/>
    <w:rsid w:val="00A87790"/>
    <w:rsid w:val="00A87BF6"/>
    <w:rsid w:val="00A87DA3"/>
    <w:rsid w:val="00A87E83"/>
    <w:rsid w:val="00A87F02"/>
    <w:rsid w:val="00A901EF"/>
    <w:rsid w:val="00A9022B"/>
    <w:rsid w:val="00A9036D"/>
    <w:rsid w:val="00A904BC"/>
    <w:rsid w:val="00A90721"/>
    <w:rsid w:val="00A90AF9"/>
    <w:rsid w:val="00A90D26"/>
    <w:rsid w:val="00A90DAD"/>
    <w:rsid w:val="00A90E46"/>
    <w:rsid w:val="00A90E7E"/>
    <w:rsid w:val="00A90FA6"/>
    <w:rsid w:val="00A912C7"/>
    <w:rsid w:val="00A9139B"/>
    <w:rsid w:val="00A916CB"/>
    <w:rsid w:val="00A916CF"/>
    <w:rsid w:val="00A91743"/>
    <w:rsid w:val="00A9186D"/>
    <w:rsid w:val="00A918FB"/>
    <w:rsid w:val="00A919C0"/>
    <w:rsid w:val="00A91AA1"/>
    <w:rsid w:val="00A91CD2"/>
    <w:rsid w:val="00A91DB7"/>
    <w:rsid w:val="00A921AE"/>
    <w:rsid w:val="00A921F0"/>
    <w:rsid w:val="00A92390"/>
    <w:rsid w:val="00A92433"/>
    <w:rsid w:val="00A9274C"/>
    <w:rsid w:val="00A92789"/>
    <w:rsid w:val="00A9281A"/>
    <w:rsid w:val="00A9294E"/>
    <w:rsid w:val="00A92AA5"/>
    <w:rsid w:val="00A92E12"/>
    <w:rsid w:val="00A92EB2"/>
    <w:rsid w:val="00A93306"/>
    <w:rsid w:val="00A93538"/>
    <w:rsid w:val="00A93617"/>
    <w:rsid w:val="00A9380F"/>
    <w:rsid w:val="00A93A4F"/>
    <w:rsid w:val="00A93B34"/>
    <w:rsid w:val="00A93E9C"/>
    <w:rsid w:val="00A93F27"/>
    <w:rsid w:val="00A9419C"/>
    <w:rsid w:val="00A9419F"/>
    <w:rsid w:val="00A942CE"/>
    <w:rsid w:val="00A94807"/>
    <w:rsid w:val="00A9489D"/>
    <w:rsid w:val="00A94C63"/>
    <w:rsid w:val="00A94CEB"/>
    <w:rsid w:val="00A94DB1"/>
    <w:rsid w:val="00A94FB7"/>
    <w:rsid w:val="00A95148"/>
    <w:rsid w:val="00A951BA"/>
    <w:rsid w:val="00A952A8"/>
    <w:rsid w:val="00A952BB"/>
    <w:rsid w:val="00A953C8"/>
    <w:rsid w:val="00A95440"/>
    <w:rsid w:val="00A958F8"/>
    <w:rsid w:val="00A95E6C"/>
    <w:rsid w:val="00A9619A"/>
    <w:rsid w:val="00A961D4"/>
    <w:rsid w:val="00A962C0"/>
    <w:rsid w:val="00A96620"/>
    <w:rsid w:val="00A96895"/>
    <w:rsid w:val="00A96E06"/>
    <w:rsid w:val="00A96E53"/>
    <w:rsid w:val="00A96FBA"/>
    <w:rsid w:val="00A975F1"/>
    <w:rsid w:val="00A97603"/>
    <w:rsid w:val="00A97777"/>
    <w:rsid w:val="00A97923"/>
    <w:rsid w:val="00A979FE"/>
    <w:rsid w:val="00A97A55"/>
    <w:rsid w:val="00A97E75"/>
    <w:rsid w:val="00A97F7A"/>
    <w:rsid w:val="00A97FE3"/>
    <w:rsid w:val="00AA0097"/>
    <w:rsid w:val="00AA0146"/>
    <w:rsid w:val="00AA0382"/>
    <w:rsid w:val="00AA03C8"/>
    <w:rsid w:val="00AA0556"/>
    <w:rsid w:val="00AA0588"/>
    <w:rsid w:val="00AA0DB7"/>
    <w:rsid w:val="00AA0DEF"/>
    <w:rsid w:val="00AA0F59"/>
    <w:rsid w:val="00AA0FCB"/>
    <w:rsid w:val="00AA1033"/>
    <w:rsid w:val="00AA10B1"/>
    <w:rsid w:val="00AA11C3"/>
    <w:rsid w:val="00AA1256"/>
    <w:rsid w:val="00AA1420"/>
    <w:rsid w:val="00AA1698"/>
    <w:rsid w:val="00AA1A42"/>
    <w:rsid w:val="00AA1AC1"/>
    <w:rsid w:val="00AA1ACC"/>
    <w:rsid w:val="00AA1B14"/>
    <w:rsid w:val="00AA1BD7"/>
    <w:rsid w:val="00AA20DC"/>
    <w:rsid w:val="00AA22E6"/>
    <w:rsid w:val="00AA2382"/>
    <w:rsid w:val="00AA240F"/>
    <w:rsid w:val="00AA2AA1"/>
    <w:rsid w:val="00AA2EEF"/>
    <w:rsid w:val="00AA3079"/>
    <w:rsid w:val="00AA30B8"/>
    <w:rsid w:val="00AA3179"/>
    <w:rsid w:val="00AA32F6"/>
    <w:rsid w:val="00AA33BF"/>
    <w:rsid w:val="00AA346A"/>
    <w:rsid w:val="00AA3549"/>
    <w:rsid w:val="00AA3726"/>
    <w:rsid w:val="00AA38F8"/>
    <w:rsid w:val="00AA3917"/>
    <w:rsid w:val="00AA39D8"/>
    <w:rsid w:val="00AA3A6E"/>
    <w:rsid w:val="00AA3EA8"/>
    <w:rsid w:val="00AA3F65"/>
    <w:rsid w:val="00AA3FFD"/>
    <w:rsid w:val="00AA4504"/>
    <w:rsid w:val="00AA4666"/>
    <w:rsid w:val="00AA46B8"/>
    <w:rsid w:val="00AA46ED"/>
    <w:rsid w:val="00AA476F"/>
    <w:rsid w:val="00AA4A71"/>
    <w:rsid w:val="00AA532E"/>
    <w:rsid w:val="00AA592B"/>
    <w:rsid w:val="00AA5B03"/>
    <w:rsid w:val="00AA5CC8"/>
    <w:rsid w:val="00AA616C"/>
    <w:rsid w:val="00AA617F"/>
    <w:rsid w:val="00AA61EA"/>
    <w:rsid w:val="00AA62FF"/>
    <w:rsid w:val="00AA6352"/>
    <w:rsid w:val="00AA63B4"/>
    <w:rsid w:val="00AA66CC"/>
    <w:rsid w:val="00AA66DA"/>
    <w:rsid w:val="00AA670E"/>
    <w:rsid w:val="00AA6890"/>
    <w:rsid w:val="00AA6AC3"/>
    <w:rsid w:val="00AA6BB3"/>
    <w:rsid w:val="00AA6E7A"/>
    <w:rsid w:val="00AA70DE"/>
    <w:rsid w:val="00AA7BE9"/>
    <w:rsid w:val="00AA7C8B"/>
    <w:rsid w:val="00AA7D65"/>
    <w:rsid w:val="00AA7E95"/>
    <w:rsid w:val="00AA7FAD"/>
    <w:rsid w:val="00AA7FCA"/>
    <w:rsid w:val="00AB0123"/>
    <w:rsid w:val="00AB02E2"/>
    <w:rsid w:val="00AB05B3"/>
    <w:rsid w:val="00AB0A95"/>
    <w:rsid w:val="00AB0AE0"/>
    <w:rsid w:val="00AB0D61"/>
    <w:rsid w:val="00AB0E1E"/>
    <w:rsid w:val="00AB1155"/>
    <w:rsid w:val="00AB15B8"/>
    <w:rsid w:val="00AB1933"/>
    <w:rsid w:val="00AB2090"/>
    <w:rsid w:val="00AB20E6"/>
    <w:rsid w:val="00AB2292"/>
    <w:rsid w:val="00AB234C"/>
    <w:rsid w:val="00AB2499"/>
    <w:rsid w:val="00AB24CC"/>
    <w:rsid w:val="00AB2645"/>
    <w:rsid w:val="00AB2693"/>
    <w:rsid w:val="00AB2797"/>
    <w:rsid w:val="00AB290A"/>
    <w:rsid w:val="00AB2B92"/>
    <w:rsid w:val="00AB2C60"/>
    <w:rsid w:val="00AB2F54"/>
    <w:rsid w:val="00AB2F68"/>
    <w:rsid w:val="00AB320D"/>
    <w:rsid w:val="00AB3222"/>
    <w:rsid w:val="00AB3479"/>
    <w:rsid w:val="00AB349C"/>
    <w:rsid w:val="00AB368B"/>
    <w:rsid w:val="00AB371E"/>
    <w:rsid w:val="00AB3815"/>
    <w:rsid w:val="00AB3A4F"/>
    <w:rsid w:val="00AB3A8E"/>
    <w:rsid w:val="00AB3B49"/>
    <w:rsid w:val="00AB3BAE"/>
    <w:rsid w:val="00AB3F53"/>
    <w:rsid w:val="00AB3FE4"/>
    <w:rsid w:val="00AB422B"/>
    <w:rsid w:val="00AB422C"/>
    <w:rsid w:val="00AB4569"/>
    <w:rsid w:val="00AB4846"/>
    <w:rsid w:val="00AB4C22"/>
    <w:rsid w:val="00AB4D54"/>
    <w:rsid w:val="00AB511E"/>
    <w:rsid w:val="00AB5794"/>
    <w:rsid w:val="00AB5A0B"/>
    <w:rsid w:val="00AB5C51"/>
    <w:rsid w:val="00AB5E6E"/>
    <w:rsid w:val="00AB6669"/>
    <w:rsid w:val="00AB6910"/>
    <w:rsid w:val="00AB6A6B"/>
    <w:rsid w:val="00AB6CF5"/>
    <w:rsid w:val="00AB7146"/>
    <w:rsid w:val="00AB72DC"/>
    <w:rsid w:val="00AB7360"/>
    <w:rsid w:val="00AB73FD"/>
    <w:rsid w:val="00AB74A9"/>
    <w:rsid w:val="00AB7624"/>
    <w:rsid w:val="00AB7A53"/>
    <w:rsid w:val="00AB7AD8"/>
    <w:rsid w:val="00AB7AE6"/>
    <w:rsid w:val="00AC0180"/>
    <w:rsid w:val="00AC0267"/>
    <w:rsid w:val="00AC02EE"/>
    <w:rsid w:val="00AC04FF"/>
    <w:rsid w:val="00AC0517"/>
    <w:rsid w:val="00AC08DC"/>
    <w:rsid w:val="00AC0ADE"/>
    <w:rsid w:val="00AC162D"/>
    <w:rsid w:val="00AC1670"/>
    <w:rsid w:val="00AC1BC2"/>
    <w:rsid w:val="00AC1BD5"/>
    <w:rsid w:val="00AC1BFE"/>
    <w:rsid w:val="00AC1F1A"/>
    <w:rsid w:val="00AC20A0"/>
    <w:rsid w:val="00AC2182"/>
    <w:rsid w:val="00AC21A8"/>
    <w:rsid w:val="00AC2223"/>
    <w:rsid w:val="00AC2278"/>
    <w:rsid w:val="00AC240E"/>
    <w:rsid w:val="00AC2A00"/>
    <w:rsid w:val="00AC2AB6"/>
    <w:rsid w:val="00AC2C17"/>
    <w:rsid w:val="00AC2C9F"/>
    <w:rsid w:val="00AC2F4C"/>
    <w:rsid w:val="00AC31DF"/>
    <w:rsid w:val="00AC3863"/>
    <w:rsid w:val="00AC3921"/>
    <w:rsid w:val="00AC39F7"/>
    <w:rsid w:val="00AC3A66"/>
    <w:rsid w:val="00AC3C35"/>
    <w:rsid w:val="00AC3C73"/>
    <w:rsid w:val="00AC3EDB"/>
    <w:rsid w:val="00AC3FDE"/>
    <w:rsid w:val="00AC40BB"/>
    <w:rsid w:val="00AC434C"/>
    <w:rsid w:val="00AC4475"/>
    <w:rsid w:val="00AC45E3"/>
    <w:rsid w:val="00AC47BF"/>
    <w:rsid w:val="00AC5057"/>
    <w:rsid w:val="00AC50A5"/>
    <w:rsid w:val="00AC5298"/>
    <w:rsid w:val="00AC53F4"/>
    <w:rsid w:val="00AC56F1"/>
    <w:rsid w:val="00AC58C0"/>
    <w:rsid w:val="00AC5BFA"/>
    <w:rsid w:val="00AC5D31"/>
    <w:rsid w:val="00AC6004"/>
    <w:rsid w:val="00AC649D"/>
    <w:rsid w:val="00AC64F0"/>
    <w:rsid w:val="00AC670E"/>
    <w:rsid w:val="00AC6768"/>
    <w:rsid w:val="00AC69DC"/>
    <w:rsid w:val="00AC6BDB"/>
    <w:rsid w:val="00AC6D20"/>
    <w:rsid w:val="00AC6E59"/>
    <w:rsid w:val="00AC6F4E"/>
    <w:rsid w:val="00AC73BD"/>
    <w:rsid w:val="00AC7481"/>
    <w:rsid w:val="00AC77BF"/>
    <w:rsid w:val="00AC77CF"/>
    <w:rsid w:val="00AC7A8D"/>
    <w:rsid w:val="00AC7D74"/>
    <w:rsid w:val="00AC7D96"/>
    <w:rsid w:val="00AC7EC2"/>
    <w:rsid w:val="00AC7EC4"/>
    <w:rsid w:val="00AD00C1"/>
    <w:rsid w:val="00AD00C4"/>
    <w:rsid w:val="00AD0116"/>
    <w:rsid w:val="00AD02C5"/>
    <w:rsid w:val="00AD03E2"/>
    <w:rsid w:val="00AD0753"/>
    <w:rsid w:val="00AD0760"/>
    <w:rsid w:val="00AD0C2D"/>
    <w:rsid w:val="00AD0E3F"/>
    <w:rsid w:val="00AD0FD4"/>
    <w:rsid w:val="00AD11F5"/>
    <w:rsid w:val="00AD1241"/>
    <w:rsid w:val="00AD134F"/>
    <w:rsid w:val="00AD1570"/>
    <w:rsid w:val="00AD163D"/>
    <w:rsid w:val="00AD18A1"/>
    <w:rsid w:val="00AD1B4F"/>
    <w:rsid w:val="00AD1D3D"/>
    <w:rsid w:val="00AD1E04"/>
    <w:rsid w:val="00AD20E5"/>
    <w:rsid w:val="00AD2152"/>
    <w:rsid w:val="00AD21AB"/>
    <w:rsid w:val="00AD2244"/>
    <w:rsid w:val="00AD2AC2"/>
    <w:rsid w:val="00AD2CF6"/>
    <w:rsid w:val="00AD2D85"/>
    <w:rsid w:val="00AD2DB9"/>
    <w:rsid w:val="00AD2F00"/>
    <w:rsid w:val="00AD3207"/>
    <w:rsid w:val="00AD343F"/>
    <w:rsid w:val="00AD360C"/>
    <w:rsid w:val="00AD370D"/>
    <w:rsid w:val="00AD3778"/>
    <w:rsid w:val="00AD37C6"/>
    <w:rsid w:val="00AD38F3"/>
    <w:rsid w:val="00AD3973"/>
    <w:rsid w:val="00AD3BD9"/>
    <w:rsid w:val="00AD3C9B"/>
    <w:rsid w:val="00AD3DCF"/>
    <w:rsid w:val="00AD4028"/>
    <w:rsid w:val="00AD42CC"/>
    <w:rsid w:val="00AD44F4"/>
    <w:rsid w:val="00AD459D"/>
    <w:rsid w:val="00AD4BCF"/>
    <w:rsid w:val="00AD4FD2"/>
    <w:rsid w:val="00AD50D2"/>
    <w:rsid w:val="00AD5151"/>
    <w:rsid w:val="00AD5333"/>
    <w:rsid w:val="00AD5345"/>
    <w:rsid w:val="00AD54A2"/>
    <w:rsid w:val="00AD571F"/>
    <w:rsid w:val="00AD5748"/>
    <w:rsid w:val="00AD593B"/>
    <w:rsid w:val="00AD59F7"/>
    <w:rsid w:val="00AD5BB0"/>
    <w:rsid w:val="00AD5DF4"/>
    <w:rsid w:val="00AD5EBC"/>
    <w:rsid w:val="00AD608A"/>
    <w:rsid w:val="00AD623E"/>
    <w:rsid w:val="00AD630D"/>
    <w:rsid w:val="00AD6501"/>
    <w:rsid w:val="00AD6700"/>
    <w:rsid w:val="00AD68CC"/>
    <w:rsid w:val="00AD6BC0"/>
    <w:rsid w:val="00AD6BD9"/>
    <w:rsid w:val="00AD6E69"/>
    <w:rsid w:val="00AD6F47"/>
    <w:rsid w:val="00AD6FB1"/>
    <w:rsid w:val="00AD70F4"/>
    <w:rsid w:val="00AD710C"/>
    <w:rsid w:val="00AD712A"/>
    <w:rsid w:val="00AD7137"/>
    <w:rsid w:val="00AD713D"/>
    <w:rsid w:val="00AD7323"/>
    <w:rsid w:val="00AD7819"/>
    <w:rsid w:val="00AD7B3B"/>
    <w:rsid w:val="00AE0020"/>
    <w:rsid w:val="00AE026C"/>
    <w:rsid w:val="00AE02A1"/>
    <w:rsid w:val="00AE0397"/>
    <w:rsid w:val="00AE06AA"/>
    <w:rsid w:val="00AE0883"/>
    <w:rsid w:val="00AE0BAC"/>
    <w:rsid w:val="00AE0BFC"/>
    <w:rsid w:val="00AE1070"/>
    <w:rsid w:val="00AE11AC"/>
    <w:rsid w:val="00AE13ED"/>
    <w:rsid w:val="00AE1491"/>
    <w:rsid w:val="00AE15CE"/>
    <w:rsid w:val="00AE1806"/>
    <w:rsid w:val="00AE1B76"/>
    <w:rsid w:val="00AE205E"/>
    <w:rsid w:val="00AE2118"/>
    <w:rsid w:val="00AE2451"/>
    <w:rsid w:val="00AE26EF"/>
    <w:rsid w:val="00AE2993"/>
    <w:rsid w:val="00AE2AFC"/>
    <w:rsid w:val="00AE2BE7"/>
    <w:rsid w:val="00AE2C35"/>
    <w:rsid w:val="00AE2CB0"/>
    <w:rsid w:val="00AE2EB7"/>
    <w:rsid w:val="00AE3225"/>
    <w:rsid w:val="00AE3731"/>
    <w:rsid w:val="00AE398A"/>
    <w:rsid w:val="00AE3A4E"/>
    <w:rsid w:val="00AE3B62"/>
    <w:rsid w:val="00AE3CEC"/>
    <w:rsid w:val="00AE3EF5"/>
    <w:rsid w:val="00AE4171"/>
    <w:rsid w:val="00AE41A3"/>
    <w:rsid w:val="00AE47E6"/>
    <w:rsid w:val="00AE4879"/>
    <w:rsid w:val="00AE4DCB"/>
    <w:rsid w:val="00AE4DD4"/>
    <w:rsid w:val="00AE5133"/>
    <w:rsid w:val="00AE5614"/>
    <w:rsid w:val="00AE5717"/>
    <w:rsid w:val="00AE5F7A"/>
    <w:rsid w:val="00AE68AE"/>
    <w:rsid w:val="00AE68B4"/>
    <w:rsid w:val="00AE68FE"/>
    <w:rsid w:val="00AE6921"/>
    <w:rsid w:val="00AE6AA7"/>
    <w:rsid w:val="00AE6E01"/>
    <w:rsid w:val="00AE71B4"/>
    <w:rsid w:val="00AE76DE"/>
    <w:rsid w:val="00AE7879"/>
    <w:rsid w:val="00AE793B"/>
    <w:rsid w:val="00AE79C9"/>
    <w:rsid w:val="00AE7F7E"/>
    <w:rsid w:val="00AF009D"/>
    <w:rsid w:val="00AF0387"/>
    <w:rsid w:val="00AF08E2"/>
    <w:rsid w:val="00AF0C2C"/>
    <w:rsid w:val="00AF0C42"/>
    <w:rsid w:val="00AF0D37"/>
    <w:rsid w:val="00AF129C"/>
    <w:rsid w:val="00AF1352"/>
    <w:rsid w:val="00AF14E4"/>
    <w:rsid w:val="00AF14ED"/>
    <w:rsid w:val="00AF1597"/>
    <w:rsid w:val="00AF160E"/>
    <w:rsid w:val="00AF16E6"/>
    <w:rsid w:val="00AF1799"/>
    <w:rsid w:val="00AF19B4"/>
    <w:rsid w:val="00AF1A78"/>
    <w:rsid w:val="00AF1BF9"/>
    <w:rsid w:val="00AF1C08"/>
    <w:rsid w:val="00AF2101"/>
    <w:rsid w:val="00AF22C0"/>
    <w:rsid w:val="00AF285D"/>
    <w:rsid w:val="00AF2A1C"/>
    <w:rsid w:val="00AF2AA0"/>
    <w:rsid w:val="00AF2B9F"/>
    <w:rsid w:val="00AF2BA5"/>
    <w:rsid w:val="00AF2BDC"/>
    <w:rsid w:val="00AF2DBA"/>
    <w:rsid w:val="00AF2E34"/>
    <w:rsid w:val="00AF2FC5"/>
    <w:rsid w:val="00AF31AA"/>
    <w:rsid w:val="00AF326B"/>
    <w:rsid w:val="00AF33D0"/>
    <w:rsid w:val="00AF34A5"/>
    <w:rsid w:val="00AF352C"/>
    <w:rsid w:val="00AF3805"/>
    <w:rsid w:val="00AF3833"/>
    <w:rsid w:val="00AF39B7"/>
    <w:rsid w:val="00AF3A2D"/>
    <w:rsid w:val="00AF3D61"/>
    <w:rsid w:val="00AF3D76"/>
    <w:rsid w:val="00AF3E3B"/>
    <w:rsid w:val="00AF3F27"/>
    <w:rsid w:val="00AF406F"/>
    <w:rsid w:val="00AF40B2"/>
    <w:rsid w:val="00AF4289"/>
    <w:rsid w:val="00AF4BAA"/>
    <w:rsid w:val="00AF4D3C"/>
    <w:rsid w:val="00AF4D5E"/>
    <w:rsid w:val="00AF4E77"/>
    <w:rsid w:val="00AF5026"/>
    <w:rsid w:val="00AF52CA"/>
    <w:rsid w:val="00AF5343"/>
    <w:rsid w:val="00AF5349"/>
    <w:rsid w:val="00AF5609"/>
    <w:rsid w:val="00AF5669"/>
    <w:rsid w:val="00AF5B8E"/>
    <w:rsid w:val="00AF5CCC"/>
    <w:rsid w:val="00AF5F53"/>
    <w:rsid w:val="00AF6182"/>
    <w:rsid w:val="00AF6467"/>
    <w:rsid w:val="00AF675D"/>
    <w:rsid w:val="00AF6D3B"/>
    <w:rsid w:val="00AF6D63"/>
    <w:rsid w:val="00AF6E33"/>
    <w:rsid w:val="00AF6F2A"/>
    <w:rsid w:val="00AF71CA"/>
    <w:rsid w:val="00AF7466"/>
    <w:rsid w:val="00AF77CD"/>
    <w:rsid w:val="00AF799A"/>
    <w:rsid w:val="00B00065"/>
    <w:rsid w:val="00B00124"/>
    <w:rsid w:val="00B00488"/>
    <w:rsid w:val="00B005B1"/>
    <w:rsid w:val="00B008A5"/>
    <w:rsid w:val="00B00912"/>
    <w:rsid w:val="00B00DA8"/>
    <w:rsid w:val="00B01244"/>
    <w:rsid w:val="00B01802"/>
    <w:rsid w:val="00B01880"/>
    <w:rsid w:val="00B01A6C"/>
    <w:rsid w:val="00B01F65"/>
    <w:rsid w:val="00B01FAA"/>
    <w:rsid w:val="00B02062"/>
    <w:rsid w:val="00B02091"/>
    <w:rsid w:val="00B020FC"/>
    <w:rsid w:val="00B02104"/>
    <w:rsid w:val="00B02592"/>
    <w:rsid w:val="00B02688"/>
    <w:rsid w:val="00B028B7"/>
    <w:rsid w:val="00B02DA0"/>
    <w:rsid w:val="00B03147"/>
    <w:rsid w:val="00B032FC"/>
    <w:rsid w:val="00B03B06"/>
    <w:rsid w:val="00B03BD4"/>
    <w:rsid w:val="00B03D2E"/>
    <w:rsid w:val="00B04116"/>
    <w:rsid w:val="00B0420C"/>
    <w:rsid w:val="00B0451A"/>
    <w:rsid w:val="00B04A95"/>
    <w:rsid w:val="00B051DF"/>
    <w:rsid w:val="00B0521E"/>
    <w:rsid w:val="00B0542A"/>
    <w:rsid w:val="00B055FD"/>
    <w:rsid w:val="00B0584C"/>
    <w:rsid w:val="00B05D5B"/>
    <w:rsid w:val="00B05EEF"/>
    <w:rsid w:val="00B060A7"/>
    <w:rsid w:val="00B060C8"/>
    <w:rsid w:val="00B0615F"/>
    <w:rsid w:val="00B061CE"/>
    <w:rsid w:val="00B06649"/>
    <w:rsid w:val="00B0667E"/>
    <w:rsid w:val="00B06891"/>
    <w:rsid w:val="00B0691B"/>
    <w:rsid w:val="00B06B6E"/>
    <w:rsid w:val="00B06BBD"/>
    <w:rsid w:val="00B06EFF"/>
    <w:rsid w:val="00B07108"/>
    <w:rsid w:val="00B07308"/>
    <w:rsid w:val="00B07344"/>
    <w:rsid w:val="00B074C5"/>
    <w:rsid w:val="00B075BE"/>
    <w:rsid w:val="00B0793C"/>
    <w:rsid w:val="00B07ACD"/>
    <w:rsid w:val="00B07DB1"/>
    <w:rsid w:val="00B1029C"/>
    <w:rsid w:val="00B1046D"/>
    <w:rsid w:val="00B109DB"/>
    <w:rsid w:val="00B10A95"/>
    <w:rsid w:val="00B10B18"/>
    <w:rsid w:val="00B10B3F"/>
    <w:rsid w:val="00B10BD9"/>
    <w:rsid w:val="00B10D37"/>
    <w:rsid w:val="00B10E9F"/>
    <w:rsid w:val="00B10F79"/>
    <w:rsid w:val="00B11372"/>
    <w:rsid w:val="00B11446"/>
    <w:rsid w:val="00B11591"/>
    <w:rsid w:val="00B11A3F"/>
    <w:rsid w:val="00B11CCB"/>
    <w:rsid w:val="00B12108"/>
    <w:rsid w:val="00B12175"/>
    <w:rsid w:val="00B121BD"/>
    <w:rsid w:val="00B121C4"/>
    <w:rsid w:val="00B123FC"/>
    <w:rsid w:val="00B12A79"/>
    <w:rsid w:val="00B12D03"/>
    <w:rsid w:val="00B13113"/>
    <w:rsid w:val="00B13301"/>
    <w:rsid w:val="00B134BF"/>
    <w:rsid w:val="00B13C0F"/>
    <w:rsid w:val="00B13DC6"/>
    <w:rsid w:val="00B14440"/>
    <w:rsid w:val="00B144B7"/>
    <w:rsid w:val="00B1461F"/>
    <w:rsid w:val="00B146C7"/>
    <w:rsid w:val="00B147D4"/>
    <w:rsid w:val="00B147DB"/>
    <w:rsid w:val="00B148E6"/>
    <w:rsid w:val="00B149B1"/>
    <w:rsid w:val="00B14A05"/>
    <w:rsid w:val="00B14B57"/>
    <w:rsid w:val="00B14F3E"/>
    <w:rsid w:val="00B14F7C"/>
    <w:rsid w:val="00B15076"/>
    <w:rsid w:val="00B1514A"/>
    <w:rsid w:val="00B153C6"/>
    <w:rsid w:val="00B1564F"/>
    <w:rsid w:val="00B15746"/>
    <w:rsid w:val="00B15A9E"/>
    <w:rsid w:val="00B15C37"/>
    <w:rsid w:val="00B15EFD"/>
    <w:rsid w:val="00B16026"/>
    <w:rsid w:val="00B160AA"/>
    <w:rsid w:val="00B161F9"/>
    <w:rsid w:val="00B163C2"/>
    <w:rsid w:val="00B164B8"/>
    <w:rsid w:val="00B16980"/>
    <w:rsid w:val="00B16A24"/>
    <w:rsid w:val="00B16F44"/>
    <w:rsid w:val="00B17454"/>
    <w:rsid w:val="00B17649"/>
    <w:rsid w:val="00B1769E"/>
    <w:rsid w:val="00B177D5"/>
    <w:rsid w:val="00B17C45"/>
    <w:rsid w:val="00B20028"/>
    <w:rsid w:val="00B20062"/>
    <w:rsid w:val="00B20273"/>
    <w:rsid w:val="00B2054F"/>
    <w:rsid w:val="00B207FA"/>
    <w:rsid w:val="00B20B04"/>
    <w:rsid w:val="00B20CCA"/>
    <w:rsid w:val="00B20D75"/>
    <w:rsid w:val="00B20EE8"/>
    <w:rsid w:val="00B2117F"/>
    <w:rsid w:val="00B213A5"/>
    <w:rsid w:val="00B213C3"/>
    <w:rsid w:val="00B213CE"/>
    <w:rsid w:val="00B216DF"/>
    <w:rsid w:val="00B2194B"/>
    <w:rsid w:val="00B221F3"/>
    <w:rsid w:val="00B22249"/>
    <w:rsid w:val="00B22296"/>
    <w:rsid w:val="00B222EE"/>
    <w:rsid w:val="00B22318"/>
    <w:rsid w:val="00B228E3"/>
    <w:rsid w:val="00B2290D"/>
    <w:rsid w:val="00B22911"/>
    <w:rsid w:val="00B229F9"/>
    <w:rsid w:val="00B22D37"/>
    <w:rsid w:val="00B22F78"/>
    <w:rsid w:val="00B231CB"/>
    <w:rsid w:val="00B231CF"/>
    <w:rsid w:val="00B231E1"/>
    <w:rsid w:val="00B232D2"/>
    <w:rsid w:val="00B23628"/>
    <w:rsid w:val="00B2367F"/>
    <w:rsid w:val="00B2374D"/>
    <w:rsid w:val="00B2383D"/>
    <w:rsid w:val="00B238FA"/>
    <w:rsid w:val="00B23B95"/>
    <w:rsid w:val="00B23F0F"/>
    <w:rsid w:val="00B23FC3"/>
    <w:rsid w:val="00B24033"/>
    <w:rsid w:val="00B242BD"/>
    <w:rsid w:val="00B24373"/>
    <w:rsid w:val="00B24476"/>
    <w:rsid w:val="00B24520"/>
    <w:rsid w:val="00B24555"/>
    <w:rsid w:val="00B246EF"/>
    <w:rsid w:val="00B2471B"/>
    <w:rsid w:val="00B247B6"/>
    <w:rsid w:val="00B24899"/>
    <w:rsid w:val="00B2495C"/>
    <w:rsid w:val="00B249CD"/>
    <w:rsid w:val="00B24E5F"/>
    <w:rsid w:val="00B24F07"/>
    <w:rsid w:val="00B24F2A"/>
    <w:rsid w:val="00B250F3"/>
    <w:rsid w:val="00B251C4"/>
    <w:rsid w:val="00B25512"/>
    <w:rsid w:val="00B2579E"/>
    <w:rsid w:val="00B25830"/>
    <w:rsid w:val="00B25E1B"/>
    <w:rsid w:val="00B25E1D"/>
    <w:rsid w:val="00B25F8F"/>
    <w:rsid w:val="00B266F8"/>
    <w:rsid w:val="00B267EA"/>
    <w:rsid w:val="00B26924"/>
    <w:rsid w:val="00B269F6"/>
    <w:rsid w:val="00B26C24"/>
    <w:rsid w:val="00B26D93"/>
    <w:rsid w:val="00B273D7"/>
    <w:rsid w:val="00B2743D"/>
    <w:rsid w:val="00B2774C"/>
    <w:rsid w:val="00B27ADD"/>
    <w:rsid w:val="00B27B76"/>
    <w:rsid w:val="00B30180"/>
    <w:rsid w:val="00B3098A"/>
    <w:rsid w:val="00B30A02"/>
    <w:rsid w:val="00B30C8D"/>
    <w:rsid w:val="00B30DFD"/>
    <w:rsid w:val="00B30F64"/>
    <w:rsid w:val="00B30FFF"/>
    <w:rsid w:val="00B312ED"/>
    <w:rsid w:val="00B3131A"/>
    <w:rsid w:val="00B314B6"/>
    <w:rsid w:val="00B3175C"/>
    <w:rsid w:val="00B31BD4"/>
    <w:rsid w:val="00B31CCA"/>
    <w:rsid w:val="00B31F05"/>
    <w:rsid w:val="00B31F39"/>
    <w:rsid w:val="00B31F88"/>
    <w:rsid w:val="00B31F9E"/>
    <w:rsid w:val="00B320D3"/>
    <w:rsid w:val="00B3210A"/>
    <w:rsid w:val="00B3224A"/>
    <w:rsid w:val="00B323F4"/>
    <w:rsid w:val="00B324D2"/>
    <w:rsid w:val="00B3265D"/>
    <w:rsid w:val="00B3287E"/>
    <w:rsid w:val="00B3289F"/>
    <w:rsid w:val="00B32EC6"/>
    <w:rsid w:val="00B33302"/>
    <w:rsid w:val="00B337EF"/>
    <w:rsid w:val="00B33AAC"/>
    <w:rsid w:val="00B33BB3"/>
    <w:rsid w:val="00B33BD0"/>
    <w:rsid w:val="00B33C54"/>
    <w:rsid w:val="00B33CD2"/>
    <w:rsid w:val="00B33E29"/>
    <w:rsid w:val="00B33F98"/>
    <w:rsid w:val="00B34103"/>
    <w:rsid w:val="00B34641"/>
    <w:rsid w:val="00B347C1"/>
    <w:rsid w:val="00B3486F"/>
    <w:rsid w:val="00B34BAF"/>
    <w:rsid w:val="00B34BC5"/>
    <w:rsid w:val="00B34D2C"/>
    <w:rsid w:val="00B34DED"/>
    <w:rsid w:val="00B34DF0"/>
    <w:rsid w:val="00B34FC6"/>
    <w:rsid w:val="00B3512E"/>
    <w:rsid w:val="00B3572A"/>
    <w:rsid w:val="00B357AB"/>
    <w:rsid w:val="00B359E2"/>
    <w:rsid w:val="00B35AC7"/>
    <w:rsid w:val="00B35AEC"/>
    <w:rsid w:val="00B35CF7"/>
    <w:rsid w:val="00B35D49"/>
    <w:rsid w:val="00B35E02"/>
    <w:rsid w:val="00B360A5"/>
    <w:rsid w:val="00B361FC"/>
    <w:rsid w:val="00B36470"/>
    <w:rsid w:val="00B364C3"/>
    <w:rsid w:val="00B3650B"/>
    <w:rsid w:val="00B369C7"/>
    <w:rsid w:val="00B36A39"/>
    <w:rsid w:val="00B36BF1"/>
    <w:rsid w:val="00B36C83"/>
    <w:rsid w:val="00B36C87"/>
    <w:rsid w:val="00B36ED6"/>
    <w:rsid w:val="00B36F84"/>
    <w:rsid w:val="00B36F96"/>
    <w:rsid w:val="00B370F5"/>
    <w:rsid w:val="00B374CC"/>
    <w:rsid w:val="00B3754F"/>
    <w:rsid w:val="00B375EB"/>
    <w:rsid w:val="00B3762A"/>
    <w:rsid w:val="00B378D7"/>
    <w:rsid w:val="00B379E7"/>
    <w:rsid w:val="00B37A17"/>
    <w:rsid w:val="00B37B8C"/>
    <w:rsid w:val="00B37E38"/>
    <w:rsid w:val="00B4002B"/>
    <w:rsid w:val="00B40030"/>
    <w:rsid w:val="00B40188"/>
    <w:rsid w:val="00B4021A"/>
    <w:rsid w:val="00B402DE"/>
    <w:rsid w:val="00B40625"/>
    <w:rsid w:val="00B40648"/>
    <w:rsid w:val="00B406C2"/>
    <w:rsid w:val="00B4074C"/>
    <w:rsid w:val="00B4085E"/>
    <w:rsid w:val="00B40A7D"/>
    <w:rsid w:val="00B40D07"/>
    <w:rsid w:val="00B40D36"/>
    <w:rsid w:val="00B40DAB"/>
    <w:rsid w:val="00B40EFB"/>
    <w:rsid w:val="00B4115C"/>
    <w:rsid w:val="00B412BF"/>
    <w:rsid w:val="00B41429"/>
    <w:rsid w:val="00B416B2"/>
    <w:rsid w:val="00B41708"/>
    <w:rsid w:val="00B41717"/>
    <w:rsid w:val="00B419EF"/>
    <w:rsid w:val="00B41C53"/>
    <w:rsid w:val="00B41DEE"/>
    <w:rsid w:val="00B41ED0"/>
    <w:rsid w:val="00B42171"/>
    <w:rsid w:val="00B425E5"/>
    <w:rsid w:val="00B42697"/>
    <w:rsid w:val="00B426DF"/>
    <w:rsid w:val="00B429C2"/>
    <w:rsid w:val="00B42A52"/>
    <w:rsid w:val="00B42B5F"/>
    <w:rsid w:val="00B42BAD"/>
    <w:rsid w:val="00B42FCF"/>
    <w:rsid w:val="00B433C7"/>
    <w:rsid w:val="00B433D9"/>
    <w:rsid w:val="00B4353D"/>
    <w:rsid w:val="00B435C9"/>
    <w:rsid w:val="00B439AF"/>
    <w:rsid w:val="00B43C34"/>
    <w:rsid w:val="00B43E0D"/>
    <w:rsid w:val="00B43FD8"/>
    <w:rsid w:val="00B4406E"/>
    <w:rsid w:val="00B44255"/>
    <w:rsid w:val="00B446B7"/>
    <w:rsid w:val="00B448C8"/>
    <w:rsid w:val="00B448E8"/>
    <w:rsid w:val="00B4493C"/>
    <w:rsid w:val="00B449BC"/>
    <w:rsid w:val="00B44B8E"/>
    <w:rsid w:val="00B44EB7"/>
    <w:rsid w:val="00B4529B"/>
    <w:rsid w:val="00B452FA"/>
    <w:rsid w:val="00B45758"/>
    <w:rsid w:val="00B45D02"/>
    <w:rsid w:val="00B45E16"/>
    <w:rsid w:val="00B46232"/>
    <w:rsid w:val="00B462A1"/>
    <w:rsid w:val="00B466C5"/>
    <w:rsid w:val="00B46904"/>
    <w:rsid w:val="00B469EE"/>
    <w:rsid w:val="00B46B19"/>
    <w:rsid w:val="00B46D10"/>
    <w:rsid w:val="00B46D82"/>
    <w:rsid w:val="00B46DB8"/>
    <w:rsid w:val="00B470B0"/>
    <w:rsid w:val="00B4782A"/>
    <w:rsid w:val="00B478D2"/>
    <w:rsid w:val="00B47BF3"/>
    <w:rsid w:val="00B47D08"/>
    <w:rsid w:val="00B47DEC"/>
    <w:rsid w:val="00B47EF8"/>
    <w:rsid w:val="00B47F28"/>
    <w:rsid w:val="00B47F8E"/>
    <w:rsid w:val="00B5024E"/>
    <w:rsid w:val="00B50436"/>
    <w:rsid w:val="00B5053B"/>
    <w:rsid w:val="00B50A82"/>
    <w:rsid w:val="00B50B3D"/>
    <w:rsid w:val="00B50DCB"/>
    <w:rsid w:val="00B50FDC"/>
    <w:rsid w:val="00B5106D"/>
    <w:rsid w:val="00B51079"/>
    <w:rsid w:val="00B51125"/>
    <w:rsid w:val="00B51610"/>
    <w:rsid w:val="00B51B58"/>
    <w:rsid w:val="00B51C7F"/>
    <w:rsid w:val="00B51D91"/>
    <w:rsid w:val="00B52017"/>
    <w:rsid w:val="00B5229E"/>
    <w:rsid w:val="00B5263A"/>
    <w:rsid w:val="00B52791"/>
    <w:rsid w:val="00B52829"/>
    <w:rsid w:val="00B52CF8"/>
    <w:rsid w:val="00B52E40"/>
    <w:rsid w:val="00B52F82"/>
    <w:rsid w:val="00B53004"/>
    <w:rsid w:val="00B5310F"/>
    <w:rsid w:val="00B53136"/>
    <w:rsid w:val="00B53259"/>
    <w:rsid w:val="00B534DA"/>
    <w:rsid w:val="00B5354D"/>
    <w:rsid w:val="00B53B32"/>
    <w:rsid w:val="00B53B88"/>
    <w:rsid w:val="00B53C2C"/>
    <w:rsid w:val="00B54095"/>
    <w:rsid w:val="00B54165"/>
    <w:rsid w:val="00B54468"/>
    <w:rsid w:val="00B5456A"/>
    <w:rsid w:val="00B545AF"/>
    <w:rsid w:val="00B5475A"/>
    <w:rsid w:val="00B5476A"/>
    <w:rsid w:val="00B547D7"/>
    <w:rsid w:val="00B54B4B"/>
    <w:rsid w:val="00B54E78"/>
    <w:rsid w:val="00B54EC5"/>
    <w:rsid w:val="00B55000"/>
    <w:rsid w:val="00B5504F"/>
    <w:rsid w:val="00B550BD"/>
    <w:rsid w:val="00B554D2"/>
    <w:rsid w:val="00B55CE5"/>
    <w:rsid w:val="00B55D81"/>
    <w:rsid w:val="00B55EED"/>
    <w:rsid w:val="00B55F6C"/>
    <w:rsid w:val="00B56055"/>
    <w:rsid w:val="00B561E6"/>
    <w:rsid w:val="00B5624B"/>
    <w:rsid w:val="00B5639A"/>
    <w:rsid w:val="00B563E6"/>
    <w:rsid w:val="00B566D0"/>
    <w:rsid w:val="00B56A0A"/>
    <w:rsid w:val="00B56A68"/>
    <w:rsid w:val="00B56F12"/>
    <w:rsid w:val="00B57270"/>
    <w:rsid w:val="00B57292"/>
    <w:rsid w:val="00B5729D"/>
    <w:rsid w:val="00B576C3"/>
    <w:rsid w:val="00B5786C"/>
    <w:rsid w:val="00B57931"/>
    <w:rsid w:val="00B57A05"/>
    <w:rsid w:val="00B57C5C"/>
    <w:rsid w:val="00B57D0D"/>
    <w:rsid w:val="00B57D85"/>
    <w:rsid w:val="00B606B7"/>
    <w:rsid w:val="00B60B66"/>
    <w:rsid w:val="00B60DE6"/>
    <w:rsid w:val="00B60DEF"/>
    <w:rsid w:val="00B61277"/>
    <w:rsid w:val="00B616FB"/>
    <w:rsid w:val="00B61D02"/>
    <w:rsid w:val="00B61F8D"/>
    <w:rsid w:val="00B62044"/>
    <w:rsid w:val="00B62235"/>
    <w:rsid w:val="00B623B6"/>
    <w:rsid w:val="00B628A8"/>
    <w:rsid w:val="00B62A11"/>
    <w:rsid w:val="00B62A8E"/>
    <w:rsid w:val="00B62E0A"/>
    <w:rsid w:val="00B6304C"/>
    <w:rsid w:val="00B63097"/>
    <w:rsid w:val="00B6367C"/>
    <w:rsid w:val="00B636F6"/>
    <w:rsid w:val="00B637BA"/>
    <w:rsid w:val="00B63945"/>
    <w:rsid w:val="00B6397B"/>
    <w:rsid w:val="00B63B38"/>
    <w:rsid w:val="00B63C28"/>
    <w:rsid w:val="00B64076"/>
    <w:rsid w:val="00B6408C"/>
    <w:rsid w:val="00B640A9"/>
    <w:rsid w:val="00B64391"/>
    <w:rsid w:val="00B645AB"/>
    <w:rsid w:val="00B648EE"/>
    <w:rsid w:val="00B64BB0"/>
    <w:rsid w:val="00B64C83"/>
    <w:rsid w:val="00B64CF0"/>
    <w:rsid w:val="00B652A3"/>
    <w:rsid w:val="00B655E4"/>
    <w:rsid w:val="00B658F7"/>
    <w:rsid w:val="00B65B1A"/>
    <w:rsid w:val="00B65BEF"/>
    <w:rsid w:val="00B65CEE"/>
    <w:rsid w:val="00B65D25"/>
    <w:rsid w:val="00B65DF6"/>
    <w:rsid w:val="00B65F52"/>
    <w:rsid w:val="00B66038"/>
    <w:rsid w:val="00B660B9"/>
    <w:rsid w:val="00B661C1"/>
    <w:rsid w:val="00B66209"/>
    <w:rsid w:val="00B66623"/>
    <w:rsid w:val="00B66640"/>
    <w:rsid w:val="00B6673E"/>
    <w:rsid w:val="00B66A39"/>
    <w:rsid w:val="00B66B09"/>
    <w:rsid w:val="00B66B2A"/>
    <w:rsid w:val="00B66D19"/>
    <w:rsid w:val="00B66F59"/>
    <w:rsid w:val="00B6728B"/>
    <w:rsid w:val="00B67484"/>
    <w:rsid w:val="00B6754B"/>
    <w:rsid w:val="00B6761C"/>
    <w:rsid w:val="00B6775E"/>
    <w:rsid w:val="00B67AF6"/>
    <w:rsid w:val="00B67BD0"/>
    <w:rsid w:val="00B67E60"/>
    <w:rsid w:val="00B67F3D"/>
    <w:rsid w:val="00B7015F"/>
    <w:rsid w:val="00B70882"/>
    <w:rsid w:val="00B70E48"/>
    <w:rsid w:val="00B70F8A"/>
    <w:rsid w:val="00B7107D"/>
    <w:rsid w:val="00B7109A"/>
    <w:rsid w:val="00B71163"/>
    <w:rsid w:val="00B71179"/>
    <w:rsid w:val="00B711CF"/>
    <w:rsid w:val="00B71288"/>
    <w:rsid w:val="00B716FB"/>
    <w:rsid w:val="00B7184B"/>
    <w:rsid w:val="00B71857"/>
    <w:rsid w:val="00B71C79"/>
    <w:rsid w:val="00B71CEA"/>
    <w:rsid w:val="00B71E9D"/>
    <w:rsid w:val="00B71EB7"/>
    <w:rsid w:val="00B7266A"/>
    <w:rsid w:val="00B72B31"/>
    <w:rsid w:val="00B72E05"/>
    <w:rsid w:val="00B7312E"/>
    <w:rsid w:val="00B73284"/>
    <w:rsid w:val="00B73573"/>
    <w:rsid w:val="00B73591"/>
    <w:rsid w:val="00B736CD"/>
    <w:rsid w:val="00B739BE"/>
    <w:rsid w:val="00B73BD8"/>
    <w:rsid w:val="00B73BE3"/>
    <w:rsid w:val="00B73DC8"/>
    <w:rsid w:val="00B73F8F"/>
    <w:rsid w:val="00B7419C"/>
    <w:rsid w:val="00B74D14"/>
    <w:rsid w:val="00B74D62"/>
    <w:rsid w:val="00B74F50"/>
    <w:rsid w:val="00B750BC"/>
    <w:rsid w:val="00B75222"/>
    <w:rsid w:val="00B75389"/>
    <w:rsid w:val="00B754AD"/>
    <w:rsid w:val="00B754F7"/>
    <w:rsid w:val="00B755FA"/>
    <w:rsid w:val="00B75B24"/>
    <w:rsid w:val="00B75D41"/>
    <w:rsid w:val="00B76255"/>
    <w:rsid w:val="00B767AD"/>
    <w:rsid w:val="00B76907"/>
    <w:rsid w:val="00B769CC"/>
    <w:rsid w:val="00B769D4"/>
    <w:rsid w:val="00B76AA3"/>
    <w:rsid w:val="00B76C16"/>
    <w:rsid w:val="00B76C28"/>
    <w:rsid w:val="00B770A5"/>
    <w:rsid w:val="00B77126"/>
    <w:rsid w:val="00B77482"/>
    <w:rsid w:val="00B7761F"/>
    <w:rsid w:val="00B778D3"/>
    <w:rsid w:val="00B77A67"/>
    <w:rsid w:val="00B77AD8"/>
    <w:rsid w:val="00B77FFA"/>
    <w:rsid w:val="00B802EC"/>
    <w:rsid w:val="00B804CF"/>
    <w:rsid w:val="00B80528"/>
    <w:rsid w:val="00B807CF"/>
    <w:rsid w:val="00B80A41"/>
    <w:rsid w:val="00B80B34"/>
    <w:rsid w:val="00B8111D"/>
    <w:rsid w:val="00B8112D"/>
    <w:rsid w:val="00B81441"/>
    <w:rsid w:val="00B814BF"/>
    <w:rsid w:val="00B81AC9"/>
    <w:rsid w:val="00B81F03"/>
    <w:rsid w:val="00B81F28"/>
    <w:rsid w:val="00B822FC"/>
    <w:rsid w:val="00B82496"/>
    <w:rsid w:val="00B8254F"/>
    <w:rsid w:val="00B825C2"/>
    <w:rsid w:val="00B827F4"/>
    <w:rsid w:val="00B828E6"/>
    <w:rsid w:val="00B83761"/>
    <w:rsid w:val="00B839D8"/>
    <w:rsid w:val="00B83BB4"/>
    <w:rsid w:val="00B83C4B"/>
    <w:rsid w:val="00B84020"/>
    <w:rsid w:val="00B84875"/>
    <w:rsid w:val="00B84B2A"/>
    <w:rsid w:val="00B84C80"/>
    <w:rsid w:val="00B84D54"/>
    <w:rsid w:val="00B84E6D"/>
    <w:rsid w:val="00B850FB"/>
    <w:rsid w:val="00B852C9"/>
    <w:rsid w:val="00B8532F"/>
    <w:rsid w:val="00B85342"/>
    <w:rsid w:val="00B8547C"/>
    <w:rsid w:val="00B854C5"/>
    <w:rsid w:val="00B85710"/>
    <w:rsid w:val="00B857A5"/>
    <w:rsid w:val="00B859C2"/>
    <w:rsid w:val="00B85A92"/>
    <w:rsid w:val="00B85B9B"/>
    <w:rsid w:val="00B85BB5"/>
    <w:rsid w:val="00B85CFD"/>
    <w:rsid w:val="00B85D9A"/>
    <w:rsid w:val="00B85DA8"/>
    <w:rsid w:val="00B85E8F"/>
    <w:rsid w:val="00B862B3"/>
    <w:rsid w:val="00B862BA"/>
    <w:rsid w:val="00B864DE"/>
    <w:rsid w:val="00B86533"/>
    <w:rsid w:val="00B8669F"/>
    <w:rsid w:val="00B86AAD"/>
    <w:rsid w:val="00B86E8A"/>
    <w:rsid w:val="00B86F09"/>
    <w:rsid w:val="00B872D0"/>
    <w:rsid w:val="00B8744C"/>
    <w:rsid w:val="00B8759A"/>
    <w:rsid w:val="00B875D0"/>
    <w:rsid w:val="00B87A1B"/>
    <w:rsid w:val="00B87B0A"/>
    <w:rsid w:val="00B87B2F"/>
    <w:rsid w:val="00B906AD"/>
    <w:rsid w:val="00B906E7"/>
    <w:rsid w:val="00B907FE"/>
    <w:rsid w:val="00B909E3"/>
    <w:rsid w:val="00B90AD5"/>
    <w:rsid w:val="00B90B13"/>
    <w:rsid w:val="00B90B88"/>
    <w:rsid w:val="00B90BAB"/>
    <w:rsid w:val="00B90E28"/>
    <w:rsid w:val="00B910E7"/>
    <w:rsid w:val="00B91349"/>
    <w:rsid w:val="00B91502"/>
    <w:rsid w:val="00B91A53"/>
    <w:rsid w:val="00B91C68"/>
    <w:rsid w:val="00B92149"/>
    <w:rsid w:val="00B92212"/>
    <w:rsid w:val="00B9231B"/>
    <w:rsid w:val="00B92627"/>
    <w:rsid w:val="00B927AD"/>
    <w:rsid w:val="00B927B9"/>
    <w:rsid w:val="00B928D9"/>
    <w:rsid w:val="00B92A27"/>
    <w:rsid w:val="00B92C4C"/>
    <w:rsid w:val="00B92D4B"/>
    <w:rsid w:val="00B92F36"/>
    <w:rsid w:val="00B93182"/>
    <w:rsid w:val="00B93364"/>
    <w:rsid w:val="00B93796"/>
    <w:rsid w:val="00B937F1"/>
    <w:rsid w:val="00B93A0F"/>
    <w:rsid w:val="00B93BFD"/>
    <w:rsid w:val="00B93F11"/>
    <w:rsid w:val="00B943C6"/>
    <w:rsid w:val="00B94542"/>
    <w:rsid w:val="00B9459D"/>
    <w:rsid w:val="00B9475A"/>
    <w:rsid w:val="00B947EA"/>
    <w:rsid w:val="00B949BF"/>
    <w:rsid w:val="00B94A0D"/>
    <w:rsid w:val="00B94A5B"/>
    <w:rsid w:val="00B94B1C"/>
    <w:rsid w:val="00B94DA0"/>
    <w:rsid w:val="00B94DC8"/>
    <w:rsid w:val="00B94F65"/>
    <w:rsid w:val="00B94F77"/>
    <w:rsid w:val="00B9543B"/>
    <w:rsid w:val="00B95575"/>
    <w:rsid w:val="00B9597F"/>
    <w:rsid w:val="00B95A7B"/>
    <w:rsid w:val="00B95D3A"/>
    <w:rsid w:val="00B95E60"/>
    <w:rsid w:val="00B95E68"/>
    <w:rsid w:val="00B963EB"/>
    <w:rsid w:val="00B96448"/>
    <w:rsid w:val="00B96483"/>
    <w:rsid w:val="00B96C81"/>
    <w:rsid w:val="00B96CEA"/>
    <w:rsid w:val="00B96E20"/>
    <w:rsid w:val="00B96F04"/>
    <w:rsid w:val="00B972D8"/>
    <w:rsid w:val="00B973D1"/>
    <w:rsid w:val="00B975C1"/>
    <w:rsid w:val="00B97793"/>
    <w:rsid w:val="00B97805"/>
    <w:rsid w:val="00B97D01"/>
    <w:rsid w:val="00B97D6B"/>
    <w:rsid w:val="00BA01B0"/>
    <w:rsid w:val="00BA022C"/>
    <w:rsid w:val="00BA0318"/>
    <w:rsid w:val="00BA045B"/>
    <w:rsid w:val="00BA04A7"/>
    <w:rsid w:val="00BA06B9"/>
    <w:rsid w:val="00BA07FD"/>
    <w:rsid w:val="00BA0925"/>
    <w:rsid w:val="00BA0976"/>
    <w:rsid w:val="00BA0ABC"/>
    <w:rsid w:val="00BA0DFF"/>
    <w:rsid w:val="00BA1528"/>
    <w:rsid w:val="00BA169F"/>
    <w:rsid w:val="00BA19CC"/>
    <w:rsid w:val="00BA1A70"/>
    <w:rsid w:val="00BA1A93"/>
    <w:rsid w:val="00BA1C93"/>
    <w:rsid w:val="00BA1C9A"/>
    <w:rsid w:val="00BA1D52"/>
    <w:rsid w:val="00BA1EFD"/>
    <w:rsid w:val="00BA239D"/>
    <w:rsid w:val="00BA2532"/>
    <w:rsid w:val="00BA2871"/>
    <w:rsid w:val="00BA2962"/>
    <w:rsid w:val="00BA2C1D"/>
    <w:rsid w:val="00BA2FFD"/>
    <w:rsid w:val="00BA33FD"/>
    <w:rsid w:val="00BA3504"/>
    <w:rsid w:val="00BA362A"/>
    <w:rsid w:val="00BA3780"/>
    <w:rsid w:val="00BA3A6D"/>
    <w:rsid w:val="00BA3AE3"/>
    <w:rsid w:val="00BA3D4A"/>
    <w:rsid w:val="00BA3D92"/>
    <w:rsid w:val="00BA3E10"/>
    <w:rsid w:val="00BA3E98"/>
    <w:rsid w:val="00BA40B3"/>
    <w:rsid w:val="00BA4531"/>
    <w:rsid w:val="00BA4D1C"/>
    <w:rsid w:val="00BA4E9A"/>
    <w:rsid w:val="00BA5580"/>
    <w:rsid w:val="00BA59D2"/>
    <w:rsid w:val="00BA5C43"/>
    <w:rsid w:val="00BA5F74"/>
    <w:rsid w:val="00BA62D6"/>
    <w:rsid w:val="00BA630A"/>
    <w:rsid w:val="00BA63E3"/>
    <w:rsid w:val="00BA63F7"/>
    <w:rsid w:val="00BA68EB"/>
    <w:rsid w:val="00BA695B"/>
    <w:rsid w:val="00BA6B2F"/>
    <w:rsid w:val="00BA6BD2"/>
    <w:rsid w:val="00BA6BE9"/>
    <w:rsid w:val="00BA6CC0"/>
    <w:rsid w:val="00BA7089"/>
    <w:rsid w:val="00BA73D3"/>
    <w:rsid w:val="00BA7467"/>
    <w:rsid w:val="00BA7576"/>
    <w:rsid w:val="00BA75CB"/>
    <w:rsid w:val="00BA771E"/>
    <w:rsid w:val="00BA7A8D"/>
    <w:rsid w:val="00BA7B42"/>
    <w:rsid w:val="00BA7D11"/>
    <w:rsid w:val="00BA7DB8"/>
    <w:rsid w:val="00BA7E38"/>
    <w:rsid w:val="00BB0031"/>
    <w:rsid w:val="00BB038E"/>
    <w:rsid w:val="00BB08A2"/>
    <w:rsid w:val="00BB0945"/>
    <w:rsid w:val="00BB0CE1"/>
    <w:rsid w:val="00BB1364"/>
    <w:rsid w:val="00BB167A"/>
    <w:rsid w:val="00BB207D"/>
    <w:rsid w:val="00BB26BF"/>
    <w:rsid w:val="00BB276C"/>
    <w:rsid w:val="00BB27F2"/>
    <w:rsid w:val="00BB2955"/>
    <w:rsid w:val="00BB2EED"/>
    <w:rsid w:val="00BB2F17"/>
    <w:rsid w:val="00BB3217"/>
    <w:rsid w:val="00BB3E17"/>
    <w:rsid w:val="00BB3E58"/>
    <w:rsid w:val="00BB3FB7"/>
    <w:rsid w:val="00BB432C"/>
    <w:rsid w:val="00BB48A4"/>
    <w:rsid w:val="00BB4AB1"/>
    <w:rsid w:val="00BB4AFB"/>
    <w:rsid w:val="00BB4C29"/>
    <w:rsid w:val="00BB534A"/>
    <w:rsid w:val="00BB5377"/>
    <w:rsid w:val="00BB538B"/>
    <w:rsid w:val="00BB54AE"/>
    <w:rsid w:val="00BB54FF"/>
    <w:rsid w:val="00BB5995"/>
    <w:rsid w:val="00BB5CA6"/>
    <w:rsid w:val="00BB5DCE"/>
    <w:rsid w:val="00BB5FA9"/>
    <w:rsid w:val="00BB5FF0"/>
    <w:rsid w:val="00BB60F9"/>
    <w:rsid w:val="00BB62FF"/>
    <w:rsid w:val="00BB69C1"/>
    <w:rsid w:val="00BB6A37"/>
    <w:rsid w:val="00BB6C2C"/>
    <w:rsid w:val="00BB6F03"/>
    <w:rsid w:val="00BB6FC9"/>
    <w:rsid w:val="00BB7032"/>
    <w:rsid w:val="00BB7229"/>
    <w:rsid w:val="00BB747E"/>
    <w:rsid w:val="00BB7482"/>
    <w:rsid w:val="00BB74A4"/>
    <w:rsid w:val="00BB76A1"/>
    <w:rsid w:val="00BB774E"/>
    <w:rsid w:val="00BB779F"/>
    <w:rsid w:val="00BB7BC9"/>
    <w:rsid w:val="00BB7C26"/>
    <w:rsid w:val="00BB7D17"/>
    <w:rsid w:val="00BB7FBF"/>
    <w:rsid w:val="00BC0005"/>
    <w:rsid w:val="00BC00A6"/>
    <w:rsid w:val="00BC0587"/>
    <w:rsid w:val="00BC0609"/>
    <w:rsid w:val="00BC07DA"/>
    <w:rsid w:val="00BC0FF3"/>
    <w:rsid w:val="00BC1445"/>
    <w:rsid w:val="00BC14CE"/>
    <w:rsid w:val="00BC19E4"/>
    <w:rsid w:val="00BC1A5C"/>
    <w:rsid w:val="00BC2391"/>
    <w:rsid w:val="00BC272A"/>
    <w:rsid w:val="00BC2FFF"/>
    <w:rsid w:val="00BC32DF"/>
    <w:rsid w:val="00BC3579"/>
    <w:rsid w:val="00BC39E4"/>
    <w:rsid w:val="00BC3A6C"/>
    <w:rsid w:val="00BC3E0D"/>
    <w:rsid w:val="00BC3E17"/>
    <w:rsid w:val="00BC3E67"/>
    <w:rsid w:val="00BC4045"/>
    <w:rsid w:val="00BC4379"/>
    <w:rsid w:val="00BC4584"/>
    <w:rsid w:val="00BC4695"/>
    <w:rsid w:val="00BC4763"/>
    <w:rsid w:val="00BC47A4"/>
    <w:rsid w:val="00BC4B6F"/>
    <w:rsid w:val="00BC4E15"/>
    <w:rsid w:val="00BC4E55"/>
    <w:rsid w:val="00BC4ED9"/>
    <w:rsid w:val="00BC500B"/>
    <w:rsid w:val="00BC52A1"/>
    <w:rsid w:val="00BC5327"/>
    <w:rsid w:val="00BC5455"/>
    <w:rsid w:val="00BC54A3"/>
    <w:rsid w:val="00BC5647"/>
    <w:rsid w:val="00BC56E5"/>
    <w:rsid w:val="00BC594E"/>
    <w:rsid w:val="00BC5A90"/>
    <w:rsid w:val="00BC5D27"/>
    <w:rsid w:val="00BC5F98"/>
    <w:rsid w:val="00BC6157"/>
    <w:rsid w:val="00BC62A7"/>
    <w:rsid w:val="00BC6AF9"/>
    <w:rsid w:val="00BC6B82"/>
    <w:rsid w:val="00BC6CED"/>
    <w:rsid w:val="00BC7243"/>
    <w:rsid w:val="00BC76C3"/>
    <w:rsid w:val="00BC7966"/>
    <w:rsid w:val="00BC7AD0"/>
    <w:rsid w:val="00BC7B0A"/>
    <w:rsid w:val="00BC7F8A"/>
    <w:rsid w:val="00BC7FC5"/>
    <w:rsid w:val="00BD01D0"/>
    <w:rsid w:val="00BD040C"/>
    <w:rsid w:val="00BD0544"/>
    <w:rsid w:val="00BD05B2"/>
    <w:rsid w:val="00BD0C90"/>
    <w:rsid w:val="00BD0DE3"/>
    <w:rsid w:val="00BD0F38"/>
    <w:rsid w:val="00BD11E0"/>
    <w:rsid w:val="00BD1315"/>
    <w:rsid w:val="00BD1985"/>
    <w:rsid w:val="00BD1B08"/>
    <w:rsid w:val="00BD1BDD"/>
    <w:rsid w:val="00BD1D01"/>
    <w:rsid w:val="00BD209B"/>
    <w:rsid w:val="00BD20DE"/>
    <w:rsid w:val="00BD21D2"/>
    <w:rsid w:val="00BD2591"/>
    <w:rsid w:val="00BD2A16"/>
    <w:rsid w:val="00BD2AAC"/>
    <w:rsid w:val="00BD2B41"/>
    <w:rsid w:val="00BD2DC8"/>
    <w:rsid w:val="00BD2E5B"/>
    <w:rsid w:val="00BD302E"/>
    <w:rsid w:val="00BD31FA"/>
    <w:rsid w:val="00BD33F2"/>
    <w:rsid w:val="00BD3572"/>
    <w:rsid w:val="00BD3823"/>
    <w:rsid w:val="00BD382E"/>
    <w:rsid w:val="00BD3CC6"/>
    <w:rsid w:val="00BD4016"/>
    <w:rsid w:val="00BD418A"/>
    <w:rsid w:val="00BD438A"/>
    <w:rsid w:val="00BD45A1"/>
    <w:rsid w:val="00BD4844"/>
    <w:rsid w:val="00BD4ADE"/>
    <w:rsid w:val="00BD4B01"/>
    <w:rsid w:val="00BD4B4C"/>
    <w:rsid w:val="00BD4FE2"/>
    <w:rsid w:val="00BD5284"/>
    <w:rsid w:val="00BD5BBE"/>
    <w:rsid w:val="00BD5DD6"/>
    <w:rsid w:val="00BD5E66"/>
    <w:rsid w:val="00BD5F4B"/>
    <w:rsid w:val="00BD60BA"/>
    <w:rsid w:val="00BD6573"/>
    <w:rsid w:val="00BD68A6"/>
    <w:rsid w:val="00BD69D4"/>
    <w:rsid w:val="00BD6AD3"/>
    <w:rsid w:val="00BD7016"/>
    <w:rsid w:val="00BD70D3"/>
    <w:rsid w:val="00BD713A"/>
    <w:rsid w:val="00BD7302"/>
    <w:rsid w:val="00BD7711"/>
    <w:rsid w:val="00BD786A"/>
    <w:rsid w:val="00BD787C"/>
    <w:rsid w:val="00BD78A4"/>
    <w:rsid w:val="00BD7944"/>
    <w:rsid w:val="00BD79CA"/>
    <w:rsid w:val="00BD7B54"/>
    <w:rsid w:val="00BD7C5D"/>
    <w:rsid w:val="00BD7E7F"/>
    <w:rsid w:val="00BD7F75"/>
    <w:rsid w:val="00BD7FAC"/>
    <w:rsid w:val="00BE0217"/>
    <w:rsid w:val="00BE0225"/>
    <w:rsid w:val="00BE037F"/>
    <w:rsid w:val="00BE0398"/>
    <w:rsid w:val="00BE03F4"/>
    <w:rsid w:val="00BE0411"/>
    <w:rsid w:val="00BE05C4"/>
    <w:rsid w:val="00BE08BA"/>
    <w:rsid w:val="00BE08EE"/>
    <w:rsid w:val="00BE0AE5"/>
    <w:rsid w:val="00BE0C4D"/>
    <w:rsid w:val="00BE0C5C"/>
    <w:rsid w:val="00BE0F7C"/>
    <w:rsid w:val="00BE101D"/>
    <w:rsid w:val="00BE1390"/>
    <w:rsid w:val="00BE1847"/>
    <w:rsid w:val="00BE187B"/>
    <w:rsid w:val="00BE198C"/>
    <w:rsid w:val="00BE1A1D"/>
    <w:rsid w:val="00BE1AD2"/>
    <w:rsid w:val="00BE1C5E"/>
    <w:rsid w:val="00BE1C70"/>
    <w:rsid w:val="00BE1CFD"/>
    <w:rsid w:val="00BE2059"/>
    <w:rsid w:val="00BE217E"/>
    <w:rsid w:val="00BE2539"/>
    <w:rsid w:val="00BE2897"/>
    <w:rsid w:val="00BE2975"/>
    <w:rsid w:val="00BE2C9C"/>
    <w:rsid w:val="00BE2D27"/>
    <w:rsid w:val="00BE2E95"/>
    <w:rsid w:val="00BE302E"/>
    <w:rsid w:val="00BE343B"/>
    <w:rsid w:val="00BE36C1"/>
    <w:rsid w:val="00BE38BF"/>
    <w:rsid w:val="00BE3913"/>
    <w:rsid w:val="00BE3B0F"/>
    <w:rsid w:val="00BE3D7C"/>
    <w:rsid w:val="00BE3FBA"/>
    <w:rsid w:val="00BE45BF"/>
    <w:rsid w:val="00BE4A4E"/>
    <w:rsid w:val="00BE4B2C"/>
    <w:rsid w:val="00BE4B98"/>
    <w:rsid w:val="00BE4BB6"/>
    <w:rsid w:val="00BE4CA3"/>
    <w:rsid w:val="00BE4DE7"/>
    <w:rsid w:val="00BE5034"/>
    <w:rsid w:val="00BE5121"/>
    <w:rsid w:val="00BE553A"/>
    <w:rsid w:val="00BE5566"/>
    <w:rsid w:val="00BE55E3"/>
    <w:rsid w:val="00BE565F"/>
    <w:rsid w:val="00BE5A19"/>
    <w:rsid w:val="00BE5D77"/>
    <w:rsid w:val="00BE5F63"/>
    <w:rsid w:val="00BE60FD"/>
    <w:rsid w:val="00BE630A"/>
    <w:rsid w:val="00BE6395"/>
    <w:rsid w:val="00BE64A3"/>
    <w:rsid w:val="00BE65B9"/>
    <w:rsid w:val="00BE66ED"/>
    <w:rsid w:val="00BE67F3"/>
    <w:rsid w:val="00BE6892"/>
    <w:rsid w:val="00BE694A"/>
    <w:rsid w:val="00BE6D64"/>
    <w:rsid w:val="00BE70E7"/>
    <w:rsid w:val="00BE7164"/>
    <w:rsid w:val="00BE728C"/>
    <w:rsid w:val="00BE7463"/>
    <w:rsid w:val="00BE7668"/>
    <w:rsid w:val="00BE76EE"/>
    <w:rsid w:val="00BE7716"/>
    <w:rsid w:val="00BE7A67"/>
    <w:rsid w:val="00BE7A6E"/>
    <w:rsid w:val="00BE7ED0"/>
    <w:rsid w:val="00BF01F1"/>
    <w:rsid w:val="00BF025C"/>
    <w:rsid w:val="00BF0672"/>
    <w:rsid w:val="00BF0779"/>
    <w:rsid w:val="00BF07DE"/>
    <w:rsid w:val="00BF0955"/>
    <w:rsid w:val="00BF0ADA"/>
    <w:rsid w:val="00BF0DD3"/>
    <w:rsid w:val="00BF0ECC"/>
    <w:rsid w:val="00BF0EDA"/>
    <w:rsid w:val="00BF1050"/>
    <w:rsid w:val="00BF1134"/>
    <w:rsid w:val="00BF150C"/>
    <w:rsid w:val="00BF151C"/>
    <w:rsid w:val="00BF175F"/>
    <w:rsid w:val="00BF1AE6"/>
    <w:rsid w:val="00BF1B7E"/>
    <w:rsid w:val="00BF1B95"/>
    <w:rsid w:val="00BF1C24"/>
    <w:rsid w:val="00BF1C7B"/>
    <w:rsid w:val="00BF1D0A"/>
    <w:rsid w:val="00BF1FEB"/>
    <w:rsid w:val="00BF2132"/>
    <w:rsid w:val="00BF22B9"/>
    <w:rsid w:val="00BF2304"/>
    <w:rsid w:val="00BF246E"/>
    <w:rsid w:val="00BF24E4"/>
    <w:rsid w:val="00BF26D1"/>
    <w:rsid w:val="00BF2B8A"/>
    <w:rsid w:val="00BF2BCF"/>
    <w:rsid w:val="00BF30F6"/>
    <w:rsid w:val="00BF31DC"/>
    <w:rsid w:val="00BF352F"/>
    <w:rsid w:val="00BF376C"/>
    <w:rsid w:val="00BF389B"/>
    <w:rsid w:val="00BF3D1B"/>
    <w:rsid w:val="00BF3F60"/>
    <w:rsid w:val="00BF406E"/>
    <w:rsid w:val="00BF42D3"/>
    <w:rsid w:val="00BF42F9"/>
    <w:rsid w:val="00BF4689"/>
    <w:rsid w:val="00BF48C0"/>
    <w:rsid w:val="00BF4B49"/>
    <w:rsid w:val="00BF4B87"/>
    <w:rsid w:val="00BF4BBB"/>
    <w:rsid w:val="00BF4CF6"/>
    <w:rsid w:val="00BF50D4"/>
    <w:rsid w:val="00BF5190"/>
    <w:rsid w:val="00BF5250"/>
    <w:rsid w:val="00BF5829"/>
    <w:rsid w:val="00BF58AE"/>
    <w:rsid w:val="00BF5972"/>
    <w:rsid w:val="00BF59FF"/>
    <w:rsid w:val="00BF5A1B"/>
    <w:rsid w:val="00BF5A28"/>
    <w:rsid w:val="00BF5A53"/>
    <w:rsid w:val="00BF5C78"/>
    <w:rsid w:val="00BF5D82"/>
    <w:rsid w:val="00BF6156"/>
    <w:rsid w:val="00BF6176"/>
    <w:rsid w:val="00BF631B"/>
    <w:rsid w:val="00BF68B2"/>
    <w:rsid w:val="00BF6C2E"/>
    <w:rsid w:val="00BF6DC9"/>
    <w:rsid w:val="00BF6F19"/>
    <w:rsid w:val="00BF6F72"/>
    <w:rsid w:val="00BF7439"/>
    <w:rsid w:val="00BF76D5"/>
    <w:rsid w:val="00BF7C86"/>
    <w:rsid w:val="00C00096"/>
    <w:rsid w:val="00C000B5"/>
    <w:rsid w:val="00C000BF"/>
    <w:rsid w:val="00C001D6"/>
    <w:rsid w:val="00C001DD"/>
    <w:rsid w:val="00C003AA"/>
    <w:rsid w:val="00C006A7"/>
    <w:rsid w:val="00C006D8"/>
    <w:rsid w:val="00C00A57"/>
    <w:rsid w:val="00C00BE5"/>
    <w:rsid w:val="00C00D70"/>
    <w:rsid w:val="00C01606"/>
    <w:rsid w:val="00C01979"/>
    <w:rsid w:val="00C01B27"/>
    <w:rsid w:val="00C01BC4"/>
    <w:rsid w:val="00C01D31"/>
    <w:rsid w:val="00C01D8F"/>
    <w:rsid w:val="00C01EF1"/>
    <w:rsid w:val="00C01EF2"/>
    <w:rsid w:val="00C01F55"/>
    <w:rsid w:val="00C01F5A"/>
    <w:rsid w:val="00C01FFE"/>
    <w:rsid w:val="00C02065"/>
    <w:rsid w:val="00C02113"/>
    <w:rsid w:val="00C0225B"/>
    <w:rsid w:val="00C024FE"/>
    <w:rsid w:val="00C02681"/>
    <w:rsid w:val="00C02A75"/>
    <w:rsid w:val="00C02D17"/>
    <w:rsid w:val="00C0336A"/>
    <w:rsid w:val="00C036F4"/>
    <w:rsid w:val="00C03816"/>
    <w:rsid w:val="00C038BE"/>
    <w:rsid w:val="00C03C8F"/>
    <w:rsid w:val="00C03DD0"/>
    <w:rsid w:val="00C03F05"/>
    <w:rsid w:val="00C0422D"/>
    <w:rsid w:val="00C045FA"/>
    <w:rsid w:val="00C04669"/>
    <w:rsid w:val="00C0471A"/>
    <w:rsid w:val="00C048F9"/>
    <w:rsid w:val="00C049B0"/>
    <w:rsid w:val="00C04BCB"/>
    <w:rsid w:val="00C05012"/>
    <w:rsid w:val="00C05043"/>
    <w:rsid w:val="00C0562A"/>
    <w:rsid w:val="00C05663"/>
    <w:rsid w:val="00C056E7"/>
    <w:rsid w:val="00C05888"/>
    <w:rsid w:val="00C05CB8"/>
    <w:rsid w:val="00C05F4C"/>
    <w:rsid w:val="00C06236"/>
    <w:rsid w:val="00C062CA"/>
    <w:rsid w:val="00C065A9"/>
    <w:rsid w:val="00C06682"/>
    <w:rsid w:val="00C0669D"/>
    <w:rsid w:val="00C06869"/>
    <w:rsid w:val="00C069AF"/>
    <w:rsid w:val="00C070A6"/>
    <w:rsid w:val="00C070DB"/>
    <w:rsid w:val="00C0736A"/>
    <w:rsid w:val="00C076CB"/>
    <w:rsid w:val="00C0782C"/>
    <w:rsid w:val="00C07848"/>
    <w:rsid w:val="00C07859"/>
    <w:rsid w:val="00C07902"/>
    <w:rsid w:val="00C07B91"/>
    <w:rsid w:val="00C07BFD"/>
    <w:rsid w:val="00C07FD9"/>
    <w:rsid w:val="00C10183"/>
    <w:rsid w:val="00C104AE"/>
    <w:rsid w:val="00C10581"/>
    <w:rsid w:val="00C1067D"/>
    <w:rsid w:val="00C108CE"/>
    <w:rsid w:val="00C10A70"/>
    <w:rsid w:val="00C10CCC"/>
    <w:rsid w:val="00C10D9D"/>
    <w:rsid w:val="00C10E4B"/>
    <w:rsid w:val="00C11163"/>
    <w:rsid w:val="00C1147A"/>
    <w:rsid w:val="00C114DF"/>
    <w:rsid w:val="00C11682"/>
    <w:rsid w:val="00C11E70"/>
    <w:rsid w:val="00C1229C"/>
    <w:rsid w:val="00C12471"/>
    <w:rsid w:val="00C12513"/>
    <w:rsid w:val="00C1251E"/>
    <w:rsid w:val="00C12565"/>
    <w:rsid w:val="00C1267F"/>
    <w:rsid w:val="00C12996"/>
    <w:rsid w:val="00C12A3A"/>
    <w:rsid w:val="00C12B64"/>
    <w:rsid w:val="00C12BD9"/>
    <w:rsid w:val="00C12FC2"/>
    <w:rsid w:val="00C13100"/>
    <w:rsid w:val="00C131D6"/>
    <w:rsid w:val="00C13804"/>
    <w:rsid w:val="00C13892"/>
    <w:rsid w:val="00C138EC"/>
    <w:rsid w:val="00C13B93"/>
    <w:rsid w:val="00C13C67"/>
    <w:rsid w:val="00C13CE0"/>
    <w:rsid w:val="00C13DCE"/>
    <w:rsid w:val="00C143F8"/>
    <w:rsid w:val="00C14441"/>
    <w:rsid w:val="00C149C0"/>
    <w:rsid w:val="00C14C5D"/>
    <w:rsid w:val="00C14EE7"/>
    <w:rsid w:val="00C14F7C"/>
    <w:rsid w:val="00C14FCD"/>
    <w:rsid w:val="00C152F0"/>
    <w:rsid w:val="00C15988"/>
    <w:rsid w:val="00C15C0D"/>
    <w:rsid w:val="00C15CC6"/>
    <w:rsid w:val="00C161DC"/>
    <w:rsid w:val="00C162D3"/>
    <w:rsid w:val="00C1634E"/>
    <w:rsid w:val="00C1650C"/>
    <w:rsid w:val="00C1659D"/>
    <w:rsid w:val="00C1668A"/>
    <w:rsid w:val="00C16732"/>
    <w:rsid w:val="00C167BF"/>
    <w:rsid w:val="00C16893"/>
    <w:rsid w:val="00C16B05"/>
    <w:rsid w:val="00C16C83"/>
    <w:rsid w:val="00C16D8A"/>
    <w:rsid w:val="00C16FBA"/>
    <w:rsid w:val="00C1700F"/>
    <w:rsid w:val="00C170CD"/>
    <w:rsid w:val="00C172E9"/>
    <w:rsid w:val="00C17582"/>
    <w:rsid w:val="00C17981"/>
    <w:rsid w:val="00C17B8F"/>
    <w:rsid w:val="00C17DA4"/>
    <w:rsid w:val="00C17DDE"/>
    <w:rsid w:val="00C201AD"/>
    <w:rsid w:val="00C201F3"/>
    <w:rsid w:val="00C20333"/>
    <w:rsid w:val="00C204CA"/>
    <w:rsid w:val="00C204CB"/>
    <w:rsid w:val="00C206E8"/>
    <w:rsid w:val="00C2071C"/>
    <w:rsid w:val="00C20A81"/>
    <w:rsid w:val="00C20BD5"/>
    <w:rsid w:val="00C21026"/>
    <w:rsid w:val="00C2156C"/>
    <w:rsid w:val="00C216FB"/>
    <w:rsid w:val="00C2192F"/>
    <w:rsid w:val="00C21CF9"/>
    <w:rsid w:val="00C21D34"/>
    <w:rsid w:val="00C21DD0"/>
    <w:rsid w:val="00C21E68"/>
    <w:rsid w:val="00C21FF7"/>
    <w:rsid w:val="00C22324"/>
    <w:rsid w:val="00C2232A"/>
    <w:rsid w:val="00C2245B"/>
    <w:rsid w:val="00C22721"/>
    <w:rsid w:val="00C230D3"/>
    <w:rsid w:val="00C232AF"/>
    <w:rsid w:val="00C23330"/>
    <w:rsid w:val="00C23548"/>
    <w:rsid w:val="00C23956"/>
    <w:rsid w:val="00C23990"/>
    <w:rsid w:val="00C23A43"/>
    <w:rsid w:val="00C23ADC"/>
    <w:rsid w:val="00C23B3F"/>
    <w:rsid w:val="00C23E10"/>
    <w:rsid w:val="00C240F3"/>
    <w:rsid w:val="00C240F9"/>
    <w:rsid w:val="00C24129"/>
    <w:rsid w:val="00C2440A"/>
    <w:rsid w:val="00C2483B"/>
    <w:rsid w:val="00C24CA5"/>
    <w:rsid w:val="00C24EEC"/>
    <w:rsid w:val="00C2543D"/>
    <w:rsid w:val="00C257D2"/>
    <w:rsid w:val="00C25811"/>
    <w:rsid w:val="00C25A15"/>
    <w:rsid w:val="00C25CE2"/>
    <w:rsid w:val="00C260FB"/>
    <w:rsid w:val="00C2625D"/>
    <w:rsid w:val="00C262BC"/>
    <w:rsid w:val="00C2656F"/>
    <w:rsid w:val="00C26A5C"/>
    <w:rsid w:val="00C26B15"/>
    <w:rsid w:val="00C26CF4"/>
    <w:rsid w:val="00C26D24"/>
    <w:rsid w:val="00C26F7A"/>
    <w:rsid w:val="00C27447"/>
    <w:rsid w:val="00C2746B"/>
    <w:rsid w:val="00C27C78"/>
    <w:rsid w:val="00C27C89"/>
    <w:rsid w:val="00C27CAB"/>
    <w:rsid w:val="00C27E04"/>
    <w:rsid w:val="00C27F7E"/>
    <w:rsid w:val="00C300AF"/>
    <w:rsid w:val="00C3018D"/>
    <w:rsid w:val="00C301D8"/>
    <w:rsid w:val="00C30238"/>
    <w:rsid w:val="00C30625"/>
    <w:rsid w:val="00C30AB8"/>
    <w:rsid w:val="00C30B01"/>
    <w:rsid w:val="00C30C90"/>
    <w:rsid w:val="00C30CFB"/>
    <w:rsid w:val="00C30DD8"/>
    <w:rsid w:val="00C30E2F"/>
    <w:rsid w:val="00C31235"/>
    <w:rsid w:val="00C315C8"/>
    <w:rsid w:val="00C31802"/>
    <w:rsid w:val="00C31A92"/>
    <w:rsid w:val="00C31D61"/>
    <w:rsid w:val="00C321A5"/>
    <w:rsid w:val="00C32203"/>
    <w:rsid w:val="00C32269"/>
    <w:rsid w:val="00C326CD"/>
    <w:rsid w:val="00C32948"/>
    <w:rsid w:val="00C32B4D"/>
    <w:rsid w:val="00C32C24"/>
    <w:rsid w:val="00C32E1C"/>
    <w:rsid w:val="00C33060"/>
    <w:rsid w:val="00C3321E"/>
    <w:rsid w:val="00C33228"/>
    <w:rsid w:val="00C3325B"/>
    <w:rsid w:val="00C335DD"/>
    <w:rsid w:val="00C33734"/>
    <w:rsid w:val="00C337C1"/>
    <w:rsid w:val="00C33A29"/>
    <w:rsid w:val="00C33A95"/>
    <w:rsid w:val="00C33AC7"/>
    <w:rsid w:val="00C34174"/>
    <w:rsid w:val="00C3417B"/>
    <w:rsid w:val="00C34276"/>
    <w:rsid w:val="00C3464A"/>
    <w:rsid w:val="00C3472C"/>
    <w:rsid w:val="00C34810"/>
    <w:rsid w:val="00C34839"/>
    <w:rsid w:val="00C3539B"/>
    <w:rsid w:val="00C35515"/>
    <w:rsid w:val="00C35A7B"/>
    <w:rsid w:val="00C35CD5"/>
    <w:rsid w:val="00C35E8D"/>
    <w:rsid w:val="00C35E99"/>
    <w:rsid w:val="00C35F8B"/>
    <w:rsid w:val="00C3624D"/>
    <w:rsid w:val="00C363DC"/>
    <w:rsid w:val="00C36AC9"/>
    <w:rsid w:val="00C36EA0"/>
    <w:rsid w:val="00C36FE3"/>
    <w:rsid w:val="00C37141"/>
    <w:rsid w:val="00C37277"/>
    <w:rsid w:val="00C3734C"/>
    <w:rsid w:val="00C37363"/>
    <w:rsid w:val="00C3737B"/>
    <w:rsid w:val="00C3751C"/>
    <w:rsid w:val="00C37735"/>
    <w:rsid w:val="00C37752"/>
    <w:rsid w:val="00C377B7"/>
    <w:rsid w:val="00C378E1"/>
    <w:rsid w:val="00C37A07"/>
    <w:rsid w:val="00C37F18"/>
    <w:rsid w:val="00C37FB6"/>
    <w:rsid w:val="00C40077"/>
    <w:rsid w:val="00C40146"/>
    <w:rsid w:val="00C40297"/>
    <w:rsid w:val="00C402EA"/>
    <w:rsid w:val="00C4041C"/>
    <w:rsid w:val="00C40471"/>
    <w:rsid w:val="00C407FA"/>
    <w:rsid w:val="00C40BB5"/>
    <w:rsid w:val="00C40C5F"/>
    <w:rsid w:val="00C40EC6"/>
    <w:rsid w:val="00C40FBF"/>
    <w:rsid w:val="00C41449"/>
    <w:rsid w:val="00C41BA7"/>
    <w:rsid w:val="00C41BB2"/>
    <w:rsid w:val="00C41D3C"/>
    <w:rsid w:val="00C41EDA"/>
    <w:rsid w:val="00C421EB"/>
    <w:rsid w:val="00C42303"/>
    <w:rsid w:val="00C425EB"/>
    <w:rsid w:val="00C42713"/>
    <w:rsid w:val="00C4275B"/>
    <w:rsid w:val="00C42A1F"/>
    <w:rsid w:val="00C42B6E"/>
    <w:rsid w:val="00C42D4C"/>
    <w:rsid w:val="00C4303F"/>
    <w:rsid w:val="00C43074"/>
    <w:rsid w:val="00C43432"/>
    <w:rsid w:val="00C434D3"/>
    <w:rsid w:val="00C436C6"/>
    <w:rsid w:val="00C437CC"/>
    <w:rsid w:val="00C43C97"/>
    <w:rsid w:val="00C4421F"/>
    <w:rsid w:val="00C4443D"/>
    <w:rsid w:val="00C444C3"/>
    <w:rsid w:val="00C44556"/>
    <w:rsid w:val="00C44617"/>
    <w:rsid w:val="00C447BD"/>
    <w:rsid w:val="00C44ADD"/>
    <w:rsid w:val="00C44AE5"/>
    <w:rsid w:val="00C44AFD"/>
    <w:rsid w:val="00C44BC4"/>
    <w:rsid w:val="00C44D21"/>
    <w:rsid w:val="00C44DB9"/>
    <w:rsid w:val="00C44E14"/>
    <w:rsid w:val="00C44E3D"/>
    <w:rsid w:val="00C4550A"/>
    <w:rsid w:val="00C455AD"/>
    <w:rsid w:val="00C4577C"/>
    <w:rsid w:val="00C45861"/>
    <w:rsid w:val="00C45A31"/>
    <w:rsid w:val="00C45AF6"/>
    <w:rsid w:val="00C45D3A"/>
    <w:rsid w:val="00C45DD7"/>
    <w:rsid w:val="00C46011"/>
    <w:rsid w:val="00C4602C"/>
    <w:rsid w:val="00C4643E"/>
    <w:rsid w:val="00C46D48"/>
    <w:rsid w:val="00C46D79"/>
    <w:rsid w:val="00C46F23"/>
    <w:rsid w:val="00C46F5D"/>
    <w:rsid w:val="00C471C7"/>
    <w:rsid w:val="00C47853"/>
    <w:rsid w:val="00C47A65"/>
    <w:rsid w:val="00C47A9D"/>
    <w:rsid w:val="00C47AD0"/>
    <w:rsid w:val="00C47B3E"/>
    <w:rsid w:val="00C47CDA"/>
    <w:rsid w:val="00C47D47"/>
    <w:rsid w:val="00C5018A"/>
    <w:rsid w:val="00C5028B"/>
    <w:rsid w:val="00C50406"/>
    <w:rsid w:val="00C50695"/>
    <w:rsid w:val="00C50AAD"/>
    <w:rsid w:val="00C50EB6"/>
    <w:rsid w:val="00C50F26"/>
    <w:rsid w:val="00C51201"/>
    <w:rsid w:val="00C51643"/>
    <w:rsid w:val="00C5165C"/>
    <w:rsid w:val="00C5173B"/>
    <w:rsid w:val="00C51A62"/>
    <w:rsid w:val="00C51D85"/>
    <w:rsid w:val="00C51DCC"/>
    <w:rsid w:val="00C51E84"/>
    <w:rsid w:val="00C5218A"/>
    <w:rsid w:val="00C522A7"/>
    <w:rsid w:val="00C5233D"/>
    <w:rsid w:val="00C523AA"/>
    <w:rsid w:val="00C52410"/>
    <w:rsid w:val="00C526F9"/>
    <w:rsid w:val="00C5274D"/>
    <w:rsid w:val="00C5283C"/>
    <w:rsid w:val="00C529E7"/>
    <w:rsid w:val="00C52B0C"/>
    <w:rsid w:val="00C52CD3"/>
    <w:rsid w:val="00C52D55"/>
    <w:rsid w:val="00C5308B"/>
    <w:rsid w:val="00C531AC"/>
    <w:rsid w:val="00C5392B"/>
    <w:rsid w:val="00C53934"/>
    <w:rsid w:val="00C53A8B"/>
    <w:rsid w:val="00C53C2B"/>
    <w:rsid w:val="00C53D62"/>
    <w:rsid w:val="00C53EBE"/>
    <w:rsid w:val="00C540DA"/>
    <w:rsid w:val="00C541AB"/>
    <w:rsid w:val="00C542B9"/>
    <w:rsid w:val="00C542BA"/>
    <w:rsid w:val="00C543E0"/>
    <w:rsid w:val="00C54AD4"/>
    <w:rsid w:val="00C54CFF"/>
    <w:rsid w:val="00C54E45"/>
    <w:rsid w:val="00C54FB2"/>
    <w:rsid w:val="00C55382"/>
    <w:rsid w:val="00C55625"/>
    <w:rsid w:val="00C55758"/>
    <w:rsid w:val="00C55AE2"/>
    <w:rsid w:val="00C55D2C"/>
    <w:rsid w:val="00C561B7"/>
    <w:rsid w:val="00C563CA"/>
    <w:rsid w:val="00C565EE"/>
    <w:rsid w:val="00C56A45"/>
    <w:rsid w:val="00C56B00"/>
    <w:rsid w:val="00C57099"/>
    <w:rsid w:val="00C5740D"/>
    <w:rsid w:val="00C57798"/>
    <w:rsid w:val="00C57C79"/>
    <w:rsid w:val="00C57D61"/>
    <w:rsid w:val="00C60119"/>
    <w:rsid w:val="00C60146"/>
    <w:rsid w:val="00C60156"/>
    <w:rsid w:val="00C6073F"/>
    <w:rsid w:val="00C608DB"/>
    <w:rsid w:val="00C60F7E"/>
    <w:rsid w:val="00C616BC"/>
    <w:rsid w:val="00C61746"/>
    <w:rsid w:val="00C6190E"/>
    <w:rsid w:val="00C61929"/>
    <w:rsid w:val="00C61BB1"/>
    <w:rsid w:val="00C61BE2"/>
    <w:rsid w:val="00C61C3C"/>
    <w:rsid w:val="00C61DBD"/>
    <w:rsid w:val="00C621D7"/>
    <w:rsid w:val="00C6259E"/>
    <w:rsid w:val="00C626E4"/>
    <w:rsid w:val="00C62790"/>
    <w:rsid w:val="00C62D27"/>
    <w:rsid w:val="00C62DBA"/>
    <w:rsid w:val="00C62E4E"/>
    <w:rsid w:val="00C630D9"/>
    <w:rsid w:val="00C63140"/>
    <w:rsid w:val="00C633C2"/>
    <w:rsid w:val="00C6367F"/>
    <w:rsid w:val="00C6377D"/>
    <w:rsid w:val="00C63C20"/>
    <w:rsid w:val="00C63F0D"/>
    <w:rsid w:val="00C6401E"/>
    <w:rsid w:val="00C642F9"/>
    <w:rsid w:val="00C64718"/>
    <w:rsid w:val="00C64C50"/>
    <w:rsid w:val="00C64D97"/>
    <w:rsid w:val="00C64E2C"/>
    <w:rsid w:val="00C651A4"/>
    <w:rsid w:val="00C653F0"/>
    <w:rsid w:val="00C6552F"/>
    <w:rsid w:val="00C657CC"/>
    <w:rsid w:val="00C659DE"/>
    <w:rsid w:val="00C65C2F"/>
    <w:rsid w:val="00C65DFC"/>
    <w:rsid w:val="00C65EAB"/>
    <w:rsid w:val="00C65F2E"/>
    <w:rsid w:val="00C65F6C"/>
    <w:rsid w:val="00C66037"/>
    <w:rsid w:val="00C6622B"/>
    <w:rsid w:val="00C665D1"/>
    <w:rsid w:val="00C666AA"/>
    <w:rsid w:val="00C667E3"/>
    <w:rsid w:val="00C667EE"/>
    <w:rsid w:val="00C6688B"/>
    <w:rsid w:val="00C66ED0"/>
    <w:rsid w:val="00C66F4A"/>
    <w:rsid w:val="00C66FA3"/>
    <w:rsid w:val="00C67139"/>
    <w:rsid w:val="00C672FA"/>
    <w:rsid w:val="00C67302"/>
    <w:rsid w:val="00C67358"/>
    <w:rsid w:val="00C67375"/>
    <w:rsid w:val="00C67467"/>
    <w:rsid w:val="00C674B2"/>
    <w:rsid w:val="00C6752E"/>
    <w:rsid w:val="00C6761B"/>
    <w:rsid w:val="00C67718"/>
    <w:rsid w:val="00C677C3"/>
    <w:rsid w:val="00C67E26"/>
    <w:rsid w:val="00C67F2F"/>
    <w:rsid w:val="00C67F4F"/>
    <w:rsid w:val="00C70066"/>
    <w:rsid w:val="00C703F3"/>
    <w:rsid w:val="00C705A4"/>
    <w:rsid w:val="00C708B4"/>
    <w:rsid w:val="00C70C08"/>
    <w:rsid w:val="00C70D81"/>
    <w:rsid w:val="00C70E55"/>
    <w:rsid w:val="00C7100B"/>
    <w:rsid w:val="00C71014"/>
    <w:rsid w:val="00C71441"/>
    <w:rsid w:val="00C715E4"/>
    <w:rsid w:val="00C7179C"/>
    <w:rsid w:val="00C71A4F"/>
    <w:rsid w:val="00C71DEA"/>
    <w:rsid w:val="00C71EB1"/>
    <w:rsid w:val="00C71F0D"/>
    <w:rsid w:val="00C726AB"/>
    <w:rsid w:val="00C728DE"/>
    <w:rsid w:val="00C72A55"/>
    <w:rsid w:val="00C7301A"/>
    <w:rsid w:val="00C73784"/>
    <w:rsid w:val="00C73831"/>
    <w:rsid w:val="00C73884"/>
    <w:rsid w:val="00C739DC"/>
    <w:rsid w:val="00C73D15"/>
    <w:rsid w:val="00C73D5B"/>
    <w:rsid w:val="00C73E1C"/>
    <w:rsid w:val="00C73E6D"/>
    <w:rsid w:val="00C74111"/>
    <w:rsid w:val="00C74546"/>
    <w:rsid w:val="00C74594"/>
    <w:rsid w:val="00C7475C"/>
    <w:rsid w:val="00C7477C"/>
    <w:rsid w:val="00C7497F"/>
    <w:rsid w:val="00C74996"/>
    <w:rsid w:val="00C74C36"/>
    <w:rsid w:val="00C74D8F"/>
    <w:rsid w:val="00C74E46"/>
    <w:rsid w:val="00C74F20"/>
    <w:rsid w:val="00C7513B"/>
    <w:rsid w:val="00C757DF"/>
    <w:rsid w:val="00C758C8"/>
    <w:rsid w:val="00C75CC6"/>
    <w:rsid w:val="00C75CF0"/>
    <w:rsid w:val="00C75D28"/>
    <w:rsid w:val="00C75E1A"/>
    <w:rsid w:val="00C75E47"/>
    <w:rsid w:val="00C75E9B"/>
    <w:rsid w:val="00C762E2"/>
    <w:rsid w:val="00C76596"/>
    <w:rsid w:val="00C769C7"/>
    <w:rsid w:val="00C76A90"/>
    <w:rsid w:val="00C76BF5"/>
    <w:rsid w:val="00C76D02"/>
    <w:rsid w:val="00C76D21"/>
    <w:rsid w:val="00C76D3C"/>
    <w:rsid w:val="00C77014"/>
    <w:rsid w:val="00C7710E"/>
    <w:rsid w:val="00C77250"/>
    <w:rsid w:val="00C77366"/>
    <w:rsid w:val="00C775CC"/>
    <w:rsid w:val="00C77651"/>
    <w:rsid w:val="00C776C1"/>
    <w:rsid w:val="00C77824"/>
    <w:rsid w:val="00C7785B"/>
    <w:rsid w:val="00C7789E"/>
    <w:rsid w:val="00C77AFF"/>
    <w:rsid w:val="00C77EC4"/>
    <w:rsid w:val="00C77FF5"/>
    <w:rsid w:val="00C800AD"/>
    <w:rsid w:val="00C80282"/>
    <w:rsid w:val="00C8035C"/>
    <w:rsid w:val="00C8068C"/>
    <w:rsid w:val="00C80971"/>
    <w:rsid w:val="00C80D9E"/>
    <w:rsid w:val="00C80EA4"/>
    <w:rsid w:val="00C81104"/>
    <w:rsid w:val="00C81E65"/>
    <w:rsid w:val="00C822D0"/>
    <w:rsid w:val="00C8254D"/>
    <w:rsid w:val="00C8257E"/>
    <w:rsid w:val="00C82655"/>
    <w:rsid w:val="00C827DC"/>
    <w:rsid w:val="00C82872"/>
    <w:rsid w:val="00C82DCA"/>
    <w:rsid w:val="00C82F08"/>
    <w:rsid w:val="00C8311F"/>
    <w:rsid w:val="00C833B8"/>
    <w:rsid w:val="00C83406"/>
    <w:rsid w:val="00C834E7"/>
    <w:rsid w:val="00C83958"/>
    <w:rsid w:val="00C83A93"/>
    <w:rsid w:val="00C83D68"/>
    <w:rsid w:val="00C83E6E"/>
    <w:rsid w:val="00C83EB9"/>
    <w:rsid w:val="00C83EC3"/>
    <w:rsid w:val="00C841CE"/>
    <w:rsid w:val="00C8423F"/>
    <w:rsid w:val="00C84538"/>
    <w:rsid w:val="00C84BA5"/>
    <w:rsid w:val="00C84C30"/>
    <w:rsid w:val="00C8500B"/>
    <w:rsid w:val="00C85318"/>
    <w:rsid w:val="00C853B5"/>
    <w:rsid w:val="00C85726"/>
    <w:rsid w:val="00C85870"/>
    <w:rsid w:val="00C85926"/>
    <w:rsid w:val="00C85B8D"/>
    <w:rsid w:val="00C8687C"/>
    <w:rsid w:val="00C86A91"/>
    <w:rsid w:val="00C86C91"/>
    <w:rsid w:val="00C8733C"/>
    <w:rsid w:val="00C874D0"/>
    <w:rsid w:val="00C87573"/>
    <w:rsid w:val="00C87651"/>
    <w:rsid w:val="00C876A4"/>
    <w:rsid w:val="00C8773D"/>
    <w:rsid w:val="00C877AB"/>
    <w:rsid w:val="00C87C95"/>
    <w:rsid w:val="00C87D25"/>
    <w:rsid w:val="00C87F3D"/>
    <w:rsid w:val="00C90282"/>
    <w:rsid w:val="00C90288"/>
    <w:rsid w:val="00C90330"/>
    <w:rsid w:val="00C9034F"/>
    <w:rsid w:val="00C905BB"/>
    <w:rsid w:val="00C906BF"/>
    <w:rsid w:val="00C90BAF"/>
    <w:rsid w:val="00C9107E"/>
    <w:rsid w:val="00C9134F"/>
    <w:rsid w:val="00C91508"/>
    <w:rsid w:val="00C915CB"/>
    <w:rsid w:val="00C9172B"/>
    <w:rsid w:val="00C9179D"/>
    <w:rsid w:val="00C9187B"/>
    <w:rsid w:val="00C91A20"/>
    <w:rsid w:val="00C92027"/>
    <w:rsid w:val="00C92214"/>
    <w:rsid w:val="00C923FC"/>
    <w:rsid w:val="00C92BA6"/>
    <w:rsid w:val="00C92FED"/>
    <w:rsid w:val="00C93177"/>
    <w:rsid w:val="00C9318A"/>
    <w:rsid w:val="00C93354"/>
    <w:rsid w:val="00C93409"/>
    <w:rsid w:val="00C937E2"/>
    <w:rsid w:val="00C93B2E"/>
    <w:rsid w:val="00C93BFF"/>
    <w:rsid w:val="00C93F5D"/>
    <w:rsid w:val="00C93FD9"/>
    <w:rsid w:val="00C94141"/>
    <w:rsid w:val="00C9433E"/>
    <w:rsid w:val="00C94631"/>
    <w:rsid w:val="00C94708"/>
    <w:rsid w:val="00C94796"/>
    <w:rsid w:val="00C948D2"/>
    <w:rsid w:val="00C94BE1"/>
    <w:rsid w:val="00C94C59"/>
    <w:rsid w:val="00C94CB9"/>
    <w:rsid w:val="00C94D6A"/>
    <w:rsid w:val="00C94FE6"/>
    <w:rsid w:val="00C953AF"/>
    <w:rsid w:val="00C955DB"/>
    <w:rsid w:val="00C95651"/>
    <w:rsid w:val="00C95FB6"/>
    <w:rsid w:val="00C95FFB"/>
    <w:rsid w:val="00C96047"/>
    <w:rsid w:val="00C963AF"/>
    <w:rsid w:val="00C964D1"/>
    <w:rsid w:val="00C96575"/>
    <w:rsid w:val="00C965C2"/>
    <w:rsid w:val="00C96A51"/>
    <w:rsid w:val="00C96BAD"/>
    <w:rsid w:val="00C96F26"/>
    <w:rsid w:val="00C97485"/>
    <w:rsid w:val="00C975D9"/>
    <w:rsid w:val="00C97630"/>
    <w:rsid w:val="00C97A5F"/>
    <w:rsid w:val="00C97C55"/>
    <w:rsid w:val="00C97CF6"/>
    <w:rsid w:val="00CA001F"/>
    <w:rsid w:val="00CA03CA"/>
    <w:rsid w:val="00CA0691"/>
    <w:rsid w:val="00CA0695"/>
    <w:rsid w:val="00CA08D6"/>
    <w:rsid w:val="00CA0C3A"/>
    <w:rsid w:val="00CA188D"/>
    <w:rsid w:val="00CA190B"/>
    <w:rsid w:val="00CA1DBE"/>
    <w:rsid w:val="00CA1FAA"/>
    <w:rsid w:val="00CA20E0"/>
    <w:rsid w:val="00CA2168"/>
    <w:rsid w:val="00CA2289"/>
    <w:rsid w:val="00CA27D1"/>
    <w:rsid w:val="00CA2957"/>
    <w:rsid w:val="00CA2AFB"/>
    <w:rsid w:val="00CA2BC4"/>
    <w:rsid w:val="00CA30AE"/>
    <w:rsid w:val="00CA3294"/>
    <w:rsid w:val="00CA3308"/>
    <w:rsid w:val="00CA3471"/>
    <w:rsid w:val="00CA362C"/>
    <w:rsid w:val="00CA367B"/>
    <w:rsid w:val="00CA369A"/>
    <w:rsid w:val="00CA36EC"/>
    <w:rsid w:val="00CA39B5"/>
    <w:rsid w:val="00CA3A7F"/>
    <w:rsid w:val="00CA3B18"/>
    <w:rsid w:val="00CA3CAE"/>
    <w:rsid w:val="00CA3F82"/>
    <w:rsid w:val="00CA42CF"/>
    <w:rsid w:val="00CA432B"/>
    <w:rsid w:val="00CA4443"/>
    <w:rsid w:val="00CA4539"/>
    <w:rsid w:val="00CA4615"/>
    <w:rsid w:val="00CA4BB2"/>
    <w:rsid w:val="00CA4C65"/>
    <w:rsid w:val="00CA4ECD"/>
    <w:rsid w:val="00CA4ED4"/>
    <w:rsid w:val="00CA4F38"/>
    <w:rsid w:val="00CA4FAE"/>
    <w:rsid w:val="00CA4FE3"/>
    <w:rsid w:val="00CA5274"/>
    <w:rsid w:val="00CA528F"/>
    <w:rsid w:val="00CA54FB"/>
    <w:rsid w:val="00CA5780"/>
    <w:rsid w:val="00CA57C1"/>
    <w:rsid w:val="00CA582F"/>
    <w:rsid w:val="00CA5986"/>
    <w:rsid w:val="00CA5A6C"/>
    <w:rsid w:val="00CA5A95"/>
    <w:rsid w:val="00CA5D9D"/>
    <w:rsid w:val="00CA61EB"/>
    <w:rsid w:val="00CA6201"/>
    <w:rsid w:val="00CA67F8"/>
    <w:rsid w:val="00CA690B"/>
    <w:rsid w:val="00CA6C50"/>
    <w:rsid w:val="00CA6E70"/>
    <w:rsid w:val="00CA702E"/>
    <w:rsid w:val="00CA71FB"/>
    <w:rsid w:val="00CA757E"/>
    <w:rsid w:val="00CA7599"/>
    <w:rsid w:val="00CB0380"/>
    <w:rsid w:val="00CB0455"/>
    <w:rsid w:val="00CB045F"/>
    <w:rsid w:val="00CB055D"/>
    <w:rsid w:val="00CB06BA"/>
    <w:rsid w:val="00CB06DA"/>
    <w:rsid w:val="00CB0743"/>
    <w:rsid w:val="00CB09A9"/>
    <w:rsid w:val="00CB09C0"/>
    <w:rsid w:val="00CB1088"/>
    <w:rsid w:val="00CB111E"/>
    <w:rsid w:val="00CB11F7"/>
    <w:rsid w:val="00CB11F9"/>
    <w:rsid w:val="00CB13D1"/>
    <w:rsid w:val="00CB16EF"/>
    <w:rsid w:val="00CB194B"/>
    <w:rsid w:val="00CB1A1E"/>
    <w:rsid w:val="00CB1C73"/>
    <w:rsid w:val="00CB1D1D"/>
    <w:rsid w:val="00CB1F7C"/>
    <w:rsid w:val="00CB2189"/>
    <w:rsid w:val="00CB2222"/>
    <w:rsid w:val="00CB226B"/>
    <w:rsid w:val="00CB22F5"/>
    <w:rsid w:val="00CB23FE"/>
    <w:rsid w:val="00CB2457"/>
    <w:rsid w:val="00CB268A"/>
    <w:rsid w:val="00CB2735"/>
    <w:rsid w:val="00CB274A"/>
    <w:rsid w:val="00CB27B4"/>
    <w:rsid w:val="00CB2941"/>
    <w:rsid w:val="00CB2C3F"/>
    <w:rsid w:val="00CB2D34"/>
    <w:rsid w:val="00CB2E05"/>
    <w:rsid w:val="00CB30DF"/>
    <w:rsid w:val="00CB3255"/>
    <w:rsid w:val="00CB3334"/>
    <w:rsid w:val="00CB33A3"/>
    <w:rsid w:val="00CB3500"/>
    <w:rsid w:val="00CB3505"/>
    <w:rsid w:val="00CB353D"/>
    <w:rsid w:val="00CB360A"/>
    <w:rsid w:val="00CB3624"/>
    <w:rsid w:val="00CB36F6"/>
    <w:rsid w:val="00CB391E"/>
    <w:rsid w:val="00CB39EB"/>
    <w:rsid w:val="00CB39FF"/>
    <w:rsid w:val="00CB3B6B"/>
    <w:rsid w:val="00CB3C17"/>
    <w:rsid w:val="00CB3CD6"/>
    <w:rsid w:val="00CB4262"/>
    <w:rsid w:val="00CB428E"/>
    <w:rsid w:val="00CB44FF"/>
    <w:rsid w:val="00CB4653"/>
    <w:rsid w:val="00CB47B6"/>
    <w:rsid w:val="00CB47C3"/>
    <w:rsid w:val="00CB4800"/>
    <w:rsid w:val="00CB48D0"/>
    <w:rsid w:val="00CB49AF"/>
    <w:rsid w:val="00CB4ACC"/>
    <w:rsid w:val="00CB4D39"/>
    <w:rsid w:val="00CB4F69"/>
    <w:rsid w:val="00CB4FFB"/>
    <w:rsid w:val="00CB5344"/>
    <w:rsid w:val="00CB53D4"/>
    <w:rsid w:val="00CB54C3"/>
    <w:rsid w:val="00CB55EB"/>
    <w:rsid w:val="00CB5740"/>
    <w:rsid w:val="00CB57B3"/>
    <w:rsid w:val="00CB5BF0"/>
    <w:rsid w:val="00CB5C7B"/>
    <w:rsid w:val="00CB5DBD"/>
    <w:rsid w:val="00CB5FEF"/>
    <w:rsid w:val="00CB625F"/>
    <w:rsid w:val="00CB62D1"/>
    <w:rsid w:val="00CB63E4"/>
    <w:rsid w:val="00CB64E6"/>
    <w:rsid w:val="00CB65D0"/>
    <w:rsid w:val="00CB65FA"/>
    <w:rsid w:val="00CB6A1C"/>
    <w:rsid w:val="00CB6A62"/>
    <w:rsid w:val="00CB6A7E"/>
    <w:rsid w:val="00CB6FE2"/>
    <w:rsid w:val="00CB70FC"/>
    <w:rsid w:val="00CB7575"/>
    <w:rsid w:val="00CB75B5"/>
    <w:rsid w:val="00CB775B"/>
    <w:rsid w:val="00CB7835"/>
    <w:rsid w:val="00CB7A21"/>
    <w:rsid w:val="00CB7BA0"/>
    <w:rsid w:val="00CB7C1F"/>
    <w:rsid w:val="00CB7E5F"/>
    <w:rsid w:val="00CC0353"/>
    <w:rsid w:val="00CC0831"/>
    <w:rsid w:val="00CC0EE4"/>
    <w:rsid w:val="00CC1082"/>
    <w:rsid w:val="00CC109A"/>
    <w:rsid w:val="00CC11E9"/>
    <w:rsid w:val="00CC14BA"/>
    <w:rsid w:val="00CC19BF"/>
    <w:rsid w:val="00CC1A7F"/>
    <w:rsid w:val="00CC1AD9"/>
    <w:rsid w:val="00CC1C94"/>
    <w:rsid w:val="00CC1F21"/>
    <w:rsid w:val="00CC2055"/>
    <w:rsid w:val="00CC2238"/>
    <w:rsid w:val="00CC237D"/>
    <w:rsid w:val="00CC2853"/>
    <w:rsid w:val="00CC291F"/>
    <w:rsid w:val="00CC292D"/>
    <w:rsid w:val="00CC2B6E"/>
    <w:rsid w:val="00CC2DB0"/>
    <w:rsid w:val="00CC2E88"/>
    <w:rsid w:val="00CC2F18"/>
    <w:rsid w:val="00CC328C"/>
    <w:rsid w:val="00CC3761"/>
    <w:rsid w:val="00CC3A37"/>
    <w:rsid w:val="00CC3B1C"/>
    <w:rsid w:val="00CC3CE1"/>
    <w:rsid w:val="00CC40EB"/>
    <w:rsid w:val="00CC4263"/>
    <w:rsid w:val="00CC442B"/>
    <w:rsid w:val="00CC4435"/>
    <w:rsid w:val="00CC462B"/>
    <w:rsid w:val="00CC482B"/>
    <w:rsid w:val="00CC4BCA"/>
    <w:rsid w:val="00CC5131"/>
    <w:rsid w:val="00CC54F6"/>
    <w:rsid w:val="00CC5580"/>
    <w:rsid w:val="00CC55CF"/>
    <w:rsid w:val="00CC568A"/>
    <w:rsid w:val="00CC579B"/>
    <w:rsid w:val="00CC588E"/>
    <w:rsid w:val="00CC5C8C"/>
    <w:rsid w:val="00CC5CB6"/>
    <w:rsid w:val="00CC5FE2"/>
    <w:rsid w:val="00CC616B"/>
    <w:rsid w:val="00CC639B"/>
    <w:rsid w:val="00CC6AA7"/>
    <w:rsid w:val="00CC6B09"/>
    <w:rsid w:val="00CC6B8D"/>
    <w:rsid w:val="00CC6D81"/>
    <w:rsid w:val="00CC6ED2"/>
    <w:rsid w:val="00CC6EE9"/>
    <w:rsid w:val="00CC7076"/>
    <w:rsid w:val="00CC710D"/>
    <w:rsid w:val="00CC7211"/>
    <w:rsid w:val="00CC74FA"/>
    <w:rsid w:val="00CC763F"/>
    <w:rsid w:val="00CC78DB"/>
    <w:rsid w:val="00CC79DC"/>
    <w:rsid w:val="00CC7B34"/>
    <w:rsid w:val="00CC7B7A"/>
    <w:rsid w:val="00CC7FC4"/>
    <w:rsid w:val="00CC7FE1"/>
    <w:rsid w:val="00CD0228"/>
    <w:rsid w:val="00CD028B"/>
    <w:rsid w:val="00CD05FC"/>
    <w:rsid w:val="00CD0675"/>
    <w:rsid w:val="00CD0893"/>
    <w:rsid w:val="00CD0A52"/>
    <w:rsid w:val="00CD0BAC"/>
    <w:rsid w:val="00CD0D5D"/>
    <w:rsid w:val="00CD13D4"/>
    <w:rsid w:val="00CD1435"/>
    <w:rsid w:val="00CD1667"/>
    <w:rsid w:val="00CD1702"/>
    <w:rsid w:val="00CD173D"/>
    <w:rsid w:val="00CD1B43"/>
    <w:rsid w:val="00CD1DDD"/>
    <w:rsid w:val="00CD1FF4"/>
    <w:rsid w:val="00CD2151"/>
    <w:rsid w:val="00CD22E1"/>
    <w:rsid w:val="00CD24B9"/>
    <w:rsid w:val="00CD26B1"/>
    <w:rsid w:val="00CD2739"/>
    <w:rsid w:val="00CD2A31"/>
    <w:rsid w:val="00CD2F73"/>
    <w:rsid w:val="00CD3005"/>
    <w:rsid w:val="00CD3373"/>
    <w:rsid w:val="00CD344B"/>
    <w:rsid w:val="00CD36DB"/>
    <w:rsid w:val="00CD3786"/>
    <w:rsid w:val="00CD39AA"/>
    <w:rsid w:val="00CD3DE5"/>
    <w:rsid w:val="00CD3EA1"/>
    <w:rsid w:val="00CD4332"/>
    <w:rsid w:val="00CD4702"/>
    <w:rsid w:val="00CD476A"/>
    <w:rsid w:val="00CD48B5"/>
    <w:rsid w:val="00CD48EA"/>
    <w:rsid w:val="00CD498B"/>
    <w:rsid w:val="00CD4C7C"/>
    <w:rsid w:val="00CD51C9"/>
    <w:rsid w:val="00CD520D"/>
    <w:rsid w:val="00CD52F7"/>
    <w:rsid w:val="00CD54D5"/>
    <w:rsid w:val="00CD550B"/>
    <w:rsid w:val="00CD553E"/>
    <w:rsid w:val="00CD57E2"/>
    <w:rsid w:val="00CD5A5C"/>
    <w:rsid w:val="00CD617A"/>
    <w:rsid w:val="00CD617D"/>
    <w:rsid w:val="00CD6227"/>
    <w:rsid w:val="00CD6289"/>
    <w:rsid w:val="00CD632C"/>
    <w:rsid w:val="00CD6415"/>
    <w:rsid w:val="00CD64AB"/>
    <w:rsid w:val="00CD652B"/>
    <w:rsid w:val="00CD66C9"/>
    <w:rsid w:val="00CD6810"/>
    <w:rsid w:val="00CD6AF4"/>
    <w:rsid w:val="00CD6C2C"/>
    <w:rsid w:val="00CD6ECF"/>
    <w:rsid w:val="00CD7135"/>
    <w:rsid w:val="00CD7196"/>
    <w:rsid w:val="00CD71A4"/>
    <w:rsid w:val="00CD7792"/>
    <w:rsid w:val="00CD7840"/>
    <w:rsid w:val="00CD784C"/>
    <w:rsid w:val="00CD7894"/>
    <w:rsid w:val="00CD7992"/>
    <w:rsid w:val="00CD7AAF"/>
    <w:rsid w:val="00CD7DD1"/>
    <w:rsid w:val="00CD7F81"/>
    <w:rsid w:val="00CE0028"/>
    <w:rsid w:val="00CE015D"/>
    <w:rsid w:val="00CE01DE"/>
    <w:rsid w:val="00CE0233"/>
    <w:rsid w:val="00CE0329"/>
    <w:rsid w:val="00CE039F"/>
    <w:rsid w:val="00CE04FC"/>
    <w:rsid w:val="00CE0A60"/>
    <w:rsid w:val="00CE0B14"/>
    <w:rsid w:val="00CE0C0D"/>
    <w:rsid w:val="00CE0C0F"/>
    <w:rsid w:val="00CE0D7B"/>
    <w:rsid w:val="00CE1030"/>
    <w:rsid w:val="00CE11CC"/>
    <w:rsid w:val="00CE1257"/>
    <w:rsid w:val="00CE1413"/>
    <w:rsid w:val="00CE18DB"/>
    <w:rsid w:val="00CE1ADC"/>
    <w:rsid w:val="00CE1E27"/>
    <w:rsid w:val="00CE1F2A"/>
    <w:rsid w:val="00CE1F69"/>
    <w:rsid w:val="00CE2377"/>
    <w:rsid w:val="00CE289B"/>
    <w:rsid w:val="00CE2D77"/>
    <w:rsid w:val="00CE2DB4"/>
    <w:rsid w:val="00CE35BA"/>
    <w:rsid w:val="00CE36CA"/>
    <w:rsid w:val="00CE36F1"/>
    <w:rsid w:val="00CE3A8D"/>
    <w:rsid w:val="00CE3B2D"/>
    <w:rsid w:val="00CE3CD9"/>
    <w:rsid w:val="00CE3EC4"/>
    <w:rsid w:val="00CE469F"/>
    <w:rsid w:val="00CE4963"/>
    <w:rsid w:val="00CE4A7E"/>
    <w:rsid w:val="00CE4A93"/>
    <w:rsid w:val="00CE4E0B"/>
    <w:rsid w:val="00CE4E7F"/>
    <w:rsid w:val="00CE5246"/>
    <w:rsid w:val="00CE567A"/>
    <w:rsid w:val="00CE5998"/>
    <w:rsid w:val="00CE5BA1"/>
    <w:rsid w:val="00CE5DCA"/>
    <w:rsid w:val="00CE5F56"/>
    <w:rsid w:val="00CE60BD"/>
    <w:rsid w:val="00CE60EC"/>
    <w:rsid w:val="00CE60FB"/>
    <w:rsid w:val="00CE61C3"/>
    <w:rsid w:val="00CE61FF"/>
    <w:rsid w:val="00CE6242"/>
    <w:rsid w:val="00CE67B5"/>
    <w:rsid w:val="00CE6DC8"/>
    <w:rsid w:val="00CE6FC9"/>
    <w:rsid w:val="00CE7077"/>
    <w:rsid w:val="00CE71AD"/>
    <w:rsid w:val="00CE7283"/>
    <w:rsid w:val="00CE73C3"/>
    <w:rsid w:val="00CE75B6"/>
    <w:rsid w:val="00CE7AFB"/>
    <w:rsid w:val="00CE7D16"/>
    <w:rsid w:val="00CE7EF7"/>
    <w:rsid w:val="00CF00DE"/>
    <w:rsid w:val="00CF03E1"/>
    <w:rsid w:val="00CF049E"/>
    <w:rsid w:val="00CF0577"/>
    <w:rsid w:val="00CF05CC"/>
    <w:rsid w:val="00CF0947"/>
    <w:rsid w:val="00CF09D6"/>
    <w:rsid w:val="00CF101E"/>
    <w:rsid w:val="00CF154F"/>
    <w:rsid w:val="00CF19D8"/>
    <w:rsid w:val="00CF1B2A"/>
    <w:rsid w:val="00CF1BA7"/>
    <w:rsid w:val="00CF1CA1"/>
    <w:rsid w:val="00CF1E9C"/>
    <w:rsid w:val="00CF1FFE"/>
    <w:rsid w:val="00CF24D9"/>
    <w:rsid w:val="00CF27AC"/>
    <w:rsid w:val="00CF2885"/>
    <w:rsid w:val="00CF29B0"/>
    <w:rsid w:val="00CF2EE2"/>
    <w:rsid w:val="00CF2F82"/>
    <w:rsid w:val="00CF3342"/>
    <w:rsid w:val="00CF3356"/>
    <w:rsid w:val="00CF35BE"/>
    <w:rsid w:val="00CF386A"/>
    <w:rsid w:val="00CF3C2B"/>
    <w:rsid w:val="00CF3F7B"/>
    <w:rsid w:val="00CF401F"/>
    <w:rsid w:val="00CF40CF"/>
    <w:rsid w:val="00CF412D"/>
    <w:rsid w:val="00CF425E"/>
    <w:rsid w:val="00CF4576"/>
    <w:rsid w:val="00CF483C"/>
    <w:rsid w:val="00CF4AFE"/>
    <w:rsid w:val="00CF4C06"/>
    <w:rsid w:val="00CF4C2C"/>
    <w:rsid w:val="00CF4CFA"/>
    <w:rsid w:val="00CF4F19"/>
    <w:rsid w:val="00CF53A1"/>
    <w:rsid w:val="00CF579D"/>
    <w:rsid w:val="00CF600C"/>
    <w:rsid w:val="00CF6827"/>
    <w:rsid w:val="00CF6B68"/>
    <w:rsid w:val="00CF6B70"/>
    <w:rsid w:val="00CF6FEA"/>
    <w:rsid w:val="00CF7026"/>
    <w:rsid w:val="00CF7231"/>
    <w:rsid w:val="00CF7468"/>
    <w:rsid w:val="00CF7509"/>
    <w:rsid w:val="00CF7848"/>
    <w:rsid w:val="00CF78A5"/>
    <w:rsid w:val="00CF7A45"/>
    <w:rsid w:val="00CF7D48"/>
    <w:rsid w:val="00CF7D70"/>
    <w:rsid w:val="00CF7FF0"/>
    <w:rsid w:val="00D00099"/>
    <w:rsid w:val="00D001C1"/>
    <w:rsid w:val="00D002E4"/>
    <w:rsid w:val="00D003C3"/>
    <w:rsid w:val="00D006DF"/>
    <w:rsid w:val="00D0078D"/>
    <w:rsid w:val="00D00841"/>
    <w:rsid w:val="00D00A29"/>
    <w:rsid w:val="00D00A40"/>
    <w:rsid w:val="00D00C23"/>
    <w:rsid w:val="00D01004"/>
    <w:rsid w:val="00D0108B"/>
    <w:rsid w:val="00D01782"/>
    <w:rsid w:val="00D01A2F"/>
    <w:rsid w:val="00D01A80"/>
    <w:rsid w:val="00D01BD2"/>
    <w:rsid w:val="00D01BD8"/>
    <w:rsid w:val="00D01D5A"/>
    <w:rsid w:val="00D01D64"/>
    <w:rsid w:val="00D01E4E"/>
    <w:rsid w:val="00D0261B"/>
    <w:rsid w:val="00D0264F"/>
    <w:rsid w:val="00D0277F"/>
    <w:rsid w:val="00D02963"/>
    <w:rsid w:val="00D02B70"/>
    <w:rsid w:val="00D02E73"/>
    <w:rsid w:val="00D032BF"/>
    <w:rsid w:val="00D0343B"/>
    <w:rsid w:val="00D03906"/>
    <w:rsid w:val="00D0398C"/>
    <w:rsid w:val="00D03A84"/>
    <w:rsid w:val="00D03AA2"/>
    <w:rsid w:val="00D03ADD"/>
    <w:rsid w:val="00D03D69"/>
    <w:rsid w:val="00D03F76"/>
    <w:rsid w:val="00D04025"/>
    <w:rsid w:val="00D04098"/>
    <w:rsid w:val="00D04441"/>
    <w:rsid w:val="00D04521"/>
    <w:rsid w:val="00D0454E"/>
    <w:rsid w:val="00D04A2D"/>
    <w:rsid w:val="00D05098"/>
    <w:rsid w:val="00D0520A"/>
    <w:rsid w:val="00D052B0"/>
    <w:rsid w:val="00D0541E"/>
    <w:rsid w:val="00D0573C"/>
    <w:rsid w:val="00D05774"/>
    <w:rsid w:val="00D0583B"/>
    <w:rsid w:val="00D05B11"/>
    <w:rsid w:val="00D05CCF"/>
    <w:rsid w:val="00D05FCD"/>
    <w:rsid w:val="00D0623F"/>
    <w:rsid w:val="00D062D1"/>
    <w:rsid w:val="00D06324"/>
    <w:rsid w:val="00D06A05"/>
    <w:rsid w:val="00D06DB5"/>
    <w:rsid w:val="00D071F3"/>
    <w:rsid w:val="00D077E1"/>
    <w:rsid w:val="00D079E1"/>
    <w:rsid w:val="00D07B54"/>
    <w:rsid w:val="00D07D2B"/>
    <w:rsid w:val="00D1029B"/>
    <w:rsid w:val="00D103BD"/>
    <w:rsid w:val="00D10864"/>
    <w:rsid w:val="00D10F01"/>
    <w:rsid w:val="00D110D0"/>
    <w:rsid w:val="00D113A1"/>
    <w:rsid w:val="00D113D8"/>
    <w:rsid w:val="00D11BC9"/>
    <w:rsid w:val="00D11EAB"/>
    <w:rsid w:val="00D11F5A"/>
    <w:rsid w:val="00D11FCA"/>
    <w:rsid w:val="00D122B4"/>
    <w:rsid w:val="00D1233C"/>
    <w:rsid w:val="00D12532"/>
    <w:rsid w:val="00D12693"/>
    <w:rsid w:val="00D12794"/>
    <w:rsid w:val="00D127D0"/>
    <w:rsid w:val="00D12965"/>
    <w:rsid w:val="00D12B64"/>
    <w:rsid w:val="00D12E6B"/>
    <w:rsid w:val="00D132BF"/>
    <w:rsid w:val="00D132FF"/>
    <w:rsid w:val="00D133DE"/>
    <w:rsid w:val="00D13804"/>
    <w:rsid w:val="00D139FA"/>
    <w:rsid w:val="00D13C4E"/>
    <w:rsid w:val="00D13CD7"/>
    <w:rsid w:val="00D1409C"/>
    <w:rsid w:val="00D142BE"/>
    <w:rsid w:val="00D142D8"/>
    <w:rsid w:val="00D14351"/>
    <w:rsid w:val="00D14504"/>
    <w:rsid w:val="00D14658"/>
    <w:rsid w:val="00D146A4"/>
    <w:rsid w:val="00D146D6"/>
    <w:rsid w:val="00D147F1"/>
    <w:rsid w:val="00D14C16"/>
    <w:rsid w:val="00D14F9B"/>
    <w:rsid w:val="00D15122"/>
    <w:rsid w:val="00D15289"/>
    <w:rsid w:val="00D15383"/>
    <w:rsid w:val="00D15712"/>
    <w:rsid w:val="00D1573F"/>
    <w:rsid w:val="00D1593F"/>
    <w:rsid w:val="00D15A19"/>
    <w:rsid w:val="00D15B3B"/>
    <w:rsid w:val="00D15C6A"/>
    <w:rsid w:val="00D15D4D"/>
    <w:rsid w:val="00D16061"/>
    <w:rsid w:val="00D1617C"/>
    <w:rsid w:val="00D167B9"/>
    <w:rsid w:val="00D169AC"/>
    <w:rsid w:val="00D16D74"/>
    <w:rsid w:val="00D16DE8"/>
    <w:rsid w:val="00D16EBE"/>
    <w:rsid w:val="00D170C2"/>
    <w:rsid w:val="00D17145"/>
    <w:rsid w:val="00D1723D"/>
    <w:rsid w:val="00D17726"/>
    <w:rsid w:val="00D1778E"/>
    <w:rsid w:val="00D178D8"/>
    <w:rsid w:val="00D179C6"/>
    <w:rsid w:val="00D17C47"/>
    <w:rsid w:val="00D17C83"/>
    <w:rsid w:val="00D17CE4"/>
    <w:rsid w:val="00D17F5E"/>
    <w:rsid w:val="00D17FA1"/>
    <w:rsid w:val="00D20278"/>
    <w:rsid w:val="00D204E6"/>
    <w:rsid w:val="00D205E8"/>
    <w:rsid w:val="00D205FB"/>
    <w:rsid w:val="00D2062B"/>
    <w:rsid w:val="00D206C0"/>
    <w:rsid w:val="00D2095A"/>
    <w:rsid w:val="00D20AD4"/>
    <w:rsid w:val="00D20B43"/>
    <w:rsid w:val="00D20C71"/>
    <w:rsid w:val="00D2107E"/>
    <w:rsid w:val="00D216D4"/>
    <w:rsid w:val="00D217FF"/>
    <w:rsid w:val="00D2191C"/>
    <w:rsid w:val="00D219E9"/>
    <w:rsid w:val="00D21DED"/>
    <w:rsid w:val="00D21EDA"/>
    <w:rsid w:val="00D22121"/>
    <w:rsid w:val="00D22320"/>
    <w:rsid w:val="00D22771"/>
    <w:rsid w:val="00D2278F"/>
    <w:rsid w:val="00D22A70"/>
    <w:rsid w:val="00D22EEB"/>
    <w:rsid w:val="00D22F51"/>
    <w:rsid w:val="00D23111"/>
    <w:rsid w:val="00D232B1"/>
    <w:rsid w:val="00D232E2"/>
    <w:rsid w:val="00D2391B"/>
    <w:rsid w:val="00D2395D"/>
    <w:rsid w:val="00D23989"/>
    <w:rsid w:val="00D24022"/>
    <w:rsid w:val="00D242F2"/>
    <w:rsid w:val="00D242F6"/>
    <w:rsid w:val="00D2482D"/>
    <w:rsid w:val="00D2492F"/>
    <w:rsid w:val="00D24B3A"/>
    <w:rsid w:val="00D24D56"/>
    <w:rsid w:val="00D24EE2"/>
    <w:rsid w:val="00D2529F"/>
    <w:rsid w:val="00D25626"/>
    <w:rsid w:val="00D25E27"/>
    <w:rsid w:val="00D25F6E"/>
    <w:rsid w:val="00D2601C"/>
    <w:rsid w:val="00D263BF"/>
    <w:rsid w:val="00D2650E"/>
    <w:rsid w:val="00D265A0"/>
    <w:rsid w:val="00D265C0"/>
    <w:rsid w:val="00D266B8"/>
    <w:rsid w:val="00D266BB"/>
    <w:rsid w:val="00D26727"/>
    <w:rsid w:val="00D26949"/>
    <w:rsid w:val="00D26A9A"/>
    <w:rsid w:val="00D26AD5"/>
    <w:rsid w:val="00D26C57"/>
    <w:rsid w:val="00D26CF6"/>
    <w:rsid w:val="00D26DD5"/>
    <w:rsid w:val="00D26EE4"/>
    <w:rsid w:val="00D270BA"/>
    <w:rsid w:val="00D2740E"/>
    <w:rsid w:val="00D2761B"/>
    <w:rsid w:val="00D27754"/>
    <w:rsid w:val="00D27C67"/>
    <w:rsid w:val="00D27FDD"/>
    <w:rsid w:val="00D30036"/>
    <w:rsid w:val="00D302AD"/>
    <w:rsid w:val="00D3030C"/>
    <w:rsid w:val="00D30649"/>
    <w:rsid w:val="00D30A1E"/>
    <w:rsid w:val="00D30C1A"/>
    <w:rsid w:val="00D30C9B"/>
    <w:rsid w:val="00D30DC5"/>
    <w:rsid w:val="00D30E1A"/>
    <w:rsid w:val="00D30ED4"/>
    <w:rsid w:val="00D31057"/>
    <w:rsid w:val="00D311B4"/>
    <w:rsid w:val="00D3121F"/>
    <w:rsid w:val="00D31398"/>
    <w:rsid w:val="00D3159C"/>
    <w:rsid w:val="00D315B7"/>
    <w:rsid w:val="00D31B34"/>
    <w:rsid w:val="00D31D4B"/>
    <w:rsid w:val="00D3222A"/>
    <w:rsid w:val="00D324F3"/>
    <w:rsid w:val="00D32638"/>
    <w:rsid w:val="00D32CF8"/>
    <w:rsid w:val="00D32D5E"/>
    <w:rsid w:val="00D331E7"/>
    <w:rsid w:val="00D3327E"/>
    <w:rsid w:val="00D336A0"/>
    <w:rsid w:val="00D33731"/>
    <w:rsid w:val="00D33A09"/>
    <w:rsid w:val="00D33AB8"/>
    <w:rsid w:val="00D33BA8"/>
    <w:rsid w:val="00D33C81"/>
    <w:rsid w:val="00D33DBB"/>
    <w:rsid w:val="00D33E66"/>
    <w:rsid w:val="00D33F4B"/>
    <w:rsid w:val="00D34003"/>
    <w:rsid w:val="00D34297"/>
    <w:rsid w:val="00D34648"/>
    <w:rsid w:val="00D34792"/>
    <w:rsid w:val="00D34995"/>
    <w:rsid w:val="00D34BAE"/>
    <w:rsid w:val="00D34C80"/>
    <w:rsid w:val="00D34D3C"/>
    <w:rsid w:val="00D34DEA"/>
    <w:rsid w:val="00D34ED4"/>
    <w:rsid w:val="00D34FC7"/>
    <w:rsid w:val="00D35544"/>
    <w:rsid w:val="00D35A5A"/>
    <w:rsid w:val="00D35B77"/>
    <w:rsid w:val="00D35B9D"/>
    <w:rsid w:val="00D35F3D"/>
    <w:rsid w:val="00D36334"/>
    <w:rsid w:val="00D36386"/>
    <w:rsid w:val="00D363FE"/>
    <w:rsid w:val="00D36697"/>
    <w:rsid w:val="00D369B1"/>
    <w:rsid w:val="00D369D2"/>
    <w:rsid w:val="00D36A82"/>
    <w:rsid w:val="00D36B11"/>
    <w:rsid w:val="00D36BF8"/>
    <w:rsid w:val="00D370DB"/>
    <w:rsid w:val="00D372C3"/>
    <w:rsid w:val="00D37344"/>
    <w:rsid w:val="00D373CB"/>
    <w:rsid w:val="00D374F9"/>
    <w:rsid w:val="00D376A5"/>
    <w:rsid w:val="00D3770A"/>
    <w:rsid w:val="00D37755"/>
    <w:rsid w:val="00D37987"/>
    <w:rsid w:val="00D37C76"/>
    <w:rsid w:val="00D37CE4"/>
    <w:rsid w:val="00D37DB7"/>
    <w:rsid w:val="00D4031A"/>
    <w:rsid w:val="00D40493"/>
    <w:rsid w:val="00D40677"/>
    <w:rsid w:val="00D40BFF"/>
    <w:rsid w:val="00D40EB3"/>
    <w:rsid w:val="00D4116B"/>
    <w:rsid w:val="00D41215"/>
    <w:rsid w:val="00D4121A"/>
    <w:rsid w:val="00D41285"/>
    <w:rsid w:val="00D41410"/>
    <w:rsid w:val="00D41920"/>
    <w:rsid w:val="00D4194D"/>
    <w:rsid w:val="00D41999"/>
    <w:rsid w:val="00D41AE4"/>
    <w:rsid w:val="00D41FB5"/>
    <w:rsid w:val="00D422AE"/>
    <w:rsid w:val="00D422D4"/>
    <w:rsid w:val="00D42562"/>
    <w:rsid w:val="00D42774"/>
    <w:rsid w:val="00D42CB0"/>
    <w:rsid w:val="00D42D2E"/>
    <w:rsid w:val="00D42F66"/>
    <w:rsid w:val="00D43056"/>
    <w:rsid w:val="00D43230"/>
    <w:rsid w:val="00D432AB"/>
    <w:rsid w:val="00D4337F"/>
    <w:rsid w:val="00D433A8"/>
    <w:rsid w:val="00D43453"/>
    <w:rsid w:val="00D4394B"/>
    <w:rsid w:val="00D43A67"/>
    <w:rsid w:val="00D43D9F"/>
    <w:rsid w:val="00D43E6B"/>
    <w:rsid w:val="00D43E8C"/>
    <w:rsid w:val="00D43F6E"/>
    <w:rsid w:val="00D4403B"/>
    <w:rsid w:val="00D4450C"/>
    <w:rsid w:val="00D44656"/>
    <w:rsid w:val="00D447CB"/>
    <w:rsid w:val="00D4480B"/>
    <w:rsid w:val="00D44A08"/>
    <w:rsid w:val="00D44E09"/>
    <w:rsid w:val="00D45101"/>
    <w:rsid w:val="00D454A5"/>
    <w:rsid w:val="00D455B1"/>
    <w:rsid w:val="00D45602"/>
    <w:rsid w:val="00D45660"/>
    <w:rsid w:val="00D45682"/>
    <w:rsid w:val="00D456B6"/>
    <w:rsid w:val="00D45741"/>
    <w:rsid w:val="00D457CD"/>
    <w:rsid w:val="00D45A71"/>
    <w:rsid w:val="00D46016"/>
    <w:rsid w:val="00D46189"/>
    <w:rsid w:val="00D4627F"/>
    <w:rsid w:val="00D46385"/>
    <w:rsid w:val="00D464A8"/>
    <w:rsid w:val="00D466E3"/>
    <w:rsid w:val="00D46A33"/>
    <w:rsid w:val="00D46A53"/>
    <w:rsid w:val="00D46DFF"/>
    <w:rsid w:val="00D46E76"/>
    <w:rsid w:val="00D46ED8"/>
    <w:rsid w:val="00D4738C"/>
    <w:rsid w:val="00D474D4"/>
    <w:rsid w:val="00D47911"/>
    <w:rsid w:val="00D47A9C"/>
    <w:rsid w:val="00D47BB0"/>
    <w:rsid w:val="00D47D40"/>
    <w:rsid w:val="00D5011A"/>
    <w:rsid w:val="00D50287"/>
    <w:rsid w:val="00D50388"/>
    <w:rsid w:val="00D50698"/>
    <w:rsid w:val="00D506A9"/>
    <w:rsid w:val="00D506B9"/>
    <w:rsid w:val="00D50728"/>
    <w:rsid w:val="00D507C1"/>
    <w:rsid w:val="00D50C4A"/>
    <w:rsid w:val="00D50C73"/>
    <w:rsid w:val="00D50EC8"/>
    <w:rsid w:val="00D50EFB"/>
    <w:rsid w:val="00D51082"/>
    <w:rsid w:val="00D51260"/>
    <w:rsid w:val="00D514FA"/>
    <w:rsid w:val="00D51A86"/>
    <w:rsid w:val="00D51A9C"/>
    <w:rsid w:val="00D51C87"/>
    <w:rsid w:val="00D51DA2"/>
    <w:rsid w:val="00D51F7D"/>
    <w:rsid w:val="00D5232E"/>
    <w:rsid w:val="00D52653"/>
    <w:rsid w:val="00D52687"/>
    <w:rsid w:val="00D5287E"/>
    <w:rsid w:val="00D52A64"/>
    <w:rsid w:val="00D52B1E"/>
    <w:rsid w:val="00D52EC3"/>
    <w:rsid w:val="00D532D4"/>
    <w:rsid w:val="00D53448"/>
    <w:rsid w:val="00D53765"/>
    <w:rsid w:val="00D537D7"/>
    <w:rsid w:val="00D53B43"/>
    <w:rsid w:val="00D53FBA"/>
    <w:rsid w:val="00D54061"/>
    <w:rsid w:val="00D543AE"/>
    <w:rsid w:val="00D5441C"/>
    <w:rsid w:val="00D5447A"/>
    <w:rsid w:val="00D546D7"/>
    <w:rsid w:val="00D5493D"/>
    <w:rsid w:val="00D54E14"/>
    <w:rsid w:val="00D54EA1"/>
    <w:rsid w:val="00D54F1A"/>
    <w:rsid w:val="00D550A1"/>
    <w:rsid w:val="00D55404"/>
    <w:rsid w:val="00D55C01"/>
    <w:rsid w:val="00D56002"/>
    <w:rsid w:val="00D5640D"/>
    <w:rsid w:val="00D56A04"/>
    <w:rsid w:val="00D56C88"/>
    <w:rsid w:val="00D56D36"/>
    <w:rsid w:val="00D56E0A"/>
    <w:rsid w:val="00D56E11"/>
    <w:rsid w:val="00D56ECE"/>
    <w:rsid w:val="00D5710C"/>
    <w:rsid w:val="00D571B8"/>
    <w:rsid w:val="00D573B6"/>
    <w:rsid w:val="00D57434"/>
    <w:rsid w:val="00D574A5"/>
    <w:rsid w:val="00D5758B"/>
    <w:rsid w:val="00D575E2"/>
    <w:rsid w:val="00D578EC"/>
    <w:rsid w:val="00D57B4B"/>
    <w:rsid w:val="00D57BA0"/>
    <w:rsid w:val="00D57C63"/>
    <w:rsid w:val="00D57D64"/>
    <w:rsid w:val="00D57E4D"/>
    <w:rsid w:val="00D57E52"/>
    <w:rsid w:val="00D57F8A"/>
    <w:rsid w:val="00D57FED"/>
    <w:rsid w:val="00D6006A"/>
    <w:rsid w:val="00D600EB"/>
    <w:rsid w:val="00D60120"/>
    <w:rsid w:val="00D601BB"/>
    <w:rsid w:val="00D602AA"/>
    <w:rsid w:val="00D607BC"/>
    <w:rsid w:val="00D6098B"/>
    <w:rsid w:val="00D609D7"/>
    <w:rsid w:val="00D60AF7"/>
    <w:rsid w:val="00D60B7B"/>
    <w:rsid w:val="00D60BD3"/>
    <w:rsid w:val="00D60E1E"/>
    <w:rsid w:val="00D60E34"/>
    <w:rsid w:val="00D610A5"/>
    <w:rsid w:val="00D61169"/>
    <w:rsid w:val="00D61214"/>
    <w:rsid w:val="00D616A1"/>
    <w:rsid w:val="00D618B6"/>
    <w:rsid w:val="00D61BFB"/>
    <w:rsid w:val="00D61CBB"/>
    <w:rsid w:val="00D61F2F"/>
    <w:rsid w:val="00D62195"/>
    <w:rsid w:val="00D62360"/>
    <w:rsid w:val="00D6254B"/>
    <w:rsid w:val="00D626B2"/>
    <w:rsid w:val="00D6287F"/>
    <w:rsid w:val="00D62A63"/>
    <w:rsid w:val="00D62C7A"/>
    <w:rsid w:val="00D62CCA"/>
    <w:rsid w:val="00D62DBE"/>
    <w:rsid w:val="00D62FE6"/>
    <w:rsid w:val="00D63543"/>
    <w:rsid w:val="00D635BD"/>
    <w:rsid w:val="00D636E9"/>
    <w:rsid w:val="00D63D25"/>
    <w:rsid w:val="00D63EE5"/>
    <w:rsid w:val="00D64046"/>
    <w:rsid w:val="00D6429F"/>
    <w:rsid w:val="00D642AF"/>
    <w:rsid w:val="00D6454A"/>
    <w:rsid w:val="00D64725"/>
    <w:rsid w:val="00D648AB"/>
    <w:rsid w:val="00D64992"/>
    <w:rsid w:val="00D64A22"/>
    <w:rsid w:val="00D64ADD"/>
    <w:rsid w:val="00D64C31"/>
    <w:rsid w:val="00D64CCF"/>
    <w:rsid w:val="00D64FC4"/>
    <w:rsid w:val="00D6513F"/>
    <w:rsid w:val="00D6521C"/>
    <w:rsid w:val="00D6535F"/>
    <w:rsid w:val="00D65422"/>
    <w:rsid w:val="00D6593D"/>
    <w:rsid w:val="00D65BBA"/>
    <w:rsid w:val="00D65EF3"/>
    <w:rsid w:val="00D66150"/>
    <w:rsid w:val="00D66373"/>
    <w:rsid w:val="00D66AFD"/>
    <w:rsid w:val="00D66BE5"/>
    <w:rsid w:val="00D66C02"/>
    <w:rsid w:val="00D66CEF"/>
    <w:rsid w:val="00D66D42"/>
    <w:rsid w:val="00D66E2D"/>
    <w:rsid w:val="00D672AA"/>
    <w:rsid w:val="00D67822"/>
    <w:rsid w:val="00D67B4D"/>
    <w:rsid w:val="00D67BE0"/>
    <w:rsid w:val="00D67E08"/>
    <w:rsid w:val="00D67EA1"/>
    <w:rsid w:val="00D700B8"/>
    <w:rsid w:val="00D70168"/>
    <w:rsid w:val="00D7017B"/>
    <w:rsid w:val="00D70612"/>
    <w:rsid w:val="00D70AF0"/>
    <w:rsid w:val="00D70CB0"/>
    <w:rsid w:val="00D7113C"/>
    <w:rsid w:val="00D712F1"/>
    <w:rsid w:val="00D71374"/>
    <w:rsid w:val="00D715FE"/>
    <w:rsid w:val="00D717E2"/>
    <w:rsid w:val="00D71812"/>
    <w:rsid w:val="00D71A53"/>
    <w:rsid w:val="00D71FEB"/>
    <w:rsid w:val="00D7215D"/>
    <w:rsid w:val="00D7234E"/>
    <w:rsid w:val="00D72634"/>
    <w:rsid w:val="00D7281D"/>
    <w:rsid w:val="00D728E8"/>
    <w:rsid w:val="00D72BE7"/>
    <w:rsid w:val="00D72FFA"/>
    <w:rsid w:val="00D7317F"/>
    <w:rsid w:val="00D73652"/>
    <w:rsid w:val="00D73B9A"/>
    <w:rsid w:val="00D73BD9"/>
    <w:rsid w:val="00D748EA"/>
    <w:rsid w:val="00D749E3"/>
    <w:rsid w:val="00D74AF2"/>
    <w:rsid w:val="00D74AFD"/>
    <w:rsid w:val="00D74B61"/>
    <w:rsid w:val="00D74BA1"/>
    <w:rsid w:val="00D74E24"/>
    <w:rsid w:val="00D751D8"/>
    <w:rsid w:val="00D751F0"/>
    <w:rsid w:val="00D75704"/>
    <w:rsid w:val="00D758DD"/>
    <w:rsid w:val="00D75942"/>
    <w:rsid w:val="00D75B1D"/>
    <w:rsid w:val="00D75C1A"/>
    <w:rsid w:val="00D75F03"/>
    <w:rsid w:val="00D75F0A"/>
    <w:rsid w:val="00D76214"/>
    <w:rsid w:val="00D76352"/>
    <w:rsid w:val="00D7640A"/>
    <w:rsid w:val="00D76637"/>
    <w:rsid w:val="00D768B1"/>
    <w:rsid w:val="00D76B3B"/>
    <w:rsid w:val="00D76BB5"/>
    <w:rsid w:val="00D76CC1"/>
    <w:rsid w:val="00D76D9D"/>
    <w:rsid w:val="00D76FE9"/>
    <w:rsid w:val="00D77028"/>
    <w:rsid w:val="00D77091"/>
    <w:rsid w:val="00D770AE"/>
    <w:rsid w:val="00D770C5"/>
    <w:rsid w:val="00D772CE"/>
    <w:rsid w:val="00D77315"/>
    <w:rsid w:val="00D77AE0"/>
    <w:rsid w:val="00D77CC8"/>
    <w:rsid w:val="00D77D5F"/>
    <w:rsid w:val="00D77E82"/>
    <w:rsid w:val="00D80012"/>
    <w:rsid w:val="00D80AA4"/>
    <w:rsid w:val="00D80BC1"/>
    <w:rsid w:val="00D80DE0"/>
    <w:rsid w:val="00D80E78"/>
    <w:rsid w:val="00D81213"/>
    <w:rsid w:val="00D81268"/>
    <w:rsid w:val="00D8163D"/>
    <w:rsid w:val="00D82142"/>
    <w:rsid w:val="00D8224B"/>
    <w:rsid w:val="00D822C1"/>
    <w:rsid w:val="00D82728"/>
    <w:rsid w:val="00D82B0B"/>
    <w:rsid w:val="00D82DAE"/>
    <w:rsid w:val="00D82E9A"/>
    <w:rsid w:val="00D83009"/>
    <w:rsid w:val="00D832BD"/>
    <w:rsid w:val="00D8364F"/>
    <w:rsid w:val="00D836FE"/>
    <w:rsid w:val="00D838D5"/>
    <w:rsid w:val="00D83A90"/>
    <w:rsid w:val="00D84149"/>
    <w:rsid w:val="00D841F6"/>
    <w:rsid w:val="00D84935"/>
    <w:rsid w:val="00D851AC"/>
    <w:rsid w:val="00D8521E"/>
    <w:rsid w:val="00D85446"/>
    <w:rsid w:val="00D855AA"/>
    <w:rsid w:val="00D85A91"/>
    <w:rsid w:val="00D86082"/>
    <w:rsid w:val="00D86322"/>
    <w:rsid w:val="00D868CA"/>
    <w:rsid w:val="00D8690D"/>
    <w:rsid w:val="00D86ADB"/>
    <w:rsid w:val="00D86AF2"/>
    <w:rsid w:val="00D87290"/>
    <w:rsid w:val="00D875AC"/>
    <w:rsid w:val="00D8766D"/>
    <w:rsid w:val="00D877A0"/>
    <w:rsid w:val="00D900D7"/>
    <w:rsid w:val="00D90176"/>
    <w:rsid w:val="00D901E0"/>
    <w:rsid w:val="00D903FB"/>
    <w:rsid w:val="00D90435"/>
    <w:rsid w:val="00D90442"/>
    <w:rsid w:val="00D9048C"/>
    <w:rsid w:val="00D90490"/>
    <w:rsid w:val="00D90A9A"/>
    <w:rsid w:val="00D90FD6"/>
    <w:rsid w:val="00D90FD9"/>
    <w:rsid w:val="00D9120F"/>
    <w:rsid w:val="00D91371"/>
    <w:rsid w:val="00D91578"/>
    <w:rsid w:val="00D915CC"/>
    <w:rsid w:val="00D91C4D"/>
    <w:rsid w:val="00D9200D"/>
    <w:rsid w:val="00D921AB"/>
    <w:rsid w:val="00D924A9"/>
    <w:rsid w:val="00D9250B"/>
    <w:rsid w:val="00D92748"/>
    <w:rsid w:val="00D92DA7"/>
    <w:rsid w:val="00D92EE1"/>
    <w:rsid w:val="00D92F7C"/>
    <w:rsid w:val="00D931DE"/>
    <w:rsid w:val="00D931EF"/>
    <w:rsid w:val="00D93548"/>
    <w:rsid w:val="00D93553"/>
    <w:rsid w:val="00D9369E"/>
    <w:rsid w:val="00D93733"/>
    <w:rsid w:val="00D93A53"/>
    <w:rsid w:val="00D93C11"/>
    <w:rsid w:val="00D93FC1"/>
    <w:rsid w:val="00D941F7"/>
    <w:rsid w:val="00D94237"/>
    <w:rsid w:val="00D94568"/>
    <w:rsid w:val="00D94676"/>
    <w:rsid w:val="00D948F4"/>
    <w:rsid w:val="00D94C80"/>
    <w:rsid w:val="00D95129"/>
    <w:rsid w:val="00D9513D"/>
    <w:rsid w:val="00D95212"/>
    <w:rsid w:val="00D95291"/>
    <w:rsid w:val="00D954AD"/>
    <w:rsid w:val="00D95510"/>
    <w:rsid w:val="00D95A66"/>
    <w:rsid w:val="00D95A89"/>
    <w:rsid w:val="00D95AB3"/>
    <w:rsid w:val="00D95BE5"/>
    <w:rsid w:val="00D95C9E"/>
    <w:rsid w:val="00D95D42"/>
    <w:rsid w:val="00D95DE8"/>
    <w:rsid w:val="00D95E22"/>
    <w:rsid w:val="00D95E27"/>
    <w:rsid w:val="00D95FDB"/>
    <w:rsid w:val="00D9637C"/>
    <w:rsid w:val="00D96688"/>
    <w:rsid w:val="00D969D9"/>
    <w:rsid w:val="00D96AD7"/>
    <w:rsid w:val="00D96BAD"/>
    <w:rsid w:val="00D96BBE"/>
    <w:rsid w:val="00D96CB0"/>
    <w:rsid w:val="00D97197"/>
    <w:rsid w:val="00D97249"/>
    <w:rsid w:val="00D97394"/>
    <w:rsid w:val="00D973C0"/>
    <w:rsid w:val="00D9742A"/>
    <w:rsid w:val="00D974F0"/>
    <w:rsid w:val="00D97716"/>
    <w:rsid w:val="00D97804"/>
    <w:rsid w:val="00D9787E"/>
    <w:rsid w:val="00D978D4"/>
    <w:rsid w:val="00D9798F"/>
    <w:rsid w:val="00D97BEA"/>
    <w:rsid w:val="00D97D83"/>
    <w:rsid w:val="00D97EB4"/>
    <w:rsid w:val="00DA068C"/>
    <w:rsid w:val="00DA0D06"/>
    <w:rsid w:val="00DA0EC4"/>
    <w:rsid w:val="00DA0F59"/>
    <w:rsid w:val="00DA10C0"/>
    <w:rsid w:val="00DA128A"/>
    <w:rsid w:val="00DA1386"/>
    <w:rsid w:val="00DA169C"/>
    <w:rsid w:val="00DA18B7"/>
    <w:rsid w:val="00DA19EC"/>
    <w:rsid w:val="00DA1ACB"/>
    <w:rsid w:val="00DA1E0F"/>
    <w:rsid w:val="00DA1F4C"/>
    <w:rsid w:val="00DA2076"/>
    <w:rsid w:val="00DA2114"/>
    <w:rsid w:val="00DA21E8"/>
    <w:rsid w:val="00DA232D"/>
    <w:rsid w:val="00DA23D3"/>
    <w:rsid w:val="00DA2473"/>
    <w:rsid w:val="00DA2708"/>
    <w:rsid w:val="00DA2786"/>
    <w:rsid w:val="00DA2790"/>
    <w:rsid w:val="00DA2858"/>
    <w:rsid w:val="00DA2B90"/>
    <w:rsid w:val="00DA2DC6"/>
    <w:rsid w:val="00DA3020"/>
    <w:rsid w:val="00DA3434"/>
    <w:rsid w:val="00DA35DD"/>
    <w:rsid w:val="00DA364A"/>
    <w:rsid w:val="00DA3798"/>
    <w:rsid w:val="00DA38ED"/>
    <w:rsid w:val="00DA3CC7"/>
    <w:rsid w:val="00DA41E2"/>
    <w:rsid w:val="00DA43C5"/>
    <w:rsid w:val="00DA4410"/>
    <w:rsid w:val="00DA4469"/>
    <w:rsid w:val="00DA45AF"/>
    <w:rsid w:val="00DA4705"/>
    <w:rsid w:val="00DA47CD"/>
    <w:rsid w:val="00DA4983"/>
    <w:rsid w:val="00DA49CE"/>
    <w:rsid w:val="00DA4ACD"/>
    <w:rsid w:val="00DA4B0D"/>
    <w:rsid w:val="00DA4B0F"/>
    <w:rsid w:val="00DA4BEB"/>
    <w:rsid w:val="00DA4D76"/>
    <w:rsid w:val="00DA50EA"/>
    <w:rsid w:val="00DA548F"/>
    <w:rsid w:val="00DA5D68"/>
    <w:rsid w:val="00DA6039"/>
    <w:rsid w:val="00DA609A"/>
    <w:rsid w:val="00DA60FD"/>
    <w:rsid w:val="00DA6291"/>
    <w:rsid w:val="00DA6721"/>
    <w:rsid w:val="00DA682D"/>
    <w:rsid w:val="00DA695A"/>
    <w:rsid w:val="00DA6D76"/>
    <w:rsid w:val="00DA6F53"/>
    <w:rsid w:val="00DA727B"/>
    <w:rsid w:val="00DA72CB"/>
    <w:rsid w:val="00DA739C"/>
    <w:rsid w:val="00DA7591"/>
    <w:rsid w:val="00DA7799"/>
    <w:rsid w:val="00DA7834"/>
    <w:rsid w:val="00DA7DFC"/>
    <w:rsid w:val="00DA7E08"/>
    <w:rsid w:val="00DB01C1"/>
    <w:rsid w:val="00DB01D7"/>
    <w:rsid w:val="00DB0529"/>
    <w:rsid w:val="00DB06EC"/>
    <w:rsid w:val="00DB0713"/>
    <w:rsid w:val="00DB0736"/>
    <w:rsid w:val="00DB0805"/>
    <w:rsid w:val="00DB0BD2"/>
    <w:rsid w:val="00DB0E19"/>
    <w:rsid w:val="00DB0E9D"/>
    <w:rsid w:val="00DB0F30"/>
    <w:rsid w:val="00DB0FC2"/>
    <w:rsid w:val="00DB12F7"/>
    <w:rsid w:val="00DB1D75"/>
    <w:rsid w:val="00DB1E01"/>
    <w:rsid w:val="00DB2089"/>
    <w:rsid w:val="00DB2256"/>
    <w:rsid w:val="00DB22B0"/>
    <w:rsid w:val="00DB2369"/>
    <w:rsid w:val="00DB2404"/>
    <w:rsid w:val="00DB257C"/>
    <w:rsid w:val="00DB2917"/>
    <w:rsid w:val="00DB2AED"/>
    <w:rsid w:val="00DB2D2A"/>
    <w:rsid w:val="00DB300D"/>
    <w:rsid w:val="00DB30B4"/>
    <w:rsid w:val="00DB325B"/>
    <w:rsid w:val="00DB32EF"/>
    <w:rsid w:val="00DB35B9"/>
    <w:rsid w:val="00DB364E"/>
    <w:rsid w:val="00DB36D1"/>
    <w:rsid w:val="00DB371E"/>
    <w:rsid w:val="00DB3741"/>
    <w:rsid w:val="00DB391B"/>
    <w:rsid w:val="00DB39C4"/>
    <w:rsid w:val="00DB3A5E"/>
    <w:rsid w:val="00DB3AB3"/>
    <w:rsid w:val="00DB3F4A"/>
    <w:rsid w:val="00DB4336"/>
    <w:rsid w:val="00DB46B6"/>
    <w:rsid w:val="00DB483E"/>
    <w:rsid w:val="00DB4D1C"/>
    <w:rsid w:val="00DB4D72"/>
    <w:rsid w:val="00DB4F9D"/>
    <w:rsid w:val="00DB511E"/>
    <w:rsid w:val="00DB58C7"/>
    <w:rsid w:val="00DB5BEE"/>
    <w:rsid w:val="00DB6275"/>
    <w:rsid w:val="00DB66A2"/>
    <w:rsid w:val="00DB66D3"/>
    <w:rsid w:val="00DB6A61"/>
    <w:rsid w:val="00DB6E59"/>
    <w:rsid w:val="00DB7315"/>
    <w:rsid w:val="00DB7589"/>
    <w:rsid w:val="00DB7702"/>
    <w:rsid w:val="00DB79C8"/>
    <w:rsid w:val="00DB7A84"/>
    <w:rsid w:val="00DB7B3A"/>
    <w:rsid w:val="00DB7E65"/>
    <w:rsid w:val="00DB7EE9"/>
    <w:rsid w:val="00DB7F9B"/>
    <w:rsid w:val="00DC0280"/>
    <w:rsid w:val="00DC0378"/>
    <w:rsid w:val="00DC056A"/>
    <w:rsid w:val="00DC0929"/>
    <w:rsid w:val="00DC09D4"/>
    <w:rsid w:val="00DC0B72"/>
    <w:rsid w:val="00DC0BEA"/>
    <w:rsid w:val="00DC0D06"/>
    <w:rsid w:val="00DC0F8D"/>
    <w:rsid w:val="00DC129D"/>
    <w:rsid w:val="00DC1419"/>
    <w:rsid w:val="00DC15CB"/>
    <w:rsid w:val="00DC171E"/>
    <w:rsid w:val="00DC17B9"/>
    <w:rsid w:val="00DC1CD5"/>
    <w:rsid w:val="00DC1E2E"/>
    <w:rsid w:val="00DC1E75"/>
    <w:rsid w:val="00DC1EA5"/>
    <w:rsid w:val="00DC1F44"/>
    <w:rsid w:val="00DC246C"/>
    <w:rsid w:val="00DC25D1"/>
    <w:rsid w:val="00DC263A"/>
    <w:rsid w:val="00DC296D"/>
    <w:rsid w:val="00DC2BAA"/>
    <w:rsid w:val="00DC2C6D"/>
    <w:rsid w:val="00DC31AA"/>
    <w:rsid w:val="00DC3249"/>
    <w:rsid w:val="00DC3333"/>
    <w:rsid w:val="00DC3459"/>
    <w:rsid w:val="00DC346E"/>
    <w:rsid w:val="00DC3557"/>
    <w:rsid w:val="00DC35BC"/>
    <w:rsid w:val="00DC3A72"/>
    <w:rsid w:val="00DC3B00"/>
    <w:rsid w:val="00DC3DDC"/>
    <w:rsid w:val="00DC3ED8"/>
    <w:rsid w:val="00DC468A"/>
    <w:rsid w:val="00DC4A68"/>
    <w:rsid w:val="00DC4E99"/>
    <w:rsid w:val="00DC519A"/>
    <w:rsid w:val="00DC53B7"/>
    <w:rsid w:val="00DC58D6"/>
    <w:rsid w:val="00DC5969"/>
    <w:rsid w:val="00DC5BC4"/>
    <w:rsid w:val="00DC5BCF"/>
    <w:rsid w:val="00DC5E73"/>
    <w:rsid w:val="00DC5FEC"/>
    <w:rsid w:val="00DC60D3"/>
    <w:rsid w:val="00DC6564"/>
    <w:rsid w:val="00DC65AB"/>
    <w:rsid w:val="00DC66FD"/>
    <w:rsid w:val="00DC67CA"/>
    <w:rsid w:val="00DC6825"/>
    <w:rsid w:val="00DC69B8"/>
    <w:rsid w:val="00DC6C0F"/>
    <w:rsid w:val="00DC6CC2"/>
    <w:rsid w:val="00DC732E"/>
    <w:rsid w:val="00DC7532"/>
    <w:rsid w:val="00DC766E"/>
    <w:rsid w:val="00DC7952"/>
    <w:rsid w:val="00DC7BF5"/>
    <w:rsid w:val="00DC7FCE"/>
    <w:rsid w:val="00DD0113"/>
    <w:rsid w:val="00DD02BB"/>
    <w:rsid w:val="00DD0552"/>
    <w:rsid w:val="00DD05D3"/>
    <w:rsid w:val="00DD0615"/>
    <w:rsid w:val="00DD06B2"/>
    <w:rsid w:val="00DD0845"/>
    <w:rsid w:val="00DD0AC2"/>
    <w:rsid w:val="00DD0D14"/>
    <w:rsid w:val="00DD0D99"/>
    <w:rsid w:val="00DD0ECB"/>
    <w:rsid w:val="00DD10BA"/>
    <w:rsid w:val="00DD123A"/>
    <w:rsid w:val="00DD1510"/>
    <w:rsid w:val="00DD1573"/>
    <w:rsid w:val="00DD15AA"/>
    <w:rsid w:val="00DD15CB"/>
    <w:rsid w:val="00DD15CF"/>
    <w:rsid w:val="00DD1826"/>
    <w:rsid w:val="00DD1893"/>
    <w:rsid w:val="00DD1DC4"/>
    <w:rsid w:val="00DD1E5C"/>
    <w:rsid w:val="00DD1FB2"/>
    <w:rsid w:val="00DD2021"/>
    <w:rsid w:val="00DD264D"/>
    <w:rsid w:val="00DD26F2"/>
    <w:rsid w:val="00DD26FA"/>
    <w:rsid w:val="00DD2795"/>
    <w:rsid w:val="00DD2BFE"/>
    <w:rsid w:val="00DD2C77"/>
    <w:rsid w:val="00DD3632"/>
    <w:rsid w:val="00DD381B"/>
    <w:rsid w:val="00DD3BD7"/>
    <w:rsid w:val="00DD3C05"/>
    <w:rsid w:val="00DD4024"/>
    <w:rsid w:val="00DD4031"/>
    <w:rsid w:val="00DD404B"/>
    <w:rsid w:val="00DD40DF"/>
    <w:rsid w:val="00DD44F2"/>
    <w:rsid w:val="00DD470E"/>
    <w:rsid w:val="00DD478B"/>
    <w:rsid w:val="00DD4810"/>
    <w:rsid w:val="00DD4858"/>
    <w:rsid w:val="00DD488F"/>
    <w:rsid w:val="00DD4926"/>
    <w:rsid w:val="00DD4BC1"/>
    <w:rsid w:val="00DD4DB9"/>
    <w:rsid w:val="00DD50C1"/>
    <w:rsid w:val="00DD51B9"/>
    <w:rsid w:val="00DD5405"/>
    <w:rsid w:val="00DD5673"/>
    <w:rsid w:val="00DD575A"/>
    <w:rsid w:val="00DD5781"/>
    <w:rsid w:val="00DD593A"/>
    <w:rsid w:val="00DD5C67"/>
    <w:rsid w:val="00DD5FED"/>
    <w:rsid w:val="00DD62E5"/>
    <w:rsid w:val="00DD641E"/>
    <w:rsid w:val="00DD68F8"/>
    <w:rsid w:val="00DD6918"/>
    <w:rsid w:val="00DD6CB9"/>
    <w:rsid w:val="00DD6D86"/>
    <w:rsid w:val="00DD6E6E"/>
    <w:rsid w:val="00DD6ED5"/>
    <w:rsid w:val="00DD6F45"/>
    <w:rsid w:val="00DD7048"/>
    <w:rsid w:val="00DD70EB"/>
    <w:rsid w:val="00DD7619"/>
    <w:rsid w:val="00DD762C"/>
    <w:rsid w:val="00DD77C4"/>
    <w:rsid w:val="00DD7838"/>
    <w:rsid w:val="00DD784D"/>
    <w:rsid w:val="00DD7858"/>
    <w:rsid w:val="00DD7B69"/>
    <w:rsid w:val="00DD7C54"/>
    <w:rsid w:val="00DE004F"/>
    <w:rsid w:val="00DE06F4"/>
    <w:rsid w:val="00DE07D8"/>
    <w:rsid w:val="00DE0839"/>
    <w:rsid w:val="00DE0880"/>
    <w:rsid w:val="00DE0A16"/>
    <w:rsid w:val="00DE0AD2"/>
    <w:rsid w:val="00DE0B25"/>
    <w:rsid w:val="00DE0D7F"/>
    <w:rsid w:val="00DE0E1B"/>
    <w:rsid w:val="00DE0F44"/>
    <w:rsid w:val="00DE0F76"/>
    <w:rsid w:val="00DE1354"/>
    <w:rsid w:val="00DE17D0"/>
    <w:rsid w:val="00DE187C"/>
    <w:rsid w:val="00DE190E"/>
    <w:rsid w:val="00DE19D0"/>
    <w:rsid w:val="00DE1A76"/>
    <w:rsid w:val="00DE1C5A"/>
    <w:rsid w:val="00DE1CBB"/>
    <w:rsid w:val="00DE200F"/>
    <w:rsid w:val="00DE21CB"/>
    <w:rsid w:val="00DE231B"/>
    <w:rsid w:val="00DE2702"/>
    <w:rsid w:val="00DE2772"/>
    <w:rsid w:val="00DE2831"/>
    <w:rsid w:val="00DE2AB5"/>
    <w:rsid w:val="00DE2C13"/>
    <w:rsid w:val="00DE2CDE"/>
    <w:rsid w:val="00DE2CFB"/>
    <w:rsid w:val="00DE2F91"/>
    <w:rsid w:val="00DE2FED"/>
    <w:rsid w:val="00DE30E6"/>
    <w:rsid w:val="00DE3278"/>
    <w:rsid w:val="00DE3353"/>
    <w:rsid w:val="00DE353C"/>
    <w:rsid w:val="00DE35F7"/>
    <w:rsid w:val="00DE4016"/>
    <w:rsid w:val="00DE4348"/>
    <w:rsid w:val="00DE44F7"/>
    <w:rsid w:val="00DE472E"/>
    <w:rsid w:val="00DE4730"/>
    <w:rsid w:val="00DE4B28"/>
    <w:rsid w:val="00DE4D7B"/>
    <w:rsid w:val="00DE52B8"/>
    <w:rsid w:val="00DE52D9"/>
    <w:rsid w:val="00DE59C9"/>
    <w:rsid w:val="00DE5DA5"/>
    <w:rsid w:val="00DE6065"/>
    <w:rsid w:val="00DE60DD"/>
    <w:rsid w:val="00DE61FF"/>
    <w:rsid w:val="00DE64C1"/>
    <w:rsid w:val="00DE659D"/>
    <w:rsid w:val="00DE6816"/>
    <w:rsid w:val="00DE6C08"/>
    <w:rsid w:val="00DE6C3E"/>
    <w:rsid w:val="00DE6E55"/>
    <w:rsid w:val="00DE7282"/>
    <w:rsid w:val="00DE7396"/>
    <w:rsid w:val="00DE7447"/>
    <w:rsid w:val="00DE74EB"/>
    <w:rsid w:val="00DE7585"/>
    <w:rsid w:val="00DE79F4"/>
    <w:rsid w:val="00DE7ABC"/>
    <w:rsid w:val="00DE7BCE"/>
    <w:rsid w:val="00DE7D05"/>
    <w:rsid w:val="00DE7D4F"/>
    <w:rsid w:val="00DF05B0"/>
    <w:rsid w:val="00DF07A2"/>
    <w:rsid w:val="00DF086F"/>
    <w:rsid w:val="00DF09BA"/>
    <w:rsid w:val="00DF09FA"/>
    <w:rsid w:val="00DF0B4E"/>
    <w:rsid w:val="00DF0BF9"/>
    <w:rsid w:val="00DF0C36"/>
    <w:rsid w:val="00DF0D3C"/>
    <w:rsid w:val="00DF1300"/>
    <w:rsid w:val="00DF1A6D"/>
    <w:rsid w:val="00DF1ED6"/>
    <w:rsid w:val="00DF1F88"/>
    <w:rsid w:val="00DF23E4"/>
    <w:rsid w:val="00DF2423"/>
    <w:rsid w:val="00DF26EF"/>
    <w:rsid w:val="00DF2948"/>
    <w:rsid w:val="00DF2A31"/>
    <w:rsid w:val="00DF2C2F"/>
    <w:rsid w:val="00DF2D6D"/>
    <w:rsid w:val="00DF2E0B"/>
    <w:rsid w:val="00DF2FC8"/>
    <w:rsid w:val="00DF3037"/>
    <w:rsid w:val="00DF3065"/>
    <w:rsid w:val="00DF3116"/>
    <w:rsid w:val="00DF33AC"/>
    <w:rsid w:val="00DF36A0"/>
    <w:rsid w:val="00DF37F6"/>
    <w:rsid w:val="00DF38D4"/>
    <w:rsid w:val="00DF396C"/>
    <w:rsid w:val="00DF3A3B"/>
    <w:rsid w:val="00DF3BC8"/>
    <w:rsid w:val="00DF3D53"/>
    <w:rsid w:val="00DF45CF"/>
    <w:rsid w:val="00DF4815"/>
    <w:rsid w:val="00DF4864"/>
    <w:rsid w:val="00DF48FF"/>
    <w:rsid w:val="00DF4A5F"/>
    <w:rsid w:val="00DF4EB5"/>
    <w:rsid w:val="00DF56C0"/>
    <w:rsid w:val="00DF58BA"/>
    <w:rsid w:val="00DF58C8"/>
    <w:rsid w:val="00DF592B"/>
    <w:rsid w:val="00DF596F"/>
    <w:rsid w:val="00DF5994"/>
    <w:rsid w:val="00DF5B03"/>
    <w:rsid w:val="00DF5B81"/>
    <w:rsid w:val="00DF5C49"/>
    <w:rsid w:val="00DF601B"/>
    <w:rsid w:val="00DF627D"/>
    <w:rsid w:val="00DF633C"/>
    <w:rsid w:val="00DF636C"/>
    <w:rsid w:val="00DF64D4"/>
    <w:rsid w:val="00DF655C"/>
    <w:rsid w:val="00DF6563"/>
    <w:rsid w:val="00DF6C94"/>
    <w:rsid w:val="00DF6D4B"/>
    <w:rsid w:val="00DF6E4F"/>
    <w:rsid w:val="00DF6EEF"/>
    <w:rsid w:val="00DF6F67"/>
    <w:rsid w:val="00DF6FF6"/>
    <w:rsid w:val="00DF719A"/>
    <w:rsid w:val="00DF71EE"/>
    <w:rsid w:val="00DF71FB"/>
    <w:rsid w:val="00DF7421"/>
    <w:rsid w:val="00DF764D"/>
    <w:rsid w:val="00DF766F"/>
    <w:rsid w:val="00DF7691"/>
    <w:rsid w:val="00DF76A3"/>
    <w:rsid w:val="00DF77F9"/>
    <w:rsid w:val="00DF7946"/>
    <w:rsid w:val="00DF796A"/>
    <w:rsid w:val="00DF7ABE"/>
    <w:rsid w:val="00DF7CC1"/>
    <w:rsid w:val="00DF7CFB"/>
    <w:rsid w:val="00E000E1"/>
    <w:rsid w:val="00E00142"/>
    <w:rsid w:val="00E00590"/>
    <w:rsid w:val="00E00AC2"/>
    <w:rsid w:val="00E00D52"/>
    <w:rsid w:val="00E00DA7"/>
    <w:rsid w:val="00E01063"/>
    <w:rsid w:val="00E0120C"/>
    <w:rsid w:val="00E014CB"/>
    <w:rsid w:val="00E0157E"/>
    <w:rsid w:val="00E01658"/>
    <w:rsid w:val="00E01714"/>
    <w:rsid w:val="00E01AAA"/>
    <w:rsid w:val="00E01C1B"/>
    <w:rsid w:val="00E01EDB"/>
    <w:rsid w:val="00E0202F"/>
    <w:rsid w:val="00E021DB"/>
    <w:rsid w:val="00E022D6"/>
    <w:rsid w:val="00E02327"/>
    <w:rsid w:val="00E0296D"/>
    <w:rsid w:val="00E030E9"/>
    <w:rsid w:val="00E0310E"/>
    <w:rsid w:val="00E0378E"/>
    <w:rsid w:val="00E039A5"/>
    <w:rsid w:val="00E03C64"/>
    <w:rsid w:val="00E03F4B"/>
    <w:rsid w:val="00E04076"/>
    <w:rsid w:val="00E04460"/>
    <w:rsid w:val="00E0461B"/>
    <w:rsid w:val="00E04797"/>
    <w:rsid w:val="00E0482E"/>
    <w:rsid w:val="00E04B86"/>
    <w:rsid w:val="00E04BA0"/>
    <w:rsid w:val="00E04C7B"/>
    <w:rsid w:val="00E04CBA"/>
    <w:rsid w:val="00E04DB6"/>
    <w:rsid w:val="00E04ED6"/>
    <w:rsid w:val="00E04FAD"/>
    <w:rsid w:val="00E05102"/>
    <w:rsid w:val="00E052E1"/>
    <w:rsid w:val="00E05346"/>
    <w:rsid w:val="00E054C9"/>
    <w:rsid w:val="00E05500"/>
    <w:rsid w:val="00E0560E"/>
    <w:rsid w:val="00E0578C"/>
    <w:rsid w:val="00E05829"/>
    <w:rsid w:val="00E059FF"/>
    <w:rsid w:val="00E05F3B"/>
    <w:rsid w:val="00E05F97"/>
    <w:rsid w:val="00E06027"/>
    <w:rsid w:val="00E0607F"/>
    <w:rsid w:val="00E061E9"/>
    <w:rsid w:val="00E0626F"/>
    <w:rsid w:val="00E0627C"/>
    <w:rsid w:val="00E0629B"/>
    <w:rsid w:val="00E06442"/>
    <w:rsid w:val="00E065A3"/>
    <w:rsid w:val="00E06739"/>
    <w:rsid w:val="00E06908"/>
    <w:rsid w:val="00E06911"/>
    <w:rsid w:val="00E06BA1"/>
    <w:rsid w:val="00E06C83"/>
    <w:rsid w:val="00E06DFA"/>
    <w:rsid w:val="00E06E7C"/>
    <w:rsid w:val="00E07166"/>
    <w:rsid w:val="00E07298"/>
    <w:rsid w:val="00E0734F"/>
    <w:rsid w:val="00E07647"/>
    <w:rsid w:val="00E077AE"/>
    <w:rsid w:val="00E07A8B"/>
    <w:rsid w:val="00E07CC5"/>
    <w:rsid w:val="00E07D34"/>
    <w:rsid w:val="00E10135"/>
    <w:rsid w:val="00E10365"/>
    <w:rsid w:val="00E10752"/>
    <w:rsid w:val="00E10B0E"/>
    <w:rsid w:val="00E10B45"/>
    <w:rsid w:val="00E10EA5"/>
    <w:rsid w:val="00E11081"/>
    <w:rsid w:val="00E113CD"/>
    <w:rsid w:val="00E11885"/>
    <w:rsid w:val="00E11A8A"/>
    <w:rsid w:val="00E11C82"/>
    <w:rsid w:val="00E11FDA"/>
    <w:rsid w:val="00E122A6"/>
    <w:rsid w:val="00E12399"/>
    <w:rsid w:val="00E12833"/>
    <w:rsid w:val="00E12A36"/>
    <w:rsid w:val="00E12AB5"/>
    <w:rsid w:val="00E12FE9"/>
    <w:rsid w:val="00E13031"/>
    <w:rsid w:val="00E13035"/>
    <w:rsid w:val="00E13270"/>
    <w:rsid w:val="00E133D7"/>
    <w:rsid w:val="00E13453"/>
    <w:rsid w:val="00E13608"/>
    <w:rsid w:val="00E13612"/>
    <w:rsid w:val="00E139E5"/>
    <w:rsid w:val="00E13F1E"/>
    <w:rsid w:val="00E142F7"/>
    <w:rsid w:val="00E142FA"/>
    <w:rsid w:val="00E14491"/>
    <w:rsid w:val="00E144D8"/>
    <w:rsid w:val="00E1461E"/>
    <w:rsid w:val="00E148E7"/>
    <w:rsid w:val="00E149AC"/>
    <w:rsid w:val="00E14B3F"/>
    <w:rsid w:val="00E14BE1"/>
    <w:rsid w:val="00E14D94"/>
    <w:rsid w:val="00E15022"/>
    <w:rsid w:val="00E150C7"/>
    <w:rsid w:val="00E155B0"/>
    <w:rsid w:val="00E15652"/>
    <w:rsid w:val="00E1568C"/>
    <w:rsid w:val="00E15867"/>
    <w:rsid w:val="00E1596E"/>
    <w:rsid w:val="00E159FD"/>
    <w:rsid w:val="00E15D80"/>
    <w:rsid w:val="00E15EC8"/>
    <w:rsid w:val="00E1631E"/>
    <w:rsid w:val="00E163C3"/>
    <w:rsid w:val="00E163DD"/>
    <w:rsid w:val="00E16419"/>
    <w:rsid w:val="00E1671F"/>
    <w:rsid w:val="00E167A3"/>
    <w:rsid w:val="00E167AF"/>
    <w:rsid w:val="00E168FA"/>
    <w:rsid w:val="00E16F84"/>
    <w:rsid w:val="00E16F9A"/>
    <w:rsid w:val="00E1714E"/>
    <w:rsid w:val="00E17205"/>
    <w:rsid w:val="00E17256"/>
    <w:rsid w:val="00E1754B"/>
    <w:rsid w:val="00E17625"/>
    <w:rsid w:val="00E1799A"/>
    <w:rsid w:val="00E17AB0"/>
    <w:rsid w:val="00E17ACE"/>
    <w:rsid w:val="00E17BDB"/>
    <w:rsid w:val="00E17E51"/>
    <w:rsid w:val="00E17EA2"/>
    <w:rsid w:val="00E17FA8"/>
    <w:rsid w:val="00E20043"/>
    <w:rsid w:val="00E20284"/>
    <w:rsid w:val="00E204B3"/>
    <w:rsid w:val="00E20580"/>
    <w:rsid w:val="00E205C9"/>
    <w:rsid w:val="00E20731"/>
    <w:rsid w:val="00E20858"/>
    <w:rsid w:val="00E208C7"/>
    <w:rsid w:val="00E20A23"/>
    <w:rsid w:val="00E20A4F"/>
    <w:rsid w:val="00E20AB0"/>
    <w:rsid w:val="00E20BB4"/>
    <w:rsid w:val="00E20D33"/>
    <w:rsid w:val="00E20D76"/>
    <w:rsid w:val="00E20DC5"/>
    <w:rsid w:val="00E21053"/>
    <w:rsid w:val="00E21134"/>
    <w:rsid w:val="00E2126E"/>
    <w:rsid w:val="00E214D7"/>
    <w:rsid w:val="00E215E9"/>
    <w:rsid w:val="00E21770"/>
    <w:rsid w:val="00E217BE"/>
    <w:rsid w:val="00E21C4F"/>
    <w:rsid w:val="00E21EDA"/>
    <w:rsid w:val="00E21FAC"/>
    <w:rsid w:val="00E22176"/>
    <w:rsid w:val="00E221BC"/>
    <w:rsid w:val="00E22293"/>
    <w:rsid w:val="00E226B8"/>
    <w:rsid w:val="00E226C1"/>
    <w:rsid w:val="00E22747"/>
    <w:rsid w:val="00E227DA"/>
    <w:rsid w:val="00E228DB"/>
    <w:rsid w:val="00E22945"/>
    <w:rsid w:val="00E2296A"/>
    <w:rsid w:val="00E22AB0"/>
    <w:rsid w:val="00E22B0A"/>
    <w:rsid w:val="00E22C85"/>
    <w:rsid w:val="00E22DFD"/>
    <w:rsid w:val="00E231CB"/>
    <w:rsid w:val="00E234CC"/>
    <w:rsid w:val="00E238D7"/>
    <w:rsid w:val="00E23CD8"/>
    <w:rsid w:val="00E23DED"/>
    <w:rsid w:val="00E23F28"/>
    <w:rsid w:val="00E240FB"/>
    <w:rsid w:val="00E24CF7"/>
    <w:rsid w:val="00E24EC9"/>
    <w:rsid w:val="00E25069"/>
    <w:rsid w:val="00E250C2"/>
    <w:rsid w:val="00E2557D"/>
    <w:rsid w:val="00E25596"/>
    <w:rsid w:val="00E255F3"/>
    <w:rsid w:val="00E2590A"/>
    <w:rsid w:val="00E25945"/>
    <w:rsid w:val="00E25BC4"/>
    <w:rsid w:val="00E25D9B"/>
    <w:rsid w:val="00E25DEC"/>
    <w:rsid w:val="00E25E17"/>
    <w:rsid w:val="00E25F4E"/>
    <w:rsid w:val="00E2618F"/>
    <w:rsid w:val="00E26228"/>
    <w:rsid w:val="00E26601"/>
    <w:rsid w:val="00E26672"/>
    <w:rsid w:val="00E266A7"/>
    <w:rsid w:val="00E26759"/>
    <w:rsid w:val="00E267B6"/>
    <w:rsid w:val="00E267D3"/>
    <w:rsid w:val="00E268CD"/>
    <w:rsid w:val="00E26DF7"/>
    <w:rsid w:val="00E26F0A"/>
    <w:rsid w:val="00E27179"/>
    <w:rsid w:val="00E2734A"/>
    <w:rsid w:val="00E276C0"/>
    <w:rsid w:val="00E2796F"/>
    <w:rsid w:val="00E27FC2"/>
    <w:rsid w:val="00E302CD"/>
    <w:rsid w:val="00E30362"/>
    <w:rsid w:val="00E3039F"/>
    <w:rsid w:val="00E30490"/>
    <w:rsid w:val="00E30E3F"/>
    <w:rsid w:val="00E30E85"/>
    <w:rsid w:val="00E30FF4"/>
    <w:rsid w:val="00E310EF"/>
    <w:rsid w:val="00E31284"/>
    <w:rsid w:val="00E313C0"/>
    <w:rsid w:val="00E31548"/>
    <w:rsid w:val="00E318FE"/>
    <w:rsid w:val="00E319AB"/>
    <w:rsid w:val="00E31A87"/>
    <w:rsid w:val="00E324F1"/>
    <w:rsid w:val="00E328F6"/>
    <w:rsid w:val="00E32A1C"/>
    <w:rsid w:val="00E330CC"/>
    <w:rsid w:val="00E33177"/>
    <w:rsid w:val="00E3322F"/>
    <w:rsid w:val="00E33B03"/>
    <w:rsid w:val="00E33D95"/>
    <w:rsid w:val="00E33E2A"/>
    <w:rsid w:val="00E33E72"/>
    <w:rsid w:val="00E33FA8"/>
    <w:rsid w:val="00E341CF"/>
    <w:rsid w:val="00E34495"/>
    <w:rsid w:val="00E345C9"/>
    <w:rsid w:val="00E34940"/>
    <w:rsid w:val="00E34A31"/>
    <w:rsid w:val="00E34BEF"/>
    <w:rsid w:val="00E34F7B"/>
    <w:rsid w:val="00E351E3"/>
    <w:rsid w:val="00E351FA"/>
    <w:rsid w:val="00E35274"/>
    <w:rsid w:val="00E35737"/>
    <w:rsid w:val="00E35AB7"/>
    <w:rsid w:val="00E35B20"/>
    <w:rsid w:val="00E35F7E"/>
    <w:rsid w:val="00E35FDB"/>
    <w:rsid w:val="00E361AA"/>
    <w:rsid w:val="00E3621D"/>
    <w:rsid w:val="00E36265"/>
    <w:rsid w:val="00E3643E"/>
    <w:rsid w:val="00E3658A"/>
    <w:rsid w:val="00E36609"/>
    <w:rsid w:val="00E368BF"/>
    <w:rsid w:val="00E36979"/>
    <w:rsid w:val="00E36A31"/>
    <w:rsid w:val="00E36A37"/>
    <w:rsid w:val="00E36BA2"/>
    <w:rsid w:val="00E371F3"/>
    <w:rsid w:val="00E374E1"/>
    <w:rsid w:val="00E374FC"/>
    <w:rsid w:val="00E37714"/>
    <w:rsid w:val="00E3779E"/>
    <w:rsid w:val="00E37C33"/>
    <w:rsid w:val="00E37CD1"/>
    <w:rsid w:val="00E400D1"/>
    <w:rsid w:val="00E4030A"/>
    <w:rsid w:val="00E403E5"/>
    <w:rsid w:val="00E404A3"/>
    <w:rsid w:val="00E407AB"/>
    <w:rsid w:val="00E40AB2"/>
    <w:rsid w:val="00E40FC1"/>
    <w:rsid w:val="00E410B0"/>
    <w:rsid w:val="00E410F3"/>
    <w:rsid w:val="00E4122D"/>
    <w:rsid w:val="00E412B0"/>
    <w:rsid w:val="00E41627"/>
    <w:rsid w:val="00E416F6"/>
    <w:rsid w:val="00E4185F"/>
    <w:rsid w:val="00E418E4"/>
    <w:rsid w:val="00E4195D"/>
    <w:rsid w:val="00E419DD"/>
    <w:rsid w:val="00E41AD7"/>
    <w:rsid w:val="00E41C0E"/>
    <w:rsid w:val="00E41C96"/>
    <w:rsid w:val="00E41DCD"/>
    <w:rsid w:val="00E4204F"/>
    <w:rsid w:val="00E4207E"/>
    <w:rsid w:val="00E42315"/>
    <w:rsid w:val="00E42318"/>
    <w:rsid w:val="00E42485"/>
    <w:rsid w:val="00E424B0"/>
    <w:rsid w:val="00E4287B"/>
    <w:rsid w:val="00E42C11"/>
    <w:rsid w:val="00E42C8F"/>
    <w:rsid w:val="00E42CC5"/>
    <w:rsid w:val="00E42DF6"/>
    <w:rsid w:val="00E42E55"/>
    <w:rsid w:val="00E42EDE"/>
    <w:rsid w:val="00E43268"/>
    <w:rsid w:val="00E4358D"/>
    <w:rsid w:val="00E4361A"/>
    <w:rsid w:val="00E43630"/>
    <w:rsid w:val="00E43A9A"/>
    <w:rsid w:val="00E43D44"/>
    <w:rsid w:val="00E43D9E"/>
    <w:rsid w:val="00E44329"/>
    <w:rsid w:val="00E4451C"/>
    <w:rsid w:val="00E446CD"/>
    <w:rsid w:val="00E44845"/>
    <w:rsid w:val="00E44BDE"/>
    <w:rsid w:val="00E44C1F"/>
    <w:rsid w:val="00E44C3D"/>
    <w:rsid w:val="00E44E28"/>
    <w:rsid w:val="00E450D0"/>
    <w:rsid w:val="00E45168"/>
    <w:rsid w:val="00E453DB"/>
    <w:rsid w:val="00E456CF"/>
    <w:rsid w:val="00E4578D"/>
    <w:rsid w:val="00E45945"/>
    <w:rsid w:val="00E45A95"/>
    <w:rsid w:val="00E45B1B"/>
    <w:rsid w:val="00E45BB2"/>
    <w:rsid w:val="00E45D8D"/>
    <w:rsid w:val="00E461A1"/>
    <w:rsid w:val="00E469E8"/>
    <w:rsid w:val="00E46CA6"/>
    <w:rsid w:val="00E46E59"/>
    <w:rsid w:val="00E46FAC"/>
    <w:rsid w:val="00E4707B"/>
    <w:rsid w:val="00E4789E"/>
    <w:rsid w:val="00E47945"/>
    <w:rsid w:val="00E47BAD"/>
    <w:rsid w:val="00E47D20"/>
    <w:rsid w:val="00E47D6A"/>
    <w:rsid w:val="00E47DDB"/>
    <w:rsid w:val="00E503FF"/>
    <w:rsid w:val="00E509CF"/>
    <w:rsid w:val="00E50B57"/>
    <w:rsid w:val="00E50D2F"/>
    <w:rsid w:val="00E50F06"/>
    <w:rsid w:val="00E5103A"/>
    <w:rsid w:val="00E51106"/>
    <w:rsid w:val="00E51141"/>
    <w:rsid w:val="00E51247"/>
    <w:rsid w:val="00E512C2"/>
    <w:rsid w:val="00E512F1"/>
    <w:rsid w:val="00E51386"/>
    <w:rsid w:val="00E513F8"/>
    <w:rsid w:val="00E51485"/>
    <w:rsid w:val="00E51492"/>
    <w:rsid w:val="00E5160B"/>
    <w:rsid w:val="00E51854"/>
    <w:rsid w:val="00E51952"/>
    <w:rsid w:val="00E51A3C"/>
    <w:rsid w:val="00E51AE9"/>
    <w:rsid w:val="00E51BE0"/>
    <w:rsid w:val="00E51E30"/>
    <w:rsid w:val="00E51F0E"/>
    <w:rsid w:val="00E51F7D"/>
    <w:rsid w:val="00E523A8"/>
    <w:rsid w:val="00E524AD"/>
    <w:rsid w:val="00E52777"/>
    <w:rsid w:val="00E528E6"/>
    <w:rsid w:val="00E52B9C"/>
    <w:rsid w:val="00E52EA8"/>
    <w:rsid w:val="00E52F87"/>
    <w:rsid w:val="00E53525"/>
    <w:rsid w:val="00E5353C"/>
    <w:rsid w:val="00E53673"/>
    <w:rsid w:val="00E536F5"/>
    <w:rsid w:val="00E538C2"/>
    <w:rsid w:val="00E53EFA"/>
    <w:rsid w:val="00E53FE7"/>
    <w:rsid w:val="00E543A6"/>
    <w:rsid w:val="00E543A7"/>
    <w:rsid w:val="00E5447A"/>
    <w:rsid w:val="00E5449A"/>
    <w:rsid w:val="00E544E7"/>
    <w:rsid w:val="00E54737"/>
    <w:rsid w:val="00E548AA"/>
    <w:rsid w:val="00E54B0E"/>
    <w:rsid w:val="00E54D8F"/>
    <w:rsid w:val="00E54F58"/>
    <w:rsid w:val="00E550C8"/>
    <w:rsid w:val="00E550F3"/>
    <w:rsid w:val="00E55212"/>
    <w:rsid w:val="00E5542F"/>
    <w:rsid w:val="00E55AFA"/>
    <w:rsid w:val="00E55BDA"/>
    <w:rsid w:val="00E55BF8"/>
    <w:rsid w:val="00E55DC5"/>
    <w:rsid w:val="00E56270"/>
    <w:rsid w:val="00E562D6"/>
    <w:rsid w:val="00E5652A"/>
    <w:rsid w:val="00E566A8"/>
    <w:rsid w:val="00E5679C"/>
    <w:rsid w:val="00E567D7"/>
    <w:rsid w:val="00E56933"/>
    <w:rsid w:val="00E56AC6"/>
    <w:rsid w:val="00E56D0F"/>
    <w:rsid w:val="00E56DEA"/>
    <w:rsid w:val="00E57183"/>
    <w:rsid w:val="00E5724F"/>
    <w:rsid w:val="00E5765F"/>
    <w:rsid w:val="00E57A49"/>
    <w:rsid w:val="00E57BD2"/>
    <w:rsid w:val="00E57C4D"/>
    <w:rsid w:val="00E57C60"/>
    <w:rsid w:val="00E60291"/>
    <w:rsid w:val="00E6029E"/>
    <w:rsid w:val="00E602CA"/>
    <w:rsid w:val="00E602E2"/>
    <w:rsid w:val="00E6030E"/>
    <w:rsid w:val="00E60478"/>
    <w:rsid w:val="00E6048E"/>
    <w:rsid w:val="00E6058F"/>
    <w:rsid w:val="00E60712"/>
    <w:rsid w:val="00E60AC7"/>
    <w:rsid w:val="00E6114A"/>
    <w:rsid w:val="00E61465"/>
    <w:rsid w:val="00E617ED"/>
    <w:rsid w:val="00E619B8"/>
    <w:rsid w:val="00E61A03"/>
    <w:rsid w:val="00E61B95"/>
    <w:rsid w:val="00E61E48"/>
    <w:rsid w:val="00E61F45"/>
    <w:rsid w:val="00E6221C"/>
    <w:rsid w:val="00E625C7"/>
    <w:rsid w:val="00E62647"/>
    <w:rsid w:val="00E6298B"/>
    <w:rsid w:val="00E62C61"/>
    <w:rsid w:val="00E62EA4"/>
    <w:rsid w:val="00E63148"/>
    <w:rsid w:val="00E632D1"/>
    <w:rsid w:val="00E6332D"/>
    <w:rsid w:val="00E639B0"/>
    <w:rsid w:val="00E63AB6"/>
    <w:rsid w:val="00E63BB4"/>
    <w:rsid w:val="00E64010"/>
    <w:rsid w:val="00E6401A"/>
    <w:rsid w:val="00E640E4"/>
    <w:rsid w:val="00E64282"/>
    <w:rsid w:val="00E64609"/>
    <w:rsid w:val="00E64AB8"/>
    <w:rsid w:val="00E64C2B"/>
    <w:rsid w:val="00E64C3D"/>
    <w:rsid w:val="00E64CD1"/>
    <w:rsid w:val="00E656DC"/>
    <w:rsid w:val="00E65798"/>
    <w:rsid w:val="00E65B12"/>
    <w:rsid w:val="00E65C4C"/>
    <w:rsid w:val="00E66102"/>
    <w:rsid w:val="00E6639D"/>
    <w:rsid w:val="00E665D5"/>
    <w:rsid w:val="00E665DD"/>
    <w:rsid w:val="00E666A5"/>
    <w:rsid w:val="00E66D62"/>
    <w:rsid w:val="00E66F9D"/>
    <w:rsid w:val="00E67485"/>
    <w:rsid w:val="00E67579"/>
    <w:rsid w:val="00E67795"/>
    <w:rsid w:val="00E679B9"/>
    <w:rsid w:val="00E679BE"/>
    <w:rsid w:val="00E67AEC"/>
    <w:rsid w:val="00E67D0E"/>
    <w:rsid w:val="00E70052"/>
    <w:rsid w:val="00E701CB"/>
    <w:rsid w:val="00E702AB"/>
    <w:rsid w:val="00E702F9"/>
    <w:rsid w:val="00E7034B"/>
    <w:rsid w:val="00E707FC"/>
    <w:rsid w:val="00E7084E"/>
    <w:rsid w:val="00E708A6"/>
    <w:rsid w:val="00E709CA"/>
    <w:rsid w:val="00E70DC1"/>
    <w:rsid w:val="00E70E0F"/>
    <w:rsid w:val="00E70E9C"/>
    <w:rsid w:val="00E70F6E"/>
    <w:rsid w:val="00E710B3"/>
    <w:rsid w:val="00E712A0"/>
    <w:rsid w:val="00E7185F"/>
    <w:rsid w:val="00E71AA5"/>
    <w:rsid w:val="00E71DC7"/>
    <w:rsid w:val="00E71ED9"/>
    <w:rsid w:val="00E71FF3"/>
    <w:rsid w:val="00E72047"/>
    <w:rsid w:val="00E72300"/>
    <w:rsid w:val="00E72374"/>
    <w:rsid w:val="00E72495"/>
    <w:rsid w:val="00E726BE"/>
    <w:rsid w:val="00E72CFC"/>
    <w:rsid w:val="00E73172"/>
    <w:rsid w:val="00E73623"/>
    <w:rsid w:val="00E7379A"/>
    <w:rsid w:val="00E738FF"/>
    <w:rsid w:val="00E73B80"/>
    <w:rsid w:val="00E73C5C"/>
    <w:rsid w:val="00E73CDD"/>
    <w:rsid w:val="00E74081"/>
    <w:rsid w:val="00E740A4"/>
    <w:rsid w:val="00E74601"/>
    <w:rsid w:val="00E7468B"/>
    <w:rsid w:val="00E748DE"/>
    <w:rsid w:val="00E748E4"/>
    <w:rsid w:val="00E749F1"/>
    <w:rsid w:val="00E74E63"/>
    <w:rsid w:val="00E75348"/>
    <w:rsid w:val="00E753F9"/>
    <w:rsid w:val="00E75515"/>
    <w:rsid w:val="00E75601"/>
    <w:rsid w:val="00E756C0"/>
    <w:rsid w:val="00E75790"/>
    <w:rsid w:val="00E75867"/>
    <w:rsid w:val="00E7598C"/>
    <w:rsid w:val="00E759D0"/>
    <w:rsid w:val="00E75B1C"/>
    <w:rsid w:val="00E75BD6"/>
    <w:rsid w:val="00E75FCF"/>
    <w:rsid w:val="00E760C8"/>
    <w:rsid w:val="00E76231"/>
    <w:rsid w:val="00E7666B"/>
    <w:rsid w:val="00E76671"/>
    <w:rsid w:val="00E7694D"/>
    <w:rsid w:val="00E76A91"/>
    <w:rsid w:val="00E76D8C"/>
    <w:rsid w:val="00E76EC5"/>
    <w:rsid w:val="00E76EF4"/>
    <w:rsid w:val="00E76F1E"/>
    <w:rsid w:val="00E772D2"/>
    <w:rsid w:val="00E773B0"/>
    <w:rsid w:val="00E7776D"/>
    <w:rsid w:val="00E77ABF"/>
    <w:rsid w:val="00E77C4E"/>
    <w:rsid w:val="00E77C9A"/>
    <w:rsid w:val="00E77D62"/>
    <w:rsid w:val="00E77E00"/>
    <w:rsid w:val="00E77F70"/>
    <w:rsid w:val="00E801F9"/>
    <w:rsid w:val="00E80253"/>
    <w:rsid w:val="00E805DA"/>
    <w:rsid w:val="00E80C47"/>
    <w:rsid w:val="00E81ACD"/>
    <w:rsid w:val="00E81DB0"/>
    <w:rsid w:val="00E8200A"/>
    <w:rsid w:val="00E82214"/>
    <w:rsid w:val="00E8273B"/>
    <w:rsid w:val="00E82797"/>
    <w:rsid w:val="00E829CD"/>
    <w:rsid w:val="00E82A00"/>
    <w:rsid w:val="00E82AC6"/>
    <w:rsid w:val="00E82EA8"/>
    <w:rsid w:val="00E83113"/>
    <w:rsid w:val="00E83265"/>
    <w:rsid w:val="00E8345C"/>
    <w:rsid w:val="00E83466"/>
    <w:rsid w:val="00E83AB0"/>
    <w:rsid w:val="00E83FE9"/>
    <w:rsid w:val="00E84070"/>
    <w:rsid w:val="00E843A6"/>
    <w:rsid w:val="00E8445B"/>
    <w:rsid w:val="00E8449F"/>
    <w:rsid w:val="00E84581"/>
    <w:rsid w:val="00E84C16"/>
    <w:rsid w:val="00E851EA"/>
    <w:rsid w:val="00E85273"/>
    <w:rsid w:val="00E85572"/>
    <w:rsid w:val="00E855B8"/>
    <w:rsid w:val="00E855E0"/>
    <w:rsid w:val="00E85684"/>
    <w:rsid w:val="00E856A8"/>
    <w:rsid w:val="00E85AC1"/>
    <w:rsid w:val="00E85ADD"/>
    <w:rsid w:val="00E85B58"/>
    <w:rsid w:val="00E86069"/>
    <w:rsid w:val="00E86088"/>
    <w:rsid w:val="00E864AE"/>
    <w:rsid w:val="00E86505"/>
    <w:rsid w:val="00E86551"/>
    <w:rsid w:val="00E86701"/>
    <w:rsid w:val="00E86A06"/>
    <w:rsid w:val="00E86ABB"/>
    <w:rsid w:val="00E86B46"/>
    <w:rsid w:val="00E86D78"/>
    <w:rsid w:val="00E86FCA"/>
    <w:rsid w:val="00E87245"/>
    <w:rsid w:val="00E8739C"/>
    <w:rsid w:val="00E875DE"/>
    <w:rsid w:val="00E87726"/>
    <w:rsid w:val="00E879B0"/>
    <w:rsid w:val="00E87BF7"/>
    <w:rsid w:val="00E87CC1"/>
    <w:rsid w:val="00E900BD"/>
    <w:rsid w:val="00E90106"/>
    <w:rsid w:val="00E90109"/>
    <w:rsid w:val="00E9011D"/>
    <w:rsid w:val="00E90323"/>
    <w:rsid w:val="00E9044C"/>
    <w:rsid w:val="00E904CC"/>
    <w:rsid w:val="00E90535"/>
    <w:rsid w:val="00E90541"/>
    <w:rsid w:val="00E90971"/>
    <w:rsid w:val="00E90E9E"/>
    <w:rsid w:val="00E90F83"/>
    <w:rsid w:val="00E90FB7"/>
    <w:rsid w:val="00E91338"/>
    <w:rsid w:val="00E91392"/>
    <w:rsid w:val="00E914D6"/>
    <w:rsid w:val="00E915AD"/>
    <w:rsid w:val="00E916ED"/>
    <w:rsid w:val="00E9181F"/>
    <w:rsid w:val="00E918A9"/>
    <w:rsid w:val="00E91932"/>
    <w:rsid w:val="00E91966"/>
    <w:rsid w:val="00E91A3B"/>
    <w:rsid w:val="00E92108"/>
    <w:rsid w:val="00E92226"/>
    <w:rsid w:val="00E9296D"/>
    <w:rsid w:val="00E92983"/>
    <w:rsid w:val="00E92AA4"/>
    <w:rsid w:val="00E92ABA"/>
    <w:rsid w:val="00E92C77"/>
    <w:rsid w:val="00E92D8A"/>
    <w:rsid w:val="00E92FE0"/>
    <w:rsid w:val="00E934DA"/>
    <w:rsid w:val="00E93660"/>
    <w:rsid w:val="00E93B2C"/>
    <w:rsid w:val="00E93E7D"/>
    <w:rsid w:val="00E93FB5"/>
    <w:rsid w:val="00E94364"/>
    <w:rsid w:val="00E946E1"/>
    <w:rsid w:val="00E94942"/>
    <w:rsid w:val="00E94B49"/>
    <w:rsid w:val="00E94C4F"/>
    <w:rsid w:val="00E94DA5"/>
    <w:rsid w:val="00E94E23"/>
    <w:rsid w:val="00E9540D"/>
    <w:rsid w:val="00E9553F"/>
    <w:rsid w:val="00E955BB"/>
    <w:rsid w:val="00E95640"/>
    <w:rsid w:val="00E95A2A"/>
    <w:rsid w:val="00E95E14"/>
    <w:rsid w:val="00E96048"/>
    <w:rsid w:val="00E962FE"/>
    <w:rsid w:val="00E9677D"/>
    <w:rsid w:val="00E967B4"/>
    <w:rsid w:val="00E967C7"/>
    <w:rsid w:val="00E968B5"/>
    <w:rsid w:val="00E9691D"/>
    <w:rsid w:val="00E97179"/>
    <w:rsid w:val="00E97486"/>
    <w:rsid w:val="00E975A5"/>
    <w:rsid w:val="00E97840"/>
    <w:rsid w:val="00E97AF6"/>
    <w:rsid w:val="00E97C4C"/>
    <w:rsid w:val="00E97C76"/>
    <w:rsid w:val="00E97D36"/>
    <w:rsid w:val="00E97D86"/>
    <w:rsid w:val="00E97F06"/>
    <w:rsid w:val="00EA0091"/>
    <w:rsid w:val="00EA0389"/>
    <w:rsid w:val="00EA06A2"/>
    <w:rsid w:val="00EA0830"/>
    <w:rsid w:val="00EA0AE6"/>
    <w:rsid w:val="00EA0BCB"/>
    <w:rsid w:val="00EA0DA7"/>
    <w:rsid w:val="00EA0F4F"/>
    <w:rsid w:val="00EA1061"/>
    <w:rsid w:val="00EA10DA"/>
    <w:rsid w:val="00EA11D7"/>
    <w:rsid w:val="00EA15B6"/>
    <w:rsid w:val="00EA162A"/>
    <w:rsid w:val="00EA1A7C"/>
    <w:rsid w:val="00EA1B84"/>
    <w:rsid w:val="00EA1C3D"/>
    <w:rsid w:val="00EA21BD"/>
    <w:rsid w:val="00EA21FE"/>
    <w:rsid w:val="00EA22F2"/>
    <w:rsid w:val="00EA2757"/>
    <w:rsid w:val="00EA2B5A"/>
    <w:rsid w:val="00EA31CF"/>
    <w:rsid w:val="00EA3268"/>
    <w:rsid w:val="00EA3359"/>
    <w:rsid w:val="00EA351A"/>
    <w:rsid w:val="00EA3652"/>
    <w:rsid w:val="00EA36EB"/>
    <w:rsid w:val="00EA3748"/>
    <w:rsid w:val="00EA3925"/>
    <w:rsid w:val="00EA3B16"/>
    <w:rsid w:val="00EA3D34"/>
    <w:rsid w:val="00EA4030"/>
    <w:rsid w:val="00EA41A9"/>
    <w:rsid w:val="00EA42CF"/>
    <w:rsid w:val="00EA42D3"/>
    <w:rsid w:val="00EA45A7"/>
    <w:rsid w:val="00EA496F"/>
    <w:rsid w:val="00EA4C7C"/>
    <w:rsid w:val="00EA543C"/>
    <w:rsid w:val="00EA5861"/>
    <w:rsid w:val="00EA5E3F"/>
    <w:rsid w:val="00EA6207"/>
    <w:rsid w:val="00EA6261"/>
    <w:rsid w:val="00EA650F"/>
    <w:rsid w:val="00EA65E5"/>
    <w:rsid w:val="00EA665F"/>
    <w:rsid w:val="00EA6806"/>
    <w:rsid w:val="00EA6ACD"/>
    <w:rsid w:val="00EA6B1F"/>
    <w:rsid w:val="00EA6F44"/>
    <w:rsid w:val="00EA733E"/>
    <w:rsid w:val="00EA758E"/>
    <w:rsid w:val="00EA78A7"/>
    <w:rsid w:val="00EA7A05"/>
    <w:rsid w:val="00EA7E8C"/>
    <w:rsid w:val="00EA7EDC"/>
    <w:rsid w:val="00EB00B9"/>
    <w:rsid w:val="00EB079F"/>
    <w:rsid w:val="00EB0C19"/>
    <w:rsid w:val="00EB1101"/>
    <w:rsid w:val="00EB1186"/>
    <w:rsid w:val="00EB11AA"/>
    <w:rsid w:val="00EB1421"/>
    <w:rsid w:val="00EB16EF"/>
    <w:rsid w:val="00EB1854"/>
    <w:rsid w:val="00EB1962"/>
    <w:rsid w:val="00EB1AFD"/>
    <w:rsid w:val="00EB1B1C"/>
    <w:rsid w:val="00EB1F27"/>
    <w:rsid w:val="00EB20C2"/>
    <w:rsid w:val="00EB2252"/>
    <w:rsid w:val="00EB2433"/>
    <w:rsid w:val="00EB25AF"/>
    <w:rsid w:val="00EB26D8"/>
    <w:rsid w:val="00EB28E3"/>
    <w:rsid w:val="00EB2A85"/>
    <w:rsid w:val="00EB2F8B"/>
    <w:rsid w:val="00EB32C1"/>
    <w:rsid w:val="00EB369A"/>
    <w:rsid w:val="00EB36FE"/>
    <w:rsid w:val="00EB3969"/>
    <w:rsid w:val="00EB397B"/>
    <w:rsid w:val="00EB3E09"/>
    <w:rsid w:val="00EB3E10"/>
    <w:rsid w:val="00EB4121"/>
    <w:rsid w:val="00EB4200"/>
    <w:rsid w:val="00EB42C2"/>
    <w:rsid w:val="00EB4340"/>
    <w:rsid w:val="00EB46C0"/>
    <w:rsid w:val="00EB4969"/>
    <w:rsid w:val="00EB49A2"/>
    <w:rsid w:val="00EB4C5F"/>
    <w:rsid w:val="00EB4C9C"/>
    <w:rsid w:val="00EB4ECC"/>
    <w:rsid w:val="00EB5164"/>
    <w:rsid w:val="00EB5302"/>
    <w:rsid w:val="00EB563E"/>
    <w:rsid w:val="00EB56F1"/>
    <w:rsid w:val="00EB5B2C"/>
    <w:rsid w:val="00EB611F"/>
    <w:rsid w:val="00EB62B2"/>
    <w:rsid w:val="00EB66B9"/>
    <w:rsid w:val="00EB67E5"/>
    <w:rsid w:val="00EB6F04"/>
    <w:rsid w:val="00EB6FDD"/>
    <w:rsid w:val="00EB718D"/>
    <w:rsid w:val="00EB7338"/>
    <w:rsid w:val="00EB7667"/>
    <w:rsid w:val="00EB76F9"/>
    <w:rsid w:val="00EB7781"/>
    <w:rsid w:val="00EB7994"/>
    <w:rsid w:val="00EB7CB1"/>
    <w:rsid w:val="00EB7FD8"/>
    <w:rsid w:val="00EC0330"/>
    <w:rsid w:val="00EC0398"/>
    <w:rsid w:val="00EC03B4"/>
    <w:rsid w:val="00EC0576"/>
    <w:rsid w:val="00EC0725"/>
    <w:rsid w:val="00EC0DDC"/>
    <w:rsid w:val="00EC108D"/>
    <w:rsid w:val="00EC1103"/>
    <w:rsid w:val="00EC11BD"/>
    <w:rsid w:val="00EC1655"/>
    <w:rsid w:val="00EC1878"/>
    <w:rsid w:val="00EC197A"/>
    <w:rsid w:val="00EC199C"/>
    <w:rsid w:val="00EC1A32"/>
    <w:rsid w:val="00EC1A6A"/>
    <w:rsid w:val="00EC1B75"/>
    <w:rsid w:val="00EC1DA7"/>
    <w:rsid w:val="00EC1F9F"/>
    <w:rsid w:val="00EC1FD3"/>
    <w:rsid w:val="00EC20EA"/>
    <w:rsid w:val="00EC230D"/>
    <w:rsid w:val="00EC25B0"/>
    <w:rsid w:val="00EC2872"/>
    <w:rsid w:val="00EC2DD3"/>
    <w:rsid w:val="00EC32C1"/>
    <w:rsid w:val="00EC3899"/>
    <w:rsid w:val="00EC3A39"/>
    <w:rsid w:val="00EC3A4D"/>
    <w:rsid w:val="00EC3AB2"/>
    <w:rsid w:val="00EC3DAD"/>
    <w:rsid w:val="00EC410A"/>
    <w:rsid w:val="00EC4214"/>
    <w:rsid w:val="00EC48B5"/>
    <w:rsid w:val="00EC4B17"/>
    <w:rsid w:val="00EC4C71"/>
    <w:rsid w:val="00EC4E9E"/>
    <w:rsid w:val="00EC4FEE"/>
    <w:rsid w:val="00EC527A"/>
    <w:rsid w:val="00EC5668"/>
    <w:rsid w:val="00EC5891"/>
    <w:rsid w:val="00EC5AF3"/>
    <w:rsid w:val="00EC5B79"/>
    <w:rsid w:val="00EC5C8F"/>
    <w:rsid w:val="00EC625A"/>
    <w:rsid w:val="00EC6295"/>
    <w:rsid w:val="00EC63AB"/>
    <w:rsid w:val="00EC64C8"/>
    <w:rsid w:val="00EC6558"/>
    <w:rsid w:val="00EC657F"/>
    <w:rsid w:val="00EC6611"/>
    <w:rsid w:val="00EC68D3"/>
    <w:rsid w:val="00EC68D5"/>
    <w:rsid w:val="00EC6B02"/>
    <w:rsid w:val="00EC6B0C"/>
    <w:rsid w:val="00EC6CA7"/>
    <w:rsid w:val="00EC6CCF"/>
    <w:rsid w:val="00EC6CD4"/>
    <w:rsid w:val="00EC6D18"/>
    <w:rsid w:val="00EC72C7"/>
    <w:rsid w:val="00EC759E"/>
    <w:rsid w:val="00EC7873"/>
    <w:rsid w:val="00EC78DF"/>
    <w:rsid w:val="00EC7A8F"/>
    <w:rsid w:val="00EC7C19"/>
    <w:rsid w:val="00EC7CC9"/>
    <w:rsid w:val="00ED036B"/>
    <w:rsid w:val="00ED06E1"/>
    <w:rsid w:val="00ED0BBC"/>
    <w:rsid w:val="00ED0FBC"/>
    <w:rsid w:val="00ED0FD9"/>
    <w:rsid w:val="00ED11DC"/>
    <w:rsid w:val="00ED1565"/>
    <w:rsid w:val="00ED16CF"/>
    <w:rsid w:val="00ED18C0"/>
    <w:rsid w:val="00ED19A0"/>
    <w:rsid w:val="00ED1BDD"/>
    <w:rsid w:val="00ED1C6D"/>
    <w:rsid w:val="00ED258A"/>
    <w:rsid w:val="00ED269B"/>
    <w:rsid w:val="00ED26D0"/>
    <w:rsid w:val="00ED276A"/>
    <w:rsid w:val="00ED2DA4"/>
    <w:rsid w:val="00ED3184"/>
    <w:rsid w:val="00ED352D"/>
    <w:rsid w:val="00ED36B0"/>
    <w:rsid w:val="00ED3AC7"/>
    <w:rsid w:val="00ED3E01"/>
    <w:rsid w:val="00ED40B7"/>
    <w:rsid w:val="00ED428A"/>
    <w:rsid w:val="00ED439D"/>
    <w:rsid w:val="00ED46D3"/>
    <w:rsid w:val="00ED4851"/>
    <w:rsid w:val="00ED4AE3"/>
    <w:rsid w:val="00ED4CCA"/>
    <w:rsid w:val="00ED4DB9"/>
    <w:rsid w:val="00ED4F55"/>
    <w:rsid w:val="00ED51E9"/>
    <w:rsid w:val="00ED530B"/>
    <w:rsid w:val="00ED5688"/>
    <w:rsid w:val="00ED578B"/>
    <w:rsid w:val="00ED5A5D"/>
    <w:rsid w:val="00ED5AAF"/>
    <w:rsid w:val="00ED5AE5"/>
    <w:rsid w:val="00ED5BAC"/>
    <w:rsid w:val="00ED6225"/>
    <w:rsid w:val="00ED624F"/>
    <w:rsid w:val="00ED6421"/>
    <w:rsid w:val="00ED659E"/>
    <w:rsid w:val="00ED66C3"/>
    <w:rsid w:val="00ED67EC"/>
    <w:rsid w:val="00ED7009"/>
    <w:rsid w:val="00ED706C"/>
    <w:rsid w:val="00ED712B"/>
    <w:rsid w:val="00ED73E1"/>
    <w:rsid w:val="00ED75CD"/>
    <w:rsid w:val="00ED7611"/>
    <w:rsid w:val="00ED7B4F"/>
    <w:rsid w:val="00ED7F54"/>
    <w:rsid w:val="00EE0039"/>
    <w:rsid w:val="00EE0090"/>
    <w:rsid w:val="00EE00CF"/>
    <w:rsid w:val="00EE0132"/>
    <w:rsid w:val="00EE02A3"/>
    <w:rsid w:val="00EE0363"/>
    <w:rsid w:val="00EE05E2"/>
    <w:rsid w:val="00EE084F"/>
    <w:rsid w:val="00EE08A9"/>
    <w:rsid w:val="00EE0A4C"/>
    <w:rsid w:val="00EE0BA6"/>
    <w:rsid w:val="00EE0DE2"/>
    <w:rsid w:val="00EE10FD"/>
    <w:rsid w:val="00EE148B"/>
    <w:rsid w:val="00EE17BC"/>
    <w:rsid w:val="00EE1A19"/>
    <w:rsid w:val="00EE1B7D"/>
    <w:rsid w:val="00EE2118"/>
    <w:rsid w:val="00EE2367"/>
    <w:rsid w:val="00EE2409"/>
    <w:rsid w:val="00EE265E"/>
    <w:rsid w:val="00EE281A"/>
    <w:rsid w:val="00EE2822"/>
    <w:rsid w:val="00EE2AF4"/>
    <w:rsid w:val="00EE2D0F"/>
    <w:rsid w:val="00EE2F2B"/>
    <w:rsid w:val="00EE2FCE"/>
    <w:rsid w:val="00EE30A5"/>
    <w:rsid w:val="00EE3200"/>
    <w:rsid w:val="00EE322D"/>
    <w:rsid w:val="00EE337A"/>
    <w:rsid w:val="00EE341F"/>
    <w:rsid w:val="00EE3572"/>
    <w:rsid w:val="00EE3599"/>
    <w:rsid w:val="00EE3664"/>
    <w:rsid w:val="00EE3A56"/>
    <w:rsid w:val="00EE3C87"/>
    <w:rsid w:val="00EE3CD7"/>
    <w:rsid w:val="00EE3DE3"/>
    <w:rsid w:val="00EE3E4E"/>
    <w:rsid w:val="00EE3EB7"/>
    <w:rsid w:val="00EE3F4C"/>
    <w:rsid w:val="00EE3FE0"/>
    <w:rsid w:val="00EE3FF6"/>
    <w:rsid w:val="00EE4181"/>
    <w:rsid w:val="00EE4205"/>
    <w:rsid w:val="00EE43C3"/>
    <w:rsid w:val="00EE4758"/>
    <w:rsid w:val="00EE496D"/>
    <w:rsid w:val="00EE4C5D"/>
    <w:rsid w:val="00EE4EE7"/>
    <w:rsid w:val="00EE509D"/>
    <w:rsid w:val="00EE51AA"/>
    <w:rsid w:val="00EE5243"/>
    <w:rsid w:val="00EE52A7"/>
    <w:rsid w:val="00EE55A0"/>
    <w:rsid w:val="00EE55F9"/>
    <w:rsid w:val="00EE56A7"/>
    <w:rsid w:val="00EE56D5"/>
    <w:rsid w:val="00EE585F"/>
    <w:rsid w:val="00EE62CE"/>
    <w:rsid w:val="00EE64D7"/>
    <w:rsid w:val="00EE64FC"/>
    <w:rsid w:val="00EE6AC6"/>
    <w:rsid w:val="00EE6E8A"/>
    <w:rsid w:val="00EE70C9"/>
    <w:rsid w:val="00EE715C"/>
    <w:rsid w:val="00EE71B4"/>
    <w:rsid w:val="00EE73F3"/>
    <w:rsid w:val="00EE7A42"/>
    <w:rsid w:val="00EE7A62"/>
    <w:rsid w:val="00EE7B86"/>
    <w:rsid w:val="00EF0225"/>
    <w:rsid w:val="00EF06C1"/>
    <w:rsid w:val="00EF079B"/>
    <w:rsid w:val="00EF07AD"/>
    <w:rsid w:val="00EF0A05"/>
    <w:rsid w:val="00EF0B1C"/>
    <w:rsid w:val="00EF0B6F"/>
    <w:rsid w:val="00EF0D53"/>
    <w:rsid w:val="00EF0EC5"/>
    <w:rsid w:val="00EF1408"/>
    <w:rsid w:val="00EF1493"/>
    <w:rsid w:val="00EF1ADC"/>
    <w:rsid w:val="00EF1B81"/>
    <w:rsid w:val="00EF1E05"/>
    <w:rsid w:val="00EF1F34"/>
    <w:rsid w:val="00EF22FC"/>
    <w:rsid w:val="00EF257D"/>
    <w:rsid w:val="00EF26C0"/>
    <w:rsid w:val="00EF27F7"/>
    <w:rsid w:val="00EF285F"/>
    <w:rsid w:val="00EF29C0"/>
    <w:rsid w:val="00EF2B0C"/>
    <w:rsid w:val="00EF2E26"/>
    <w:rsid w:val="00EF2E70"/>
    <w:rsid w:val="00EF2EB5"/>
    <w:rsid w:val="00EF33A5"/>
    <w:rsid w:val="00EF3542"/>
    <w:rsid w:val="00EF39BF"/>
    <w:rsid w:val="00EF3B79"/>
    <w:rsid w:val="00EF3BE8"/>
    <w:rsid w:val="00EF3D73"/>
    <w:rsid w:val="00EF3F60"/>
    <w:rsid w:val="00EF3FC0"/>
    <w:rsid w:val="00EF43DF"/>
    <w:rsid w:val="00EF4441"/>
    <w:rsid w:val="00EF4445"/>
    <w:rsid w:val="00EF453B"/>
    <w:rsid w:val="00EF4881"/>
    <w:rsid w:val="00EF4925"/>
    <w:rsid w:val="00EF499B"/>
    <w:rsid w:val="00EF4AA0"/>
    <w:rsid w:val="00EF4C9F"/>
    <w:rsid w:val="00EF4E87"/>
    <w:rsid w:val="00EF4E98"/>
    <w:rsid w:val="00EF5686"/>
    <w:rsid w:val="00EF586A"/>
    <w:rsid w:val="00EF5C66"/>
    <w:rsid w:val="00EF61C6"/>
    <w:rsid w:val="00EF6264"/>
    <w:rsid w:val="00EF65A6"/>
    <w:rsid w:val="00EF65C2"/>
    <w:rsid w:val="00EF664B"/>
    <w:rsid w:val="00EF66AA"/>
    <w:rsid w:val="00EF671D"/>
    <w:rsid w:val="00EF6798"/>
    <w:rsid w:val="00EF67E8"/>
    <w:rsid w:val="00EF6841"/>
    <w:rsid w:val="00EF68EA"/>
    <w:rsid w:val="00EF69B4"/>
    <w:rsid w:val="00EF6A6A"/>
    <w:rsid w:val="00EF6AA5"/>
    <w:rsid w:val="00EF6C3F"/>
    <w:rsid w:val="00EF6E08"/>
    <w:rsid w:val="00EF7085"/>
    <w:rsid w:val="00EF710A"/>
    <w:rsid w:val="00EF7277"/>
    <w:rsid w:val="00EF7630"/>
    <w:rsid w:val="00EF764A"/>
    <w:rsid w:val="00EF7712"/>
    <w:rsid w:val="00EF77CC"/>
    <w:rsid w:val="00EF7AA0"/>
    <w:rsid w:val="00EF7CC9"/>
    <w:rsid w:val="00F00054"/>
    <w:rsid w:val="00F0009E"/>
    <w:rsid w:val="00F0017E"/>
    <w:rsid w:val="00F003D3"/>
    <w:rsid w:val="00F003F1"/>
    <w:rsid w:val="00F003F9"/>
    <w:rsid w:val="00F00408"/>
    <w:rsid w:val="00F00491"/>
    <w:rsid w:val="00F00579"/>
    <w:rsid w:val="00F005CC"/>
    <w:rsid w:val="00F00A65"/>
    <w:rsid w:val="00F00CD6"/>
    <w:rsid w:val="00F00EB5"/>
    <w:rsid w:val="00F0134B"/>
    <w:rsid w:val="00F01396"/>
    <w:rsid w:val="00F0157D"/>
    <w:rsid w:val="00F01628"/>
    <w:rsid w:val="00F0199B"/>
    <w:rsid w:val="00F01B18"/>
    <w:rsid w:val="00F01D4D"/>
    <w:rsid w:val="00F01D7A"/>
    <w:rsid w:val="00F024A1"/>
    <w:rsid w:val="00F02739"/>
    <w:rsid w:val="00F02781"/>
    <w:rsid w:val="00F02901"/>
    <w:rsid w:val="00F029D1"/>
    <w:rsid w:val="00F02A6C"/>
    <w:rsid w:val="00F02B53"/>
    <w:rsid w:val="00F02C0A"/>
    <w:rsid w:val="00F02EC6"/>
    <w:rsid w:val="00F030E2"/>
    <w:rsid w:val="00F03351"/>
    <w:rsid w:val="00F03367"/>
    <w:rsid w:val="00F03B53"/>
    <w:rsid w:val="00F03C10"/>
    <w:rsid w:val="00F03E5C"/>
    <w:rsid w:val="00F0406D"/>
    <w:rsid w:val="00F040EB"/>
    <w:rsid w:val="00F0423E"/>
    <w:rsid w:val="00F0442B"/>
    <w:rsid w:val="00F0447F"/>
    <w:rsid w:val="00F0473E"/>
    <w:rsid w:val="00F04A2E"/>
    <w:rsid w:val="00F04A59"/>
    <w:rsid w:val="00F04AFA"/>
    <w:rsid w:val="00F04C96"/>
    <w:rsid w:val="00F04E13"/>
    <w:rsid w:val="00F05B44"/>
    <w:rsid w:val="00F05B51"/>
    <w:rsid w:val="00F0604B"/>
    <w:rsid w:val="00F06274"/>
    <w:rsid w:val="00F06472"/>
    <w:rsid w:val="00F06716"/>
    <w:rsid w:val="00F06A6E"/>
    <w:rsid w:val="00F06BF0"/>
    <w:rsid w:val="00F06C2C"/>
    <w:rsid w:val="00F06D78"/>
    <w:rsid w:val="00F06DDF"/>
    <w:rsid w:val="00F06E04"/>
    <w:rsid w:val="00F07020"/>
    <w:rsid w:val="00F071A1"/>
    <w:rsid w:val="00F072EF"/>
    <w:rsid w:val="00F0730D"/>
    <w:rsid w:val="00F07363"/>
    <w:rsid w:val="00F075D5"/>
    <w:rsid w:val="00F07945"/>
    <w:rsid w:val="00F07AE8"/>
    <w:rsid w:val="00F07B7C"/>
    <w:rsid w:val="00F07BD5"/>
    <w:rsid w:val="00F07EE6"/>
    <w:rsid w:val="00F07FDF"/>
    <w:rsid w:val="00F10463"/>
    <w:rsid w:val="00F104CC"/>
    <w:rsid w:val="00F108A6"/>
    <w:rsid w:val="00F108DA"/>
    <w:rsid w:val="00F109AC"/>
    <w:rsid w:val="00F10DC4"/>
    <w:rsid w:val="00F10FCF"/>
    <w:rsid w:val="00F1132F"/>
    <w:rsid w:val="00F11509"/>
    <w:rsid w:val="00F11616"/>
    <w:rsid w:val="00F11749"/>
    <w:rsid w:val="00F11E92"/>
    <w:rsid w:val="00F11F05"/>
    <w:rsid w:val="00F120F6"/>
    <w:rsid w:val="00F123DA"/>
    <w:rsid w:val="00F127D5"/>
    <w:rsid w:val="00F12B22"/>
    <w:rsid w:val="00F12B57"/>
    <w:rsid w:val="00F12B73"/>
    <w:rsid w:val="00F12EC1"/>
    <w:rsid w:val="00F12FB9"/>
    <w:rsid w:val="00F1318A"/>
    <w:rsid w:val="00F13309"/>
    <w:rsid w:val="00F134A4"/>
    <w:rsid w:val="00F13BFF"/>
    <w:rsid w:val="00F13C37"/>
    <w:rsid w:val="00F13FBB"/>
    <w:rsid w:val="00F1468A"/>
    <w:rsid w:val="00F14694"/>
    <w:rsid w:val="00F146F8"/>
    <w:rsid w:val="00F14767"/>
    <w:rsid w:val="00F14923"/>
    <w:rsid w:val="00F14A23"/>
    <w:rsid w:val="00F14DC0"/>
    <w:rsid w:val="00F14E48"/>
    <w:rsid w:val="00F15157"/>
    <w:rsid w:val="00F1527E"/>
    <w:rsid w:val="00F1538A"/>
    <w:rsid w:val="00F15DBE"/>
    <w:rsid w:val="00F15DFC"/>
    <w:rsid w:val="00F1691A"/>
    <w:rsid w:val="00F16AEC"/>
    <w:rsid w:val="00F16F34"/>
    <w:rsid w:val="00F17197"/>
    <w:rsid w:val="00F17443"/>
    <w:rsid w:val="00F17C1E"/>
    <w:rsid w:val="00F17D29"/>
    <w:rsid w:val="00F17D5E"/>
    <w:rsid w:val="00F17EDB"/>
    <w:rsid w:val="00F17EFA"/>
    <w:rsid w:val="00F17F1D"/>
    <w:rsid w:val="00F17F2A"/>
    <w:rsid w:val="00F20385"/>
    <w:rsid w:val="00F205BF"/>
    <w:rsid w:val="00F20713"/>
    <w:rsid w:val="00F20760"/>
    <w:rsid w:val="00F207CA"/>
    <w:rsid w:val="00F2093F"/>
    <w:rsid w:val="00F20A20"/>
    <w:rsid w:val="00F20AB0"/>
    <w:rsid w:val="00F20CD0"/>
    <w:rsid w:val="00F20D1C"/>
    <w:rsid w:val="00F20D9F"/>
    <w:rsid w:val="00F2104D"/>
    <w:rsid w:val="00F214B3"/>
    <w:rsid w:val="00F21A0C"/>
    <w:rsid w:val="00F21B60"/>
    <w:rsid w:val="00F21C8C"/>
    <w:rsid w:val="00F21E16"/>
    <w:rsid w:val="00F2200E"/>
    <w:rsid w:val="00F221E7"/>
    <w:rsid w:val="00F223DD"/>
    <w:rsid w:val="00F22A88"/>
    <w:rsid w:val="00F22E60"/>
    <w:rsid w:val="00F22F8E"/>
    <w:rsid w:val="00F2338B"/>
    <w:rsid w:val="00F23418"/>
    <w:rsid w:val="00F2367B"/>
    <w:rsid w:val="00F2380F"/>
    <w:rsid w:val="00F23845"/>
    <w:rsid w:val="00F239B4"/>
    <w:rsid w:val="00F239DB"/>
    <w:rsid w:val="00F23C38"/>
    <w:rsid w:val="00F23C51"/>
    <w:rsid w:val="00F23EB0"/>
    <w:rsid w:val="00F241C3"/>
    <w:rsid w:val="00F2422A"/>
    <w:rsid w:val="00F242E3"/>
    <w:rsid w:val="00F2431F"/>
    <w:rsid w:val="00F24501"/>
    <w:rsid w:val="00F2451C"/>
    <w:rsid w:val="00F24926"/>
    <w:rsid w:val="00F24C6F"/>
    <w:rsid w:val="00F24D3C"/>
    <w:rsid w:val="00F24F42"/>
    <w:rsid w:val="00F24F5A"/>
    <w:rsid w:val="00F2539C"/>
    <w:rsid w:val="00F253C6"/>
    <w:rsid w:val="00F253CB"/>
    <w:rsid w:val="00F2541B"/>
    <w:rsid w:val="00F25547"/>
    <w:rsid w:val="00F2569D"/>
    <w:rsid w:val="00F256CC"/>
    <w:rsid w:val="00F2571C"/>
    <w:rsid w:val="00F2595C"/>
    <w:rsid w:val="00F25A92"/>
    <w:rsid w:val="00F25F69"/>
    <w:rsid w:val="00F264DE"/>
    <w:rsid w:val="00F26A00"/>
    <w:rsid w:val="00F26A09"/>
    <w:rsid w:val="00F26B8D"/>
    <w:rsid w:val="00F26CB8"/>
    <w:rsid w:val="00F271F0"/>
    <w:rsid w:val="00F272DD"/>
    <w:rsid w:val="00F2733B"/>
    <w:rsid w:val="00F277EE"/>
    <w:rsid w:val="00F27927"/>
    <w:rsid w:val="00F27998"/>
    <w:rsid w:val="00F27A8A"/>
    <w:rsid w:val="00F300E6"/>
    <w:rsid w:val="00F3022D"/>
    <w:rsid w:val="00F3089C"/>
    <w:rsid w:val="00F309A8"/>
    <w:rsid w:val="00F30D73"/>
    <w:rsid w:val="00F30F1F"/>
    <w:rsid w:val="00F310D7"/>
    <w:rsid w:val="00F311A0"/>
    <w:rsid w:val="00F31293"/>
    <w:rsid w:val="00F312F3"/>
    <w:rsid w:val="00F313CF"/>
    <w:rsid w:val="00F314B5"/>
    <w:rsid w:val="00F314E4"/>
    <w:rsid w:val="00F318B9"/>
    <w:rsid w:val="00F31ACB"/>
    <w:rsid w:val="00F31B20"/>
    <w:rsid w:val="00F31EE1"/>
    <w:rsid w:val="00F32090"/>
    <w:rsid w:val="00F32131"/>
    <w:rsid w:val="00F322B4"/>
    <w:rsid w:val="00F323F4"/>
    <w:rsid w:val="00F32710"/>
    <w:rsid w:val="00F329BC"/>
    <w:rsid w:val="00F32B2F"/>
    <w:rsid w:val="00F32F39"/>
    <w:rsid w:val="00F33282"/>
    <w:rsid w:val="00F3335E"/>
    <w:rsid w:val="00F33426"/>
    <w:rsid w:val="00F3361D"/>
    <w:rsid w:val="00F33942"/>
    <w:rsid w:val="00F33992"/>
    <w:rsid w:val="00F33DBB"/>
    <w:rsid w:val="00F33EA8"/>
    <w:rsid w:val="00F33FCD"/>
    <w:rsid w:val="00F342F2"/>
    <w:rsid w:val="00F342FD"/>
    <w:rsid w:val="00F3442F"/>
    <w:rsid w:val="00F3463F"/>
    <w:rsid w:val="00F34F9A"/>
    <w:rsid w:val="00F352FC"/>
    <w:rsid w:val="00F35330"/>
    <w:rsid w:val="00F3545E"/>
    <w:rsid w:val="00F357C8"/>
    <w:rsid w:val="00F35DA5"/>
    <w:rsid w:val="00F35E34"/>
    <w:rsid w:val="00F3606A"/>
    <w:rsid w:val="00F36100"/>
    <w:rsid w:val="00F36215"/>
    <w:rsid w:val="00F3642D"/>
    <w:rsid w:val="00F36527"/>
    <w:rsid w:val="00F36611"/>
    <w:rsid w:val="00F367C7"/>
    <w:rsid w:val="00F3685F"/>
    <w:rsid w:val="00F36BAF"/>
    <w:rsid w:val="00F36EDB"/>
    <w:rsid w:val="00F370D5"/>
    <w:rsid w:val="00F37164"/>
    <w:rsid w:val="00F377DF"/>
    <w:rsid w:val="00F37CD2"/>
    <w:rsid w:val="00F37DAA"/>
    <w:rsid w:val="00F400F3"/>
    <w:rsid w:val="00F40104"/>
    <w:rsid w:val="00F402A9"/>
    <w:rsid w:val="00F402B2"/>
    <w:rsid w:val="00F4031D"/>
    <w:rsid w:val="00F40426"/>
    <w:rsid w:val="00F40533"/>
    <w:rsid w:val="00F405E8"/>
    <w:rsid w:val="00F408BF"/>
    <w:rsid w:val="00F40A3B"/>
    <w:rsid w:val="00F40BD2"/>
    <w:rsid w:val="00F40BEB"/>
    <w:rsid w:val="00F410E3"/>
    <w:rsid w:val="00F412EE"/>
    <w:rsid w:val="00F41660"/>
    <w:rsid w:val="00F42482"/>
    <w:rsid w:val="00F4248C"/>
    <w:rsid w:val="00F429C7"/>
    <w:rsid w:val="00F42E26"/>
    <w:rsid w:val="00F43207"/>
    <w:rsid w:val="00F43279"/>
    <w:rsid w:val="00F43292"/>
    <w:rsid w:val="00F4338D"/>
    <w:rsid w:val="00F43516"/>
    <w:rsid w:val="00F4375F"/>
    <w:rsid w:val="00F43990"/>
    <w:rsid w:val="00F43B52"/>
    <w:rsid w:val="00F43C4B"/>
    <w:rsid w:val="00F43D65"/>
    <w:rsid w:val="00F4424D"/>
    <w:rsid w:val="00F442EA"/>
    <w:rsid w:val="00F443EB"/>
    <w:rsid w:val="00F44783"/>
    <w:rsid w:val="00F449A5"/>
    <w:rsid w:val="00F44ADD"/>
    <w:rsid w:val="00F454D4"/>
    <w:rsid w:val="00F454F0"/>
    <w:rsid w:val="00F45998"/>
    <w:rsid w:val="00F45B9E"/>
    <w:rsid w:val="00F45C81"/>
    <w:rsid w:val="00F45C87"/>
    <w:rsid w:val="00F45FED"/>
    <w:rsid w:val="00F4618C"/>
    <w:rsid w:val="00F463E9"/>
    <w:rsid w:val="00F466CF"/>
    <w:rsid w:val="00F46720"/>
    <w:rsid w:val="00F46895"/>
    <w:rsid w:val="00F46EB2"/>
    <w:rsid w:val="00F46F5D"/>
    <w:rsid w:val="00F47079"/>
    <w:rsid w:val="00F47612"/>
    <w:rsid w:val="00F47635"/>
    <w:rsid w:val="00F47763"/>
    <w:rsid w:val="00F47936"/>
    <w:rsid w:val="00F4796D"/>
    <w:rsid w:val="00F47B74"/>
    <w:rsid w:val="00F47DA4"/>
    <w:rsid w:val="00F47DC2"/>
    <w:rsid w:val="00F47F40"/>
    <w:rsid w:val="00F50077"/>
    <w:rsid w:val="00F500B1"/>
    <w:rsid w:val="00F50186"/>
    <w:rsid w:val="00F50189"/>
    <w:rsid w:val="00F506D4"/>
    <w:rsid w:val="00F5078C"/>
    <w:rsid w:val="00F508F2"/>
    <w:rsid w:val="00F50A07"/>
    <w:rsid w:val="00F50B2D"/>
    <w:rsid w:val="00F50C8D"/>
    <w:rsid w:val="00F50E1B"/>
    <w:rsid w:val="00F50E45"/>
    <w:rsid w:val="00F50F85"/>
    <w:rsid w:val="00F510EA"/>
    <w:rsid w:val="00F514DA"/>
    <w:rsid w:val="00F51799"/>
    <w:rsid w:val="00F51CE3"/>
    <w:rsid w:val="00F51E7A"/>
    <w:rsid w:val="00F51FD8"/>
    <w:rsid w:val="00F52100"/>
    <w:rsid w:val="00F52135"/>
    <w:rsid w:val="00F521BD"/>
    <w:rsid w:val="00F5229F"/>
    <w:rsid w:val="00F523A2"/>
    <w:rsid w:val="00F52533"/>
    <w:rsid w:val="00F52773"/>
    <w:rsid w:val="00F52A43"/>
    <w:rsid w:val="00F52A7F"/>
    <w:rsid w:val="00F52B3B"/>
    <w:rsid w:val="00F52BCE"/>
    <w:rsid w:val="00F52C49"/>
    <w:rsid w:val="00F52E61"/>
    <w:rsid w:val="00F52FCF"/>
    <w:rsid w:val="00F53160"/>
    <w:rsid w:val="00F53178"/>
    <w:rsid w:val="00F53472"/>
    <w:rsid w:val="00F53607"/>
    <w:rsid w:val="00F5391F"/>
    <w:rsid w:val="00F5393A"/>
    <w:rsid w:val="00F53C70"/>
    <w:rsid w:val="00F53FA0"/>
    <w:rsid w:val="00F5401B"/>
    <w:rsid w:val="00F54049"/>
    <w:rsid w:val="00F5427A"/>
    <w:rsid w:val="00F542DD"/>
    <w:rsid w:val="00F54352"/>
    <w:rsid w:val="00F54530"/>
    <w:rsid w:val="00F548B5"/>
    <w:rsid w:val="00F54C0A"/>
    <w:rsid w:val="00F54F38"/>
    <w:rsid w:val="00F550D6"/>
    <w:rsid w:val="00F5552B"/>
    <w:rsid w:val="00F5572A"/>
    <w:rsid w:val="00F557E2"/>
    <w:rsid w:val="00F5594F"/>
    <w:rsid w:val="00F55CEB"/>
    <w:rsid w:val="00F55E0E"/>
    <w:rsid w:val="00F55E34"/>
    <w:rsid w:val="00F55E67"/>
    <w:rsid w:val="00F55F62"/>
    <w:rsid w:val="00F55FC9"/>
    <w:rsid w:val="00F5619C"/>
    <w:rsid w:val="00F56255"/>
    <w:rsid w:val="00F563D6"/>
    <w:rsid w:val="00F56442"/>
    <w:rsid w:val="00F564EA"/>
    <w:rsid w:val="00F565FE"/>
    <w:rsid w:val="00F5661A"/>
    <w:rsid w:val="00F56732"/>
    <w:rsid w:val="00F56805"/>
    <w:rsid w:val="00F56902"/>
    <w:rsid w:val="00F56A18"/>
    <w:rsid w:val="00F56B2D"/>
    <w:rsid w:val="00F56E60"/>
    <w:rsid w:val="00F5702B"/>
    <w:rsid w:val="00F57173"/>
    <w:rsid w:val="00F571BC"/>
    <w:rsid w:val="00F571C5"/>
    <w:rsid w:val="00F5769F"/>
    <w:rsid w:val="00F57775"/>
    <w:rsid w:val="00F57874"/>
    <w:rsid w:val="00F5793C"/>
    <w:rsid w:val="00F57B2F"/>
    <w:rsid w:val="00F57C55"/>
    <w:rsid w:val="00F6014E"/>
    <w:rsid w:val="00F6018E"/>
    <w:rsid w:val="00F607B9"/>
    <w:rsid w:val="00F6093D"/>
    <w:rsid w:val="00F60CD7"/>
    <w:rsid w:val="00F60D04"/>
    <w:rsid w:val="00F60F44"/>
    <w:rsid w:val="00F60F6F"/>
    <w:rsid w:val="00F61476"/>
    <w:rsid w:val="00F614C4"/>
    <w:rsid w:val="00F61576"/>
    <w:rsid w:val="00F61682"/>
    <w:rsid w:val="00F6169D"/>
    <w:rsid w:val="00F619A7"/>
    <w:rsid w:val="00F61B3C"/>
    <w:rsid w:val="00F61E55"/>
    <w:rsid w:val="00F6212C"/>
    <w:rsid w:val="00F625DE"/>
    <w:rsid w:val="00F6292F"/>
    <w:rsid w:val="00F62AB7"/>
    <w:rsid w:val="00F62AD8"/>
    <w:rsid w:val="00F62B05"/>
    <w:rsid w:val="00F62ECB"/>
    <w:rsid w:val="00F63025"/>
    <w:rsid w:val="00F63155"/>
    <w:rsid w:val="00F6334A"/>
    <w:rsid w:val="00F633C7"/>
    <w:rsid w:val="00F6353B"/>
    <w:rsid w:val="00F639E1"/>
    <w:rsid w:val="00F63AE9"/>
    <w:rsid w:val="00F63C05"/>
    <w:rsid w:val="00F63DEC"/>
    <w:rsid w:val="00F642E8"/>
    <w:rsid w:val="00F6453B"/>
    <w:rsid w:val="00F64752"/>
    <w:rsid w:val="00F64C28"/>
    <w:rsid w:val="00F64CD3"/>
    <w:rsid w:val="00F64DB8"/>
    <w:rsid w:val="00F65553"/>
    <w:rsid w:val="00F6568E"/>
    <w:rsid w:val="00F65C7B"/>
    <w:rsid w:val="00F65CD1"/>
    <w:rsid w:val="00F65F1A"/>
    <w:rsid w:val="00F6634E"/>
    <w:rsid w:val="00F66387"/>
    <w:rsid w:val="00F667EE"/>
    <w:rsid w:val="00F66A63"/>
    <w:rsid w:val="00F66C64"/>
    <w:rsid w:val="00F66DBC"/>
    <w:rsid w:val="00F672B0"/>
    <w:rsid w:val="00F677D3"/>
    <w:rsid w:val="00F6781C"/>
    <w:rsid w:val="00F67821"/>
    <w:rsid w:val="00F67905"/>
    <w:rsid w:val="00F67D13"/>
    <w:rsid w:val="00F67D79"/>
    <w:rsid w:val="00F67F27"/>
    <w:rsid w:val="00F67FA9"/>
    <w:rsid w:val="00F70007"/>
    <w:rsid w:val="00F703DC"/>
    <w:rsid w:val="00F7056B"/>
    <w:rsid w:val="00F707E6"/>
    <w:rsid w:val="00F707FB"/>
    <w:rsid w:val="00F708F3"/>
    <w:rsid w:val="00F70A5D"/>
    <w:rsid w:val="00F70D6B"/>
    <w:rsid w:val="00F70EAB"/>
    <w:rsid w:val="00F70FAD"/>
    <w:rsid w:val="00F710A9"/>
    <w:rsid w:val="00F712F1"/>
    <w:rsid w:val="00F71404"/>
    <w:rsid w:val="00F7151F"/>
    <w:rsid w:val="00F71533"/>
    <w:rsid w:val="00F71658"/>
    <w:rsid w:val="00F719C7"/>
    <w:rsid w:val="00F71BED"/>
    <w:rsid w:val="00F71D9E"/>
    <w:rsid w:val="00F71F66"/>
    <w:rsid w:val="00F723D4"/>
    <w:rsid w:val="00F72548"/>
    <w:rsid w:val="00F72689"/>
    <w:rsid w:val="00F729F1"/>
    <w:rsid w:val="00F72E8D"/>
    <w:rsid w:val="00F73669"/>
    <w:rsid w:val="00F73954"/>
    <w:rsid w:val="00F73DC9"/>
    <w:rsid w:val="00F73E12"/>
    <w:rsid w:val="00F73E37"/>
    <w:rsid w:val="00F73F25"/>
    <w:rsid w:val="00F73FEB"/>
    <w:rsid w:val="00F7400B"/>
    <w:rsid w:val="00F7402A"/>
    <w:rsid w:val="00F7404E"/>
    <w:rsid w:val="00F7409A"/>
    <w:rsid w:val="00F7432C"/>
    <w:rsid w:val="00F74363"/>
    <w:rsid w:val="00F74496"/>
    <w:rsid w:val="00F74949"/>
    <w:rsid w:val="00F74A13"/>
    <w:rsid w:val="00F74E8A"/>
    <w:rsid w:val="00F74EC0"/>
    <w:rsid w:val="00F752AC"/>
    <w:rsid w:val="00F753B7"/>
    <w:rsid w:val="00F759B3"/>
    <w:rsid w:val="00F75A60"/>
    <w:rsid w:val="00F75E90"/>
    <w:rsid w:val="00F75EC3"/>
    <w:rsid w:val="00F76032"/>
    <w:rsid w:val="00F76062"/>
    <w:rsid w:val="00F76168"/>
    <w:rsid w:val="00F763A4"/>
    <w:rsid w:val="00F763EA"/>
    <w:rsid w:val="00F76868"/>
    <w:rsid w:val="00F76C1F"/>
    <w:rsid w:val="00F76C5B"/>
    <w:rsid w:val="00F76D55"/>
    <w:rsid w:val="00F76E43"/>
    <w:rsid w:val="00F76F03"/>
    <w:rsid w:val="00F76F9D"/>
    <w:rsid w:val="00F76FDD"/>
    <w:rsid w:val="00F77266"/>
    <w:rsid w:val="00F772C8"/>
    <w:rsid w:val="00F7730D"/>
    <w:rsid w:val="00F7762F"/>
    <w:rsid w:val="00F778FB"/>
    <w:rsid w:val="00F779BB"/>
    <w:rsid w:val="00F77FD6"/>
    <w:rsid w:val="00F8029D"/>
    <w:rsid w:val="00F80320"/>
    <w:rsid w:val="00F804B8"/>
    <w:rsid w:val="00F80689"/>
    <w:rsid w:val="00F80962"/>
    <w:rsid w:val="00F80CF7"/>
    <w:rsid w:val="00F80DFB"/>
    <w:rsid w:val="00F80F09"/>
    <w:rsid w:val="00F80FDC"/>
    <w:rsid w:val="00F8124D"/>
    <w:rsid w:val="00F813BF"/>
    <w:rsid w:val="00F813C0"/>
    <w:rsid w:val="00F8161B"/>
    <w:rsid w:val="00F81678"/>
    <w:rsid w:val="00F81786"/>
    <w:rsid w:val="00F8178B"/>
    <w:rsid w:val="00F817CB"/>
    <w:rsid w:val="00F8197D"/>
    <w:rsid w:val="00F81E1A"/>
    <w:rsid w:val="00F81E2C"/>
    <w:rsid w:val="00F81F05"/>
    <w:rsid w:val="00F825B3"/>
    <w:rsid w:val="00F826CD"/>
    <w:rsid w:val="00F82927"/>
    <w:rsid w:val="00F829EA"/>
    <w:rsid w:val="00F8348B"/>
    <w:rsid w:val="00F83670"/>
    <w:rsid w:val="00F8385E"/>
    <w:rsid w:val="00F83905"/>
    <w:rsid w:val="00F83913"/>
    <w:rsid w:val="00F839CE"/>
    <w:rsid w:val="00F83B81"/>
    <w:rsid w:val="00F83C65"/>
    <w:rsid w:val="00F83C6E"/>
    <w:rsid w:val="00F84130"/>
    <w:rsid w:val="00F843B8"/>
    <w:rsid w:val="00F8478E"/>
    <w:rsid w:val="00F84AA4"/>
    <w:rsid w:val="00F84D69"/>
    <w:rsid w:val="00F84D9D"/>
    <w:rsid w:val="00F84DB3"/>
    <w:rsid w:val="00F85246"/>
    <w:rsid w:val="00F8526B"/>
    <w:rsid w:val="00F85780"/>
    <w:rsid w:val="00F859E1"/>
    <w:rsid w:val="00F85A84"/>
    <w:rsid w:val="00F85BE1"/>
    <w:rsid w:val="00F85BE2"/>
    <w:rsid w:val="00F85BF7"/>
    <w:rsid w:val="00F86035"/>
    <w:rsid w:val="00F8612C"/>
    <w:rsid w:val="00F861AB"/>
    <w:rsid w:val="00F86683"/>
    <w:rsid w:val="00F86A1E"/>
    <w:rsid w:val="00F86B81"/>
    <w:rsid w:val="00F86DE8"/>
    <w:rsid w:val="00F870D7"/>
    <w:rsid w:val="00F870E9"/>
    <w:rsid w:val="00F8749C"/>
    <w:rsid w:val="00F875FB"/>
    <w:rsid w:val="00F877A1"/>
    <w:rsid w:val="00F87CB0"/>
    <w:rsid w:val="00F87CF5"/>
    <w:rsid w:val="00F87E73"/>
    <w:rsid w:val="00F87FB2"/>
    <w:rsid w:val="00F9013C"/>
    <w:rsid w:val="00F90144"/>
    <w:rsid w:val="00F9016D"/>
    <w:rsid w:val="00F90380"/>
    <w:rsid w:val="00F90699"/>
    <w:rsid w:val="00F906B3"/>
    <w:rsid w:val="00F907B2"/>
    <w:rsid w:val="00F908C6"/>
    <w:rsid w:val="00F90939"/>
    <w:rsid w:val="00F90A4B"/>
    <w:rsid w:val="00F90C71"/>
    <w:rsid w:val="00F90E38"/>
    <w:rsid w:val="00F90E90"/>
    <w:rsid w:val="00F90ECA"/>
    <w:rsid w:val="00F918CF"/>
    <w:rsid w:val="00F918EE"/>
    <w:rsid w:val="00F9195E"/>
    <w:rsid w:val="00F91A4E"/>
    <w:rsid w:val="00F91C1C"/>
    <w:rsid w:val="00F91CA9"/>
    <w:rsid w:val="00F91D65"/>
    <w:rsid w:val="00F91E35"/>
    <w:rsid w:val="00F92666"/>
    <w:rsid w:val="00F9295A"/>
    <w:rsid w:val="00F9298B"/>
    <w:rsid w:val="00F92CBC"/>
    <w:rsid w:val="00F92FC8"/>
    <w:rsid w:val="00F931B5"/>
    <w:rsid w:val="00F933F4"/>
    <w:rsid w:val="00F935B1"/>
    <w:rsid w:val="00F93609"/>
    <w:rsid w:val="00F93707"/>
    <w:rsid w:val="00F93E6E"/>
    <w:rsid w:val="00F93E8F"/>
    <w:rsid w:val="00F94006"/>
    <w:rsid w:val="00F9431F"/>
    <w:rsid w:val="00F943EA"/>
    <w:rsid w:val="00F94676"/>
    <w:rsid w:val="00F94718"/>
    <w:rsid w:val="00F947E6"/>
    <w:rsid w:val="00F948A1"/>
    <w:rsid w:val="00F94A40"/>
    <w:rsid w:val="00F94A63"/>
    <w:rsid w:val="00F94B72"/>
    <w:rsid w:val="00F94EB0"/>
    <w:rsid w:val="00F95082"/>
    <w:rsid w:val="00F95361"/>
    <w:rsid w:val="00F95582"/>
    <w:rsid w:val="00F9564A"/>
    <w:rsid w:val="00F956A3"/>
    <w:rsid w:val="00F95A57"/>
    <w:rsid w:val="00F95A82"/>
    <w:rsid w:val="00F95D5B"/>
    <w:rsid w:val="00F95FBF"/>
    <w:rsid w:val="00F9633A"/>
    <w:rsid w:val="00F963FD"/>
    <w:rsid w:val="00F96658"/>
    <w:rsid w:val="00F9693E"/>
    <w:rsid w:val="00F96971"/>
    <w:rsid w:val="00F96C69"/>
    <w:rsid w:val="00F96C79"/>
    <w:rsid w:val="00F96CA5"/>
    <w:rsid w:val="00F96D8E"/>
    <w:rsid w:val="00F96DD5"/>
    <w:rsid w:val="00F96F7B"/>
    <w:rsid w:val="00F97342"/>
    <w:rsid w:val="00F97B4C"/>
    <w:rsid w:val="00F97E30"/>
    <w:rsid w:val="00FA0195"/>
    <w:rsid w:val="00FA0338"/>
    <w:rsid w:val="00FA0448"/>
    <w:rsid w:val="00FA064F"/>
    <w:rsid w:val="00FA069A"/>
    <w:rsid w:val="00FA0B36"/>
    <w:rsid w:val="00FA0C5B"/>
    <w:rsid w:val="00FA1218"/>
    <w:rsid w:val="00FA13D5"/>
    <w:rsid w:val="00FA1504"/>
    <w:rsid w:val="00FA161A"/>
    <w:rsid w:val="00FA247D"/>
    <w:rsid w:val="00FA250F"/>
    <w:rsid w:val="00FA2512"/>
    <w:rsid w:val="00FA25D8"/>
    <w:rsid w:val="00FA25ED"/>
    <w:rsid w:val="00FA27DD"/>
    <w:rsid w:val="00FA3286"/>
    <w:rsid w:val="00FA3A2A"/>
    <w:rsid w:val="00FA3B00"/>
    <w:rsid w:val="00FA3C9A"/>
    <w:rsid w:val="00FA3D69"/>
    <w:rsid w:val="00FA3F6A"/>
    <w:rsid w:val="00FA40E4"/>
    <w:rsid w:val="00FA42F7"/>
    <w:rsid w:val="00FA44BB"/>
    <w:rsid w:val="00FA48CD"/>
    <w:rsid w:val="00FA49B2"/>
    <w:rsid w:val="00FA526E"/>
    <w:rsid w:val="00FA52CB"/>
    <w:rsid w:val="00FA546D"/>
    <w:rsid w:val="00FA557C"/>
    <w:rsid w:val="00FA55F6"/>
    <w:rsid w:val="00FA56DC"/>
    <w:rsid w:val="00FA5782"/>
    <w:rsid w:val="00FA57AD"/>
    <w:rsid w:val="00FA57DD"/>
    <w:rsid w:val="00FA5869"/>
    <w:rsid w:val="00FA59A1"/>
    <w:rsid w:val="00FA5E1A"/>
    <w:rsid w:val="00FA5EB0"/>
    <w:rsid w:val="00FA5F5B"/>
    <w:rsid w:val="00FA6282"/>
    <w:rsid w:val="00FA648C"/>
    <w:rsid w:val="00FA67F5"/>
    <w:rsid w:val="00FA68BB"/>
    <w:rsid w:val="00FA68C2"/>
    <w:rsid w:val="00FA69F5"/>
    <w:rsid w:val="00FA6B7E"/>
    <w:rsid w:val="00FA6D54"/>
    <w:rsid w:val="00FA6DBA"/>
    <w:rsid w:val="00FA6E0F"/>
    <w:rsid w:val="00FA6E3B"/>
    <w:rsid w:val="00FA6ED3"/>
    <w:rsid w:val="00FA7204"/>
    <w:rsid w:val="00FA7460"/>
    <w:rsid w:val="00FA75E6"/>
    <w:rsid w:val="00FA75FA"/>
    <w:rsid w:val="00FA7605"/>
    <w:rsid w:val="00FA76DF"/>
    <w:rsid w:val="00FA7877"/>
    <w:rsid w:val="00FA7F4C"/>
    <w:rsid w:val="00FA7F6B"/>
    <w:rsid w:val="00FB0074"/>
    <w:rsid w:val="00FB007D"/>
    <w:rsid w:val="00FB0489"/>
    <w:rsid w:val="00FB0795"/>
    <w:rsid w:val="00FB0903"/>
    <w:rsid w:val="00FB116E"/>
    <w:rsid w:val="00FB11E0"/>
    <w:rsid w:val="00FB14BF"/>
    <w:rsid w:val="00FB1898"/>
    <w:rsid w:val="00FB1E12"/>
    <w:rsid w:val="00FB1F19"/>
    <w:rsid w:val="00FB20E4"/>
    <w:rsid w:val="00FB21DD"/>
    <w:rsid w:val="00FB24B8"/>
    <w:rsid w:val="00FB24F8"/>
    <w:rsid w:val="00FB2543"/>
    <w:rsid w:val="00FB25AC"/>
    <w:rsid w:val="00FB27DA"/>
    <w:rsid w:val="00FB2882"/>
    <w:rsid w:val="00FB290B"/>
    <w:rsid w:val="00FB2A1C"/>
    <w:rsid w:val="00FB2AE6"/>
    <w:rsid w:val="00FB2BEE"/>
    <w:rsid w:val="00FB2D2C"/>
    <w:rsid w:val="00FB2E79"/>
    <w:rsid w:val="00FB3002"/>
    <w:rsid w:val="00FB303F"/>
    <w:rsid w:val="00FB3145"/>
    <w:rsid w:val="00FB3205"/>
    <w:rsid w:val="00FB331E"/>
    <w:rsid w:val="00FB3553"/>
    <w:rsid w:val="00FB381E"/>
    <w:rsid w:val="00FB3AF4"/>
    <w:rsid w:val="00FB3EDB"/>
    <w:rsid w:val="00FB4024"/>
    <w:rsid w:val="00FB4027"/>
    <w:rsid w:val="00FB4099"/>
    <w:rsid w:val="00FB44C0"/>
    <w:rsid w:val="00FB47FA"/>
    <w:rsid w:val="00FB488E"/>
    <w:rsid w:val="00FB4B18"/>
    <w:rsid w:val="00FB520D"/>
    <w:rsid w:val="00FB55E1"/>
    <w:rsid w:val="00FB5701"/>
    <w:rsid w:val="00FB5ACC"/>
    <w:rsid w:val="00FB5B3D"/>
    <w:rsid w:val="00FB5E44"/>
    <w:rsid w:val="00FB5E94"/>
    <w:rsid w:val="00FB6065"/>
    <w:rsid w:val="00FB656C"/>
    <w:rsid w:val="00FB686A"/>
    <w:rsid w:val="00FB687D"/>
    <w:rsid w:val="00FB6942"/>
    <w:rsid w:val="00FB69A4"/>
    <w:rsid w:val="00FB6BBB"/>
    <w:rsid w:val="00FB6BE7"/>
    <w:rsid w:val="00FB6D15"/>
    <w:rsid w:val="00FB6D72"/>
    <w:rsid w:val="00FB6DFC"/>
    <w:rsid w:val="00FB6E8F"/>
    <w:rsid w:val="00FB70CC"/>
    <w:rsid w:val="00FB7434"/>
    <w:rsid w:val="00FB7616"/>
    <w:rsid w:val="00FB7976"/>
    <w:rsid w:val="00FB7BFC"/>
    <w:rsid w:val="00FB7CE7"/>
    <w:rsid w:val="00FB7D7D"/>
    <w:rsid w:val="00FB7E0A"/>
    <w:rsid w:val="00FC00BF"/>
    <w:rsid w:val="00FC0286"/>
    <w:rsid w:val="00FC0788"/>
    <w:rsid w:val="00FC0BEE"/>
    <w:rsid w:val="00FC0ED4"/>
    <w:rsid w:val="00FC11DA"/>
    <w:rsid w:val="00FC1328"/>
    <w:rsid w:val="00FC1425"/>
    <w:rsid w:val="00FC1484"/>
    <w:rsid w:val="00FC1CFE"/>
    <w:rsid w:val="00FC1D62"/>
    <w:rsid w:val="00FC1E74"/>
    <w:rsid w:val="00FC26CA"/>
    <w:rsid w:val="00FC287B"/>
    <w:rsid w:val="00FC2BCB"/>
    <w:rsid w:val="00FC2BEB"/>
    <w:rsid w:val="00FC2D13"/>
    <w:rsid w:val="00FC2D99"/>
    <w:rsid w:val="00FC2F6C"/>
    <w:rsid w:val="00FC32E6"/>
    <w:rsid w:val="00FC32F5"/>
    <w:rsid w:val="00FC350A"/>
    <w:rsid w:val="00FC3542"/>
    <w:rsid w:val="00FC3630"/>
    <w:rsid w:val="00FC3639"/>
    <w:rsid w:val="00FC36C8"/>
    <w:rsid w:val="00FC3891"/>
    <w:rsid w:val="00FC39EE"/>
    <w:rsid w:val="00FC3A6D"/>
    <w:rsid w:val="00FC3C06"/>
    <w:rsid w:val="00FC3C94"/>
    <w:rsid w:val="00FC3D6C"/>
    <w:rsid w:val="00FC3F2B"/>
    <w:rsid w:val="00FC4238"/>
    <w:rsid w:val="00FC42DA"/>
    <w:rsid w:val="00FC4388"/>
    <w:rsid w:val="00FC4573"/>
    <w:rsid w:val="00FC45B3"/>
    <w:rsid w:val="00FC48F7"/>
    <w:rsid w:val="00FC493F"/>
    <w:rsid w:val="00FC4A98"/>
    <w:rsid w:val="00FC5140"/>
    <w:rsid w:val="00FC5473"/>
    <w:rsid w:val="00FC571E"/>
    <w:rsid w:val="00FC59F8"/>
    <w:rsid w:val="00FC5C33"/>
    <w:rsid w:val="00FC5C7C"/>
    <w:rsid w:val="00FC5DEC"/>
    <w:rsid w:val="00FC6107"/>
    <w:rsid w:val="00FC633A"/>
    <w:rsid w:val="00FC64FB"/>
    <w:rsid w:val="00FC677E"/>
    <w:rsid w:val="00FC6ED8"/>
    <w:rsid w:val="00FC7290"/>
    <w:rsid w:val="00FC7595"/>
    <w:rsid w:val="00FC76E4"/>
    <w:rsid w:val="00FC77AF"/>
    <w:rsid w:val="00FC78E0"/>
    <w:rsid w:val="00FC7AAD"/>
    <w:rsid w:val="00FC7B21"/>
    <w:rsid w:val="00FC7C46"/>
    <w:rsid w:val="00FC7C98"/>
    <w:rsid w:val="00FD0242"/>
    <w:rsid w:val="00FD02BD"/>
    <w:rsid w:val="00FD06D8"/>
    <w:rsid w:val="00FD09CD"/>
    <w:rsid w:val="00FD0F2B"/>
    <w:rsid w:val="00FD128F"/>
    <w:rsid w:val="00FD1404"/>
    <w:rsid w:val="00FD166E"/>
    <w:rsid w:val="00FD1728"/>
    <w:rsid w:val="00FD17F7"/>
    <w:rsid w:val="00FD18E5"/>
    <w:rsid w:val="00FD1D5D"/>
    <w:rsid w:val="00FD2108"/>
    <w:rsid w:val="00FD237C"/>
    <w:rsid w:val="00FD248A"/>
    <w:rsid w:val="00FD2A01"/>
    <w:rsid w:val="00FD2A8F"/>
    <w:rsid w:val="00FD2B79"/>
    <w:rsid w:val="00FD2CCB"/>
    <w:rsid w:val="00FD2E4E"/>
    <w:rsid w:val="00FD308E"/>
    <w:rsid w:val="00FD3367"/>
    <w:rsid w:val="00FD338C"/>
    <w:rsid w:val="00FD3721"/>
    <w:rsid w:val="00FD3728"/>
    <w:rsid w:val="00FD3AFF"/>
    <w:rsid w:val="00FD3D02"/>
    <w:rsid w:val="00FD3F77"/>
    <w:rsid w:val="00FD4248"/>
    <w:rsid w:val="00FD4394"/>
    <w:rsid w:val="00FD43DC"/>
    <w:rsid w:val="00FD4836"/>
    <w:rsid w:val="00FD4885"/>
    <w:rsid w:val="00FD4A47"/>
    <w:rsid w:val="00FD4F07"/>
    <w:rsid w:val="00FD506F"/>
    <w:rsid w:val="00FD50C5"/>
    <w:rsid w:val="00FD590F"/>
    <w:rsid w:val="00FD5968"/>
    <w:rsid w:val="00FD5C0B"/>
    <w:rsid w:val="00FD5C38"/>
    <w:rsid w:val="00FD5DBC"/>
    <w:rsid w:val="00FD5FB8"/>
    <w:rsid w:val="00FD62C4"/>
    <w:rsid w:val="00FD64A3"/>
    <w:rsid w:val="00FD64B3"/>
    <w:rsid w:val="00FD64F8"/>
    <w:rsid w:val="00FD669C"/>
    <w:rsid w:val="00FD6BD8"/>
    <w:rsid w:val="00FD6E72"/>
    <w:rsid w:val="00FD7079"/>
    <w:rsid w:val="00FD707C"/>
    <w:rsid w:val="00FD70A5"/>
    <w:rsid w:val="00FD70FC"/>
    <w:rsid w:val="00FD7970"/>
    <w:rsid w:val="00FD7BA6"/>
    <w:rsid w:val="00FD7BFE"/>
    <w:rsid w:val="00FD7FC3"/>
    <w:rsid w:val="00FE01C5"/>
    <w:rsid w:val="00FE0323"/>
    <w:rsid w:val="00FE0365"/>
    <w:rsid w:val="00FE0644"/>
    <w:rsid w:val="00FE06BD"/>
    <w:rsid w:val="00FE0BCF"/>
    <w:rsid w:val="00FE0C3F"/>
    <w:rsid w:val="00FE0CC2"/>
    <w:rsid w:val="00FE0E43"/>
    <w:rsid w:val="00FE11FF"/>
    <w:rsid w:val="00FE1303"/>
    <w:rsid w:val="00FE172A"/>
    <w:rsid w:val="00FE17A3"/>
    <w:rsid w:val="00FE191A"/>
    <w:rsid w:val="00FE194E"/>
    <w:rsid w:val="00FE1F65"/>
    <w:rsid w:val="00FE1F7C"/>
    <w:rsid w:val="00FE2347"/>
    <w:rsid w:val="00FE2448"/>
    <w:rsid w:val="00FE2657"/>
    <w:rsid w:val="00FE28B5"/>
    <w:rsid w:val="00FE29D9"/>
    <w:rsid w:val="00FE2CC5"/>
    <w:rsid w:val="00FE2D6D"/>
    <w:rsid w:val="00FE2DAB"/>
    <w:rsid w:val="00FE2FD6"/>
    <w:rsid w:val="00FE326C"/>
    <w:rsid w:val="00FE340B"/>
    <w:rsid w:val="00FE36EE"/>
    <w:rsid w:val="00FE38DE"/>
    <w:rsid w:val="00FE3AD8"/>
    <w:rsid w:val="00FE3E7E"/>
    <w:rsid w:val="00FE3EB1"/>
    <w:rsid w:val="00FE434E"/>
    <w:rsid w:val="00FE4512"/>
    <w:rsid w:val="00FE45A1"/>
    <w:rsid w:val="00FE4657"/>
    <w:rsid w:val="00FE4D7D"/>
    <w:rsid w:val="00FE4FD6"/>
    <w:rsid w:val="00FE50BD"/>
    <w:rsid w:val="00FE53C9"/>
    <w:rsid w:val="00FE5496"/>
    <w:rsid w:val="00FE55FE"/>
    <w:rsid w:val="00FE5D57"/>
    <w:rsid w:val="00FE5D6A"/>
    <w:rsid w:val="00FE5D90"/>
    <w:rsid w:val="00FE605D"/>
    <w:rsid w:val="00FE61E1"/>
    <w:rsid w:val="00FE62A2"/>
    <w:rsid w:val="00FE63FC"/>
    <w:rsid w:val="00FE6498"/>
    <w:rsid w:val="00FE6517"/>
    <w:rsid w:val="00FE651F"/>
    <w:rsid w:val="00FE69EB"/>
    <w:rsid w:val="00FE6D53"/>
    <w:rsid w:val="00FE6E18"/>
    <w:rsid w:val="00FE7421"/>
    <w:rsid w:val="00FE754A"/>
    <w:rsid w:val="00FE7565"/>
    <w:rsid w:val="00FE773D"/>
    <w:rsid w:val="00FE7B84"/>
    <w:rsid w:val="00FE7C05"/>
    <w:rsid w:val="00FF0206"/>
    <w:rsid w:val="00FF0542"/>
    <w:rsid w:val="00FF05DA"/>
    <w:rsid w:val="00FF073B"/>
    <w:rsid w:val="00FF07FB"/>
    <w:rsid w:val="00FF0941"/>
    <w:rsid w:val="00FF0950"/>
    <w:rsid w:val="00FF0C58"/>
    <w:rsid w:val="00FF0F84"/>
    <w:rsid w:val="00FF119B"/>
    <w:rsid w:val="00FF1395"/>
    <w:rsid w:val="00FF19FD"/>
    <w:rsid w:val="00FF1A24"/>
    <w:rsid w:val="00FF1D19"/>
    <w:rsid w:val="00FF1EC9"/>
    <w:rsid w:val="00FF1F7C"/>
    <w:rsid w:val="00FF1FE9"/>
    <w:rsid w:val="00FF20D5"/>
    <w:rsid w:val="00FF21EE"/>
    <w:rsid w:val="00FF22D5"/>
    <w:rsid w:val="00FF2510"/>
    <w:rsid w:val="00FF28A3"/>
    <w:rsid w:val="00FF2A0F"/>
    <w:rsid w:val="00FF2DC2"/>
    <w:rsid w:val="00FF2F27"/>
    <w:rsid w:val="00FF3408"/>
    <w:rsid w:val="00FF3635"/>
    <w:rsid w:val="00FF389B"/>
    <w:rsid w:val="00FF3D85"/>
    <w:rsid w:val="00FF3E61"/>
    <w:rsid w:val="00FF4314"/>
    <w:rsid w:val="00FF4815"/>
    <w:rsid w:val="00FF4B12"/>
    <w:rsid w:val="00FF4D82"/>
    <w:rsid w:val="00FF5147"/>
    <w:rsid w:val="00FF5191"/>
    <w:rsid w:val="00FF51E7"/>
    <w:rsid w:val="00FF52AB"/>
    <w:rsid w:val="00FF53CD"/>
    <w:rsid w:val="00FF55B6"/>
    <w:rsid w:val="00FF5778"/>
    <w:rsid w:val="00FF5B35"/>
    <w:rsid w:val="00FF5E93"/>
    <w:rsid w:val="00FF5EB1"/>
    <w:rsid w:val="00FF611B"/>
    <w:rsid w:val="00FF6335"/>
    <w:rsid w:val="00FF6622"/>
    <w:rsid w:val="00FF6BA3"/>
    <w:rsid w:val="00FF6F2E"/>
    <w:rsid w:val="00FF713C"/>
    <w:rsid w:val="00FF71ED"/>
    <w:rsid w:val="00FF720D"/>
    <w:rsid w:val="00FF72E1"/>
    <w:rsid w:val="00FF7427"/>
    <w:rsid w:val="00FF7535"/>
    <w:rsid w:val="00FF7565"/>
    <w:rsid w:val="00FF78D6"/>
    <w:rsid w:val="00FF7947"/>
    <w:rsid w:val="00FF7A5D"/>
    <w:rsid w:val="00FF7C51"/>
    <w:rsid w:val="00FF7D84"/>
    <w:rsid w:val="00FF7E04"/>
    <w:rsid w:val="00FF7EED"/>
    <w:rsid w:val="00FF7EFD"/>
    <w:rsid w:val="00FF7F30"/>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CD05A58"/>
  <w15:docId w15:val="{A135E587-7283-4FDE-AD11-EE1A2FDC3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32BE2"/>
    <w:pPr>
      <w:widowControl w:val="0"/>
      <w:spacing w:line="480" w:lineRule="auto"/>
      <w:jc w:val="both"/>
    </w:pPr>
    <w:rPr>
      <w:rFonts w:ascii="Times New Roman" w:eastAsia="標楷體" w:hAnsi="Times New Roman" w:cstheme="majorHAnsi"/>
    </w:rPr>
  </w:style>
  <w:style w:type="paragraph" w:styleId="11">
    <w:name w:val="heading 1"/>
    <w:aliases w:val="標題-1"/>
    <w:basedOn w:val="a0"/>
    <w:next w:val="a0"/>
    <w:link w:val="12"/>
    <w:uiPriority w:val="9"/>
    <w:qFormat/>
    <w:rsid w:val="008130AA"/>
    <w:pPr>
      <w:keepNext/>
      <w:numPr>
        <w:numId w:val="4"/>
      </w:numPr>
      <w:spacing w:before="180" w:after="180" w:line="720" w:lineRule="auto"/>
      <w:outlineLvl w:val="0"/>
    </w:pPr>
    <w:rPr>
      <w:rFonts w:cstheme="majorBidi"/>
      <w:b/>
      <w:bCs/>
      <w:kern w:val="52"/>
      <w:sz w:val="36"/>
      <w:szCs w:val="52"/>
    </w:rPr>
  </w:style>
  <w:style w:type="paragraph" w:styleId="20">
    <w:name w:val="heading 2"/>
    <w:aliases w:val="標題-2"/>
    <w:basedOn w:val="a0"/>
    <w:link w:val="21"/>
    <w:uiPriority w:val="9"/>
    <w:qFormat/>
    <w:rsid w:val="00F514DA"/>
    <w:pPr>
      <w:widowControl/>
      <w:numPr>
        <w:ilvl w:val="1"/>
        <w:numId w:val="4"/>
      </w:numPr>
      <w:spacing w:before="120" w:after="120"/>
      <w:outlineLvl w:val="1"/>
    </w:pPr>
    <w:rPr>
      <w:rFonts w:eastAsia="Times New Roman" w:cs="新細明體"/>
      <w:b/>
      <w:bCs/>
      <w:kern w:val="0"/>
      <w:sz w:val="32"/>
      <w:szCs w:val="36"/>
    </w:rPr>
  </w:style>
  <w:style w:type="paragraph" w:styleId="3">
    <w:name w:val="heading 3"/>
    <w:aliases w:val="標題-3"/>
    <w:basedOn w:val="a0"/>
    <w:next w:val="a0"/>
    <w:link w:val="30"/>
    <w:uiPriority w:val="9"/>
    <w:unhideWhenUsed/>
    <w:qFormat/>
    <w:rsid w:val="007517B6"/>
    <w:pPr>
      <w:keepNext/>
      <w:numPr>
        <w:ilvl w:val="2"/>
        <w:numId w:val="4"/>
      </w:numPr>
      <w:spacing w:before="60" w:after="60"/>
      <w:outlineLvl w:val="2"/>
    </w:pPr>
    <w:rPr>
      <w:rFonts w:cstheme="majorBidi"/>
      <w:b/>
      <w:bCs/>
      <w:sz w:val="28"/>
      <w:szCs w:val="36"/>
    </w:rPr>
  </w:style>
  <w:style w:type="paragraph" w:styleId="4">
    <w:name w:val="heading 4"/>
    <w:basedOn w:val="a0"/>
    <w:next w:val="a0"/>
    <w:link w:val="40"/>
    <w:uiPriority w:val="9"/>
    <w:unhideWhenUsed/>
    <w:qFormat/>
    <w:rsid w:val="004C47CA"/>
    <w:pPr>
      <w:keepNext/>
      <w:spacing w:line="720" w:lineRule="auto"/>
      <w:outlineLvl w:val="3"/>
    </w:pPr>
    <w:rPr>
      <w:rFonts w:asciiTheme="majorHAnsi" w:eastAsia="Times New Roman" w:hAnsiTheme="majorHAnsi" w:cstheme="majorBidi"/>
      <w:b/>
      <w:sz w:val="28"/>
      <w:szCs w:val="36"/>
    </w:rPr>
  </w:style>
  <w:style w:type="paragraph" w:styleId="5">
    <w:name w:val="heading 5"/>
    <w:basedOn w:val="a0"/>
    <w:next w:val="a0"/>
    <w:link w:val="50"/>
    <w:uiPriority w:val="9"/>
    <w:unhideWhenUsed/>
    <w:qFormat/>
    <w:rsid w:val="007B73EC"/>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9A3041"/>
    <w:pPr>
      <w:ind w:leftChars="200" w:left="480"/>
    </w:pPr>
  </w:style>
  <w:style w:type="character" w:styleId="a6">
    <w:name w:val="Placeholder Text"/>
    <w:basedOn w:val="a1"/>
    <w:uiPriority w:val="99"/>
    <w:semiHidden/>
    <w:rsid w:val="00007252"/>
    <w:rPr>
      <w:color w:val="808080"/>
    </w:rPr>
  </w:style>
  <w:style w:type="paragraph" w:styleId="Web">
    <w:name w:val="Normal (Web)"/>
    <w:basedOn w:val="a0"/>
    <w:uiPriority w:val="99"/>
    <w:unhideWhenUsed/>
    <w:rsid w:val="004C7569"/>
    <w:pPr>
      <w:widowControl/>
      <w:spacing w:before="100" w:beforeAutospacing="1" w:after="100" w:afterAutospacing="1"/>
    </w:pPr>
    <w:rPr>
      <w:rFonts w:ascii="新細明體" w:eastAsia="新細明體" w:hAnsi="新細明體" w:cs="新細明體"/>
      <w:kern w:val="0"/>
      <w:szCs w:val="24"/>
    </w:rPr>
  </w:style>
  <w:style w:type="paragraph" w:styleId="a7">
    <w:name w:val="Balloon Text"/>
    <w:basedOn w:val="a0"/>
    <w:link w:val="a8"/>
    <w:uiPriority w:val="99"/>
    <w:semiHidden/>
    <w:unhideWhenUsed/>
    <w:rsid w:val="001C7804"/>
    <w:rPr>
      <w:rFonts w:asciiTheme="majorHAnsi" w:hAnsiTheme="majorHAnsi" w:cstheme="majorBidi"/>
      <w:sz w:val="18"/>
      <w:szCs w:val="18"/>
    </w:rPr>
  </w:style>
  <w:style w:type="character" w:customStyle="1" w:styleId="a8">
    <w:name w:val="註解方塊文字 字元"/>
    <w:basedOn w:val="a1"/>
    <w:link w:val="a7"/>
    <w:uiPriority w:val="99"/>
    <w:semiHidden/>
    <w:rsid w:val="001C7804"/>
    <w:rPr>
      <w:rFonts w:asciiTheme="majorHAnsi" w:eastAsiaTheme="majorEastAsia" w:hAnsiTheme="majorHAnsi" w:cstheme="majorBidi"/>
      <w:sz w:val="18"/>
      <w:szCs w:val="18"/>
    </w:rPr>
  </w:style>
  <w:style w:type="paragraph" w:styleId="a9">
    <w:name w:val="Date"/>
    <w:basedOn w:val="a0"/>
    <w:next w:val="a0"/>
    <w:link w:val="aa"/>
    <w:uiPriority w:val="99"/>
    <w:semiHidden/>
    <w:unhideWhenUsed/>
    <w:rsid w:val="00810BB3"/>
    <w:pPr>
      <w:jc w:val="right"/>
    </w:pPr>
  </w:style>
  <w:style w:type="character" w:customStyle="1" w:styleId="aa">
    <w:name w:val="日期 字元"/>
    <w:basedOn w:val="a1"/>
    <w:link w:val="a9"/>
    <w:uiPriority w:val="99"/>
    <w:semiHidden/>
    <w:rsid w:val="00810BB3"/>
  </w:style>
  <w:style w:type="table" w:styleId="ab">
    <w:name w:val="Table Grid"/>
    <w:basedOn w:val="a2"/>
    <w:uiPriority w:val="39"/>
    <w:rsid w:val="00B2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B66B09"/>
    <w:rPr>
      <w:color w:val="0000FF" w:themeColor="hyperlink"/>
      <w:u w:val="single"/>
    </w:rPr>
  </w:style>
  <w:style w:type="paragraph" w:styleId="ad">
    <w:name w:val="header"/>
    <w:basedOn w:val="a0"/>
    <w:link w:val="ae"/>
    <w:uiPriority w:val="99"/>
    <w:unhideWhenUsed/>
    <w:rsid w:val="00D17C47"/>
    <w:pPr>
      <w:tabs>
        <w:tab w:val="center" w:pos="4153"/>
        <w:tab w:val="right" w:pos="8306"/>
      </w:tabs>
      <w:snapToGrid w:val="0"/>
    </w:pPr>
    <w:rPr>
      <w:sz w:val="20"/>
      <w:szCs w:val="20"/>
    </w:rPr>
  </w:style>
  <w:style w:type="character" w:customStyle="1" w:styleId="ae">
    <w:name w:val="頁首 字元"/>
    <w:basedOn w:val="a1"/>
    <w:link w:val="ad"/>
    <w:uiPriority w:val="99"/>
    <w:rsid w:val="00D17C47"/>
    <w:rPr>
      <w:sz w:val="20"/>
      <w:szCs w:val="20"/>
    </w:rPr>
  </w:style>
  <w:style w:type="paragraph" w:styleId="af">
    <w:name w:val="footer"/>
    <w:basedOn w:val="a0"/>
    <w:link w:val="af0"/>
    <w:uiPriority w:val="99"/>
    <w:unhideWhenUsed/>
    <w:rsid w:val="00D17C47"/>
    <w:pPr>
      <w:tabs>
        <w:tab w:val="center" w:pos="4153"/>
        <w:tab w:val="right" w:pos="8306"/>
      </w:tabs>
      <w:snapToGrid w:val="0"/>
    </w:pPr>
    <w:rPr>
      <w:sz w:val="20"/>
      <w:szCs w:val="20"/>
    </w:rPr>
  </w:style>
  <w:style w:type="character" w:customStyle="1" w:styleId="af0">
    <w:name w:val="頁尾 字元"/>
    <w:basedOn w:val="a1"/>
    <w:link w:val="af"/>
    <w:uiPriority w:val="99"/>
    <w:rsid w:val="00D17C47"/>
    <w:rPr>
      <w:sz w:val="20"/>
      <w:szCs w:val="20"/>
    </w:rPr>
  </w:style>
  <w:style w:type="table" w:styleId="-1">
    <w:name w:val="Light Grid Accent 1"/>
    <w:basedOn w:val="a2"/>
    <w:uiPriority w:val="62"/>
    <w:rsid w:val="0006792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a1"/>
    <w:rsid w:val="003956EE"/>
  </w:style>
  <w:style w:type="paragraph" w:customStyle="1" w:styleId="figurelegend">
    <w:name w:val="figure legend"/>
    <w:basedOn w:val="a0"/>
    <w:next w:val="a0"/>
    <w:rsid w:val="00933663"/>
    <w:pPr>
      <w:keepNext/>
      <w:keepLines/>
      <w:widowControl/>
      <w:spacing w:before="120" w:after="240"/>
    </w:pPr>
    <w:rPr>
      <w:rFonts w:ascii="Times" w:eastAsia="新細明體" w:hAnsi="Times" w:cs="Times New Roman"/>
      <w:kern w:val="0"/>
      <w:sz w:val="18"/>
      <w:szCs w:val="20"/>
      <w:lang w:eastAsia="de-DE"/>
    </w:rPr>
  </w:style>
  <w:style w:type="character" w:customStyle="1" w:styleId="21">
    <w:name w:val="標題 2 字元"/>
    <w:aliases w:val="標題-2 字元"/>
    <w:basedOn w:val="a1"/>
    <w:link w:val="20"/>
    <w:uiPriority w:val="9"/>
    <w:rsid w:val="00F514DA"/>
    <w:rPr>
      <w:rFonts w:ascii="Times New Roman" w:eastAsia="Times New Roman" w:hAnsi="Times New Roman" w:cs="新細明體"/>
      <w:b/>
      <w:bCs/>
      <w:kern w:val="0"/>
      <w:sz w:val="32"/>
      <w:szCs w:val="36"/>
    </w:rPr>
  </w:style>
  <w:style w:type="character" w:customStyle="1" w:styleId="12">
    <w:name w:val="標題 1 字元"/>
    <w:aliases w:val="標題-1 字元"/>
    <w:basedOn w:val="a1"/>
    <w:link w:val="11"/>
    <w:uiPriority w:val="9"/>
    <w:rsid w:val="008130AA"/>
    <w:rPr>
      <w:rFonts w:ascii="Times New Roman" w:eastAsia="標楷體" w:hAnsi="Times New Roman" w:cstheme="majorBidi"/>
      <w:b/>
      <w:bCs/>
      <w:kern w:val="52"/>
      <w:sz w:val="36"/>
      <w:szCs w:val="52"/>
    </w:rPr>
  </w:style>
  <w:style w:type="character" w:styleId="af1">
    <w:name w:val="FollowedHyperlink"/>
    <w:basedOn w:val="a1"/>
    <w:uiPriority w:val="99"/>
    <w:semiHidden/>
    <w:unhideWhenUsed/>
    <w:rsid w:val="003479CA"/>
    <w:rPr>
      <w:color w:val="800080" w:themeColor="followedHyperlink"/>
      <w:u w:val="single"/>
    </w:rPr>
  </w:style>
  <w:style w:type="paragraph" w:styleId="af2">
    <w:name w:val="TOC Heading"/>
    <w:basedOn w:val="11"/>
    <w:next w:val="a0"/>
    <w:uiPriority w:val="39"/>
    <w:unhideWhenUsed/>
    <w:qFormat/>
    <w:rsid w:val="00716B3F"/>
    <w:pPr>
      <w:keepLines/>
      <w:widowControl/>
      <w:spacing w:before="480" w:after="0" w:line="276" w:lineRule="auto"/>
      <w:outlineLvl w:val="9"/>
    </w:pPr>
    <w:rPr>
      <w:color w:val="365F91" w:themeColor="accent1" w:themeShade="BF"/>
      <w:kern w:val="0"/>
      <w:sz w:val="28"/>
      <w:szCs w:val="28"/>
    </w:rPr>
  </w:style>
  <w:style w:type="paragraph" w:styleId="af3">
    <w:name w:val="endnote text"/>
    <w:basedOn w:val="a0"/>
    <w:link w:val="af4"/>
    <w:uiPriority w:val="99"/>
    <w:semiHidden/>
    <w:unhideWhenUsed/>
    <w:rsid w:val="00716B3F"/>
    <w:pPr>
      <w:snapToGrid w:val="0"/>
    </w:pPr>
  </w:style>
  <w:style w:type="character" w:customStyle="1" w:styleId="af4">
    <w:name w:val="章節附註文字 字元"/>
    <w:basedOn w:val="a1"/>
    <w:link w:val="af3"/>
    <w:uiPriority w:val="99"/>
    <w:semiHidden/>
    <w:rsid w:val="00716B3F"/>
  </w:style>
  <w:style w:type="character" w:styleId="af5">
    <w:name w:val="endnote reference"/>
    <w:basedOn w:val="a1"/>
    <w:uiPriority w:val="99"/>
    <w:semiHidden/>
    <w:unhideWhenUsed/>
    <w:rsid w:val="00716B3F"/>
    <w:rPr>
      <w:vertAlign w:val="superscript"/>
    </w:rPr>
  </w:style>
  <w:style w:type="paragraph" w:styleId="13">
    <w:name w:val="toc 1"/>
    <w:basedOn w:val="a0"/>
    <w:next w:val="a0"/>
    <w:autoRedefine/>
    <w:uiPriority w:val="39"/>
    <w:unhideWhenUsed/>
    <w:qFormat/>
    <w:rsid w:val="00F6014E"/>
    <w:pPr>
      <w:tabs>
        <w:tab w:val="left" w:pos="480"/>
        <w:tab w:val="right" w:leader="dot" w:pos="8640"/>
      </w:tabs>
      <w:spacing w:line="240" w:lineRule="auto"/>
      <w:contextualSpacing/>
    </w:pPr>
    <w:rPr>
      <w:rFonts w:asciiTheme="minorHAnsi" w:hAnsiTheme="minorHAnsi" w:cs="Cambria (標題)"/>
      <w:b/>
      <w:bCs/>
      <w:szCs w:val="20"/>
    </w:rPr>
  </w:style>
  <w:style w:type="paragraph" w:styleId="22">
    <w:name w:val="toc 2"/>
    <w:basedOn w:val="a0"/>
    <w:next w:val="a0"/>
    <w:autoRedefine/>
    <w:uiPriority w:val="39"/>
    <w:unhideWhenUsed/>
    <w:qFormat/>
    <w:rsid w:val="00F6014E"/>
    <w:pPr>
      <w:tabs>
        <w:tab w:val="left" w:pos="960"/>
        <w:tab w:val="right" w:leader="dot" w:pos="8640"/>
      </w:tabs>
      <w:spacing w:line="240" w:lineRule="auto"/>
      <w:ind w:leftChars="100" w:left="240"/>
    </w:pPr>
    <w:rPr>
      <w:rFonts w:cs="Cambria (標題)"/>
      <w:szCs w:val="20"/>
    </w:rPr>
  </w:style>
  <w:style w:type="paragraph" w:styleId="af6">
    <w:name w:val="caption"/>
    <w:basedOn w:val="a0"/>
    <w:next w:val="a0"/>
    <w:uiPriority w:val="35"/>
    <w:unhideWhenUsed/>
    <w:qFormat/>
    <w:rsid w:val="009F7DE9"/>
    <w:rPr>
      <w:sz w:val="20"/>
      <w:szCs w:val="20"/>
    </w:rPr>
  </w:style>
  <w:style w:type="paragraph" w:styleId="31">
    <w:name w:val="toc 3"/>
    <w:basedOn w:val="a0"/>
    <w:next w:val="a0"/>
    <w:autoRedefine/>
    <w:uiPriority w:val="39"/>
    <w:unhideWhenUsed/>
    <w:qFormat/>
    <w:rsid w:val="00467EEC"/>
    <w:pPr>
      <w:tabs>
        <w:tab w:val="left" w:pos="960"/>
        <w:tab w:val="left" w:pos="1440"/>
        <w:tab w:val="right" w:leader="dot" w:pos="8640"/>
      </w:tabs>
      <w:spacing w:line="240" w:lineRule="auto"/>
      <w:ind w:leftChars="200" w:left="480"/>
    </w:pPr>
    <w:rPr>
      <w:iCs/>
      <w:szCs w:val="20"/>
    </w:rPr>
  </w:style>
  <w:style w:type="paragraph" w:styleId="af7">
    <w:name w:val="footnote text"/>
    <w:basedOn w:val="a0"/>
    <w:link w:val="af8"/>
    <w:uiPriority w:val="99"/>
    <w:semiHidden/>
    <w:unhideWhenUsed/>
    <w:rsid w:val="00667EAD"/>
    <w:pPr>
      <w:snapToGrid w:val="0"/>
    </w:pPr>
    <w:rPr>
      <w:sz w:val="20"/>
      <w:szCs w:val="20"/>
    </w:rPr>
  </w:style>
  <w:style w:type="character" w:customStyle="1" w:styleId="af8">
    <w:name w:val="註腳文字 字元"/>
    <w:basedOn w:val="a1"/>
    <w:link w:val="af7"/>
    <w:uiPriority w:val="99"/>
    <w:semiHidden/>
    <w:rsid w:val="00667EAD"/>
    <w:rPr>
      <w:sz w:val="20"/>
      <w:szCs w:val="20"/>
    </w:rPr>
  </w:style>
  <w:style w:type="character" w:styleId="af9">
    <w:name w:val="footnote reference"/>
    <w:basedOn w:val="a1"/>
    <w:uiPriority w:val="99"/>
    <w:unhideWhenUsed/>
    <w:rsid w:val="00020BB3"/>
    <w:rPr>
      <w:rFonts w:ascii="Times New Roman" w:eastAsia="標楷體" w:hAnsi="Times New Roman"/>
      <w:color w:val="000000" w:themeColor="text1"/>
      <w:vertAlign w:val="superscript"/>
    </w:rPr>
  </w:style>
  <w:style w:type="paragraph" w:customStyle="1" w:styleId="figurecaption">
    <w:name w:val="figure caption"/>
    <w:basedOn w:val="a0"/>
    <w:next w:val="a0"/>
    <w:rsid w:val="00EA1B84"/>
    <w:pPr>
      <w:keepNext/>
      <w:keepLines/>
      <w:widowControl/>
      <w:overflowPunct w:val="0"/>
      <w:autoSpaceDE w:val="0"/>
      <w:autoSpaceDN w:val="0"/>
      <w:adjustRightInd w:val="0"/>
      <w:spacing w:before="120" w:after="240" w:line="220" w:lineRule="exact"/>
      <w:jc w:val="center"/>
      <w:textAlignment w:val="baseline"/>
    </w:pPr>
    <w:rPr>
      <w:rFonts w:eastAsia="新細明體" w:cs="Times New Roman"/>
      <w:kern w:val="0"/>
      <w:sz w:val="18"/>
      <w:szCs w:val="20"/>
      <w:lang w:eastAsia="de-DE"/>
    </w:rPr>
  </w:style>
  <w:style w:type="paragraph" w:styleId="afa">
    <w:name w:val="table of figures"/>
    <w:basedOn w:val="a0"/>
    <w:next w:val="a0"/>
    <w:link w:val="afb"/>
    <w:uiPriority w:val="99"/>
    <w:unhideWhenUsed/>
    <w:rsid w:val="00BD60BA"/>
    <w:pPr>
      <w:spacing w:line="240" w:lineRule="auto"/>
      <w:ind w:left="482" w:hanging="482"/>
    </w:pPr>
    <w:rPr>
      <w:rFonts w:asciiTheme="minorHAnsi" w:hAnsiTheme="minorHAnsi"/>
      <w:smallCaps/>
      <w:sz w:val="20"/>
      <w:szCs w:val="20"/>
    </w:rPr>
  </w:style>
  <w:style w:type="character" w:customStyle="1" w:styleId="afb">
    <w:name w:val="圖表目錄 字元"/>
    <w:basedOn w:val="a1"/>
    <w:link w:val="afa"/>
    <w:uiPriority w:val="99"/>
    <w:rsid w:val="00BD60BA"/>
    <w:rPr>
      <w:rFonts w:eastAsia="標楷體" w:cstheme="majorHAnsi"/>
      <w:smallCaps/>
      <w:sz w:val="20"/>
      <w:szCs w:val="20"/>
    </w:rPr>
  </w:style>
  <w:style w:type="character" w:customStyle="1" w:styleId="30">
    <w:name w:val="標題 3 字元"/>
    <w:aliases w:val="標題-3 字元"/>
    <w:basedOn w:val="a1"/>
    <w:link w:val="3"/>
    <w:uiPriority w:val="9"/>
    <w:rsid w:val="007517B6"/>
    <w:rPr>
      <w:rFonts w:ascii="Times New Roman" w:eastAsia="標楷體" w:hAnsi="Times New Roman" w:cstheme="majorBidi"/>
      <w:b/>
      <w:bCs/>
      <w:sz w:val="28"/>
      <w:szCs w:val="36"/>
    </w:rPr>
  </w:style>
  <w:style w:type="paragraph" w:customStyle="1" w:styleId="1">
    <w:name w:val="樣式1"/>
    <w:basedOn w:val="11"/>
    <w:link w:val="14"/>
    <w:qFormat/>
    <w:rsid w:val="00492097"/>
    <w:pPr>
      <w:numPr>
        <w:numId w:val="1"/>
      </w:numPr>
    </w:pPr>
    <w:rPr>
      <w:rFonts w:cs="Times New Roman"/>
    </w:rPr>
  </w:style>
  <w:style w:type="paragraph" w:customStyle="1" w:styleId="10">
    <w:name w:val="標題1"/>
    <w:basedOn w:val="a0"/>
    <w:next w:val="a0"/>
    <w:link w:val="15"/>
    <w:rsid w:val="00070F90"/>
    <w:pPr>
      <w:numPr>
        <w:numId w:val="3"/>
      </w:numPr>
      <w:spacing w:before="180" w:after="180"/>
      <w:ind w:left="0" w:hangingChars="236" w:hanging="236"/>
      <w:outlineLvl w:val="0"/>
    </w:pPr>
    <w:rPr>
      <w:rFonts w:eastAsia="Times New Roman"/>
      <w:b/>
      <w:sz w:val="36"/>
    </w:rPr>
  </w:style>
  <w:style w:type="character" w:customStyle="1" w:styleId="14">
    <w:name w:val="樣式1 字元"/>
    <w:basedOn w:val="12"/>
    <w:link w:val="1"/>
    <w:rsid w:val="00492097"/>
    <w:rPr>
      <w:rFonts w:ascii="Times New Roman" w:eastAsia="標楷體" w:hAnsi="Times New Roman" w:cs="Times New Roman"/>
      <w:b/>
      <w:bCs/>
      <w:kern w:val="52"/>
      <w:sz w:val="36"/>
      <w:szCs w:val="52"/>
    </w:rPr>
  </w:style>
  <w:style w:type="paragraph" w:styleId="41">
    <w:name w:val="toc 4"/>
    <w:basedOn w:val="a0"/>
    <w:next w:val="a0"/>
    <w:autoRedefine/>
    <w:uiPriority w:val="39"/>
    <w:unhideWhenUsed/>
    <w:rsid w:val="00333FC6"/>
    <w:pPr>
      <w:tabs>
        <w:tab w:val="left" w:pos="960"/>
        <w:tab w:val="left" w:pos="1680"/>
        <w:tab w:val="right" w:leader="dot" w:pos="8640"/>
      </w:tabs>
      <w:spacing w:line="240" w:lineRule="auto"/>
      <w:ind w:leftChars="300" w:left="720"/>
    </w:pPr>
    <w:rPr>
      <w:rFonts w:cs="Times New Roman"/>
      <w:bCs/>
      <w:noProof/>
      <w:szCs w:val="18"/>
      <w:lang w:eastAsia="zh-CN"/>
    </w:rPr>
  </w:style>
  <w:style w:type="character" w:customStyle="1" w:styleId="15">
    <w:name w:val="標題1 字元"/>
    <w:basedOn w:val="12"/>
    <w:link w:val="10"/>
    <w:rsid w:val="00070F90"/>
    <w:rPr>
      <w:rFonts w:ascii="Times New Roman" w:eastAsia="Times New Roman" w:hAnsi="Times New Roman" w:cstheme="majorHAnsi"/>
      <w:b/>
      <w:bCs w:val="0"/>
      <w:kern w:val="52"/>
      <w:sz w:val="36"/>
      <w:szCs w:val="52"/>
    </w:rPr>
  </w:style>
  <w:style w:type="paragraph" w:styleId="51">
    <w:name w:val="toc 5"/>
    <w:basedOn w:val="a0"/>
    <w:next w:val="a0"/>
    <w:autoRedefine/>
    <w:uiPriority w:val="39"/>
    <w:unhideWhenUsed/>
    <w:rsid w:val="001D6B77"/>
    <w:pPr>
      <w:ind w:left="960"/>
    </w:pPr>
    <w:rPr>
      <w:sz w:val="18"/>
      <w:szCs w:val="18"/>
    </w:rPr>
  </w:style>
  <w:style w:type="paragraph" w:styleId="6">
    <w:name w:val="toc 6"/>
    <w:basedOn w:val="a0"/>
    <w:next w:val="a0"/>
    <w:autoRedefine/>
    <w:uiPriority w:val="39"/>
    <w:unhideWhenUsed/>
    <w:rsid w:val="001D6B77"/>
    <w:pPr>
      <w:ind w:left="1200"/>
    </w:pPr>
    <w:rPr>
      <w:sz w:val="18"/>
      <w:szCs w:val="18"/>
    </w:rPr>
  </w:style>
  <w:style w:type="paragraph" w:styleId="7">
    <w:name w:val="toc 7"/>
    <w:basedOn w:val="a0"/>
    <w:next w:val="a0"/>
    <w:autoRedefine/>
    <w:uiPriority w:val="39"/>
    <w:unhideWhenUsed/>
    <w:rsid w:val="001D6B77"/>
    <w:pPr>
      <w:ind w:left="1440"/>
    </w:pPr>
    <w:rPr>
      <w:sz w:val="18"/>
      <w:szCs w:val="18"/>
    </w:rPr>
  </w:style>
  <w:style w:type="paragraph" w:styleId="8">
    <w:name w:val="toc 8"/>
    <w:basedOn w:val="a0"/>
    <w:next w:val="a0"/>
    <w:autoRedefine/>
    <w:uiPriority w:val="39"/>
    <w:unhideWhenUsed/>
    <w:rsid w:val="001D6B77"/>
    <w:pPr>
      <w:ind w:left="1680"/>
    </w:pPr>
    <w:rPr>
      <w:sz w:val="18"/>
      <w:szCs w:val="18"/>
    </w:rPr>
  </w:style>
  <w:style w:type="paragraph" w:styleId="9">
    <w:name w:val="toc 9"/>
    <w:basedOn w:val="a0"/>
    <w:next w:val="a0"/>
    <w:autoRedefine/>
    <w:uiPriority w:val="39"/>
    <w:unhideWhenUsed/>
    <w:rsid w:val="001D6B77"/>
    <w:pPr>
      <w:ind w:left="1920"/>
    </w:pPr>
    <w:rPr>
      <w:sz w:val="18"/>
      <w:szCs w:val="18"/>
    </w:rPr>
  </w:style>
  <w:style w:type="character" w:styleId="afc">
    <w:name w:val="annotation reference"/>
    <w:basedOn w:val="a1"/>
    <w:uiPriority w:val="99"/>
    <w:semiHidden/>
    <w:unhideWhenUsed/>
    <w:rsid w:val="00161A66"/>
    <w:rPr>
      <w:sz w:val="18"/>
      <w:szCs w:val="18"/>
    </w:rPr>
  </w:style>
  <w:style w:type="paragraph" w:styleId="afd">
    <w:name w:val="annotation text"/>
    <w:basedOn w:val="a0"/>
    <w:link w:val="afe"/>
    <w:uiPriority w:val="99"/>
    <w:semiHidden/>
    <w:unhideWhenUsed/>
    <w:rsid w:val="00161A66"/>
  </w:style>
  <w:style w:type="character" w:customStyle="1" w:styleId="afe">
    <w:name w:val="註解文字 字元"/>
    <w:basedOn w:val="a1"/>
    <w:link w:val="afd"/>
    <w:uiPriority w:val="99"/>
    <w:semiHidden/>
    <w:rsid w:val="00161A66"/>
  </w:style>
  <w:style w:type="paragraph" w:styleId="aff">
    <w:name w:val="annotation subject"/>
    <w:basedOn w:val="afd"/>
    <w:next w:val="afd"/>
    <w:link w:val="aff0"/>
    <w:uiPriority w:val="99"/>
    <w:semiHidden/>
    <w:unhideWhenUsed/>
    <w:rsid w:val="00161A66"/>
    <w:rPr>
      <w:b/>
      <w:bCs/>
    </w:rPr>
  </w:style>
  <w:style w:type="character" w:customStyle="1" w:styleId="aff0">
    <w:name w:val="註解主旨 字元"/>
    <w:basedOn w:val="afe"/>
    <w:link w:val="aff"/>
    <w:uiPriority w:val="99"/>
    <w:semiHidden/>
    <w:rsid w:val="00161A66"/>
    <w:rPr>
      <w:b/>
      <w:bCs/>
    </w:rPr>
  </w:style>
  <w:style w:type="character" w:customStyle="1" w:styleId="40">
    <w:name w:val="標題 4 字元"/>
    <w:basedOn w:val="a1"/>
    <w:link w:val="4"/>
    <w:uiPriority w:val="9"/>
    <w:rsid w:val="004C47CA"/>
    <w:rPr>
      <w:rFonts w:asciiTheme="majorHAnsi" w:eastAsia="Times New Roman" w:hAnsiTheme="majorHAnsi" w:cstheme="majorBidi"/>
      <w:b/>
      <w:sz w:val="28"/>
      <w:szCs w:val="36"/>
    </w:rPr>
  </w:style>
  <w:style w:type="paragraph" w:customStyle="1" w:styleId="221">
    <w:name w:val="2.2.1"/>
    <w:basedOn w:val="a4"/>
    <w:next w:val="20"/>
    <w:link w:val="2210"/>
    <w:rsid w:val="00FD06D8"/>
    <w:pPr>
      <w:spacing w:before="120" w:after="120"/>
      <w:ind w:leftChars="0" w:left="0"/>
      <w:outlineLvl w:val="1"/>
    </w:pPr>
    <w:rPr>
      <w:rFonts w:cs="Times New Roman"/>
      <w:b/>
      <w:sz w:val="32"/>
      <w:szCs w:val="32"/>
    </w:rPr>
  </w:style>
  <w:style w:type="numbering" w:customStyle="1" w:styleId="2">
    <w:name w:val="樣式2"/>
    <w:uiPriority w:val="99"/>
    <w:rsid w:val="00657CD4"/>
    <w:pPr>
      <w:numPr>
        <w:numId w:val="2"/>
      </w:numPr>
    </w:pPr>
  </w:style>
  <w:style w:type="character" w:customStyle="1" w:styleId="a5">
    <w:name w:val="清單段落 字元"/>
    <w:basedOn w:val="a1"/>
    <w:link w:val="a4"/>
    <w:uiPriority w:val="34"/>
    <w:rsid w:val="00FD06D8"/>
  </w:style>
  <w:style w:type="character" w:customStyle="1" w:styleId="2210">
    <w:name w:val="2.2.1 字元"/>
    <w:basedOn w:val="a5"/>
    <w:link w:val="221"/>
    <w:rsid w:val="00FD06D8"/>
    <w:rPr>
      <w:rFonts w:ascii="Times New Roman" w:hAnsi="Times New Roman" w:cs="Times New Roman"/>
      <w:b/>
      <w:sz w:val="32"/>
      <w:szCs w:val="32"/>
    </w:rPr>
  </w:style>
  <w:style w:type="paragraph" w:customStyle="1" w:styleId="references">
    <w:name w:val="references"/>
    <w:uiPriority w:val="99"/>
    <w:rsid w:val="00A029D0"/>
    <w:pPr>
      <w:numPr>
        <w:numId w:val="5"/>
      </w:numPr>
      <w:spacing w:after="50" w:line="180" w:lineRule="exact"/>
      <w:jc w:val="both"/>
    </w:pPr>
    <w:rPr>
      <w:rFonts w:ascii="Times New Roman" w:hAnsi="Times New Roman" w:cs="Times New Roman"/>
      <w:noProof/>
      <w:kern w:val="0"/>
      <w:sz w:val="16"/>
      <w:szCs w:val="16"/>
      <w:lang w:eastAsia="en-US"/>
    </w:rPr>
  </w:style>
  <w:style w:type="paragraph" w:customStyle="1" w:styleId="formulations">
    <w:name w:val="formulations"/>
    <w:basedOn w:val="a0"/>
    <w:link w:val="formulations0"/>
    <w:qFormat/>
    <w:rsid w:val="00D66AFD"/>
    <w:pPr>
      <w:tabs>
        <w:tab w:val="center" w:pos="4320"/>
        <w:tab w:val="right" w:pos="8640"/>
      </w:tabs>
      <w:jc w:val="right"/>
    </w:pPr>
    <w:rPr>
      <w:rFonts w:ascii="Cambria Math" w:hAnsi="Cambria Math"/>
      <w:iCs/>
    </w:rPr>
  </w:style>
  <w:style w:type="character" w:customStyle="1" w:styleId="formulations0">
    <w:name w:val="formulations 字元"/>
    <w:basedOn w:val="a1"/>
    <w:link w:val="formulations"/>
    <w:rsid w:val="00D66AFD"/>
    <w:rPr>
      <w:rFonts w:ascii="Cambria Math" w:eastAsia="標楷體" w:hAnsi="Cambria Math" w:cstheme="majorHAnsi"/>
      <w:iCs/>
    </w:rPr>
  </w:style>
  <w:style w:type="character" w:styleId="aff1">
    <w:name w:val="Emphasis"/>
    <w:basedOn w:val="a1"/>
    <w:uiPriority w:val="20"/>
    <w:qFormat/>
    <w:rsid w:val="00143D11"/>
    <w:rPr>
      <w:i/>
      <w:iCs/>
    </w:rPr>
  </w:style>
  <w:style w:type="paragraph" w:customStyle="1" w:styleId="steps">
    <w:name w:val="steps"/>
    <w:basedOn w:val="a4"/>
    <w:link w:val="steps0"/>
    <w:qFormat/>
    <w:rsid w:val="00D56C88"/>
    <w:pPr>
      <w:numPr>
        <w:numId w:val="6"/>
      </w:numPr>
      <w:ind w:leftChars="0" w:left="0" w:firstLine="0"/>
    </w:pPr>
    <w:rPr>
      <w:rFonts w:cs="Times New Roman"/>
      <w:b/>
      <w:szCs w:val="24"/>
    </w:rPr>
  </w:style>
  <w:style w:type="paragraph" w:customStyle="1" w:styleId="a">
    <w:name w:val="內文標題"/>
    <w:basedOn w:val="a4"/>
    <w:link w:val="aff2"/>
    <w:qFormat/>
    <w:rsid w:val="00D12532"/>
    <w:pPr>
      <w:numPr>
        <w:numId w:val="7"/>
      </w:numPr>
      <w:ind w:leftChars="0" w:left="482" w:hanging="482"/>
    </w:pPr>
    <w:rPr>
      <w:rFonts w:cs="Times New Roman"/>
      <w:b/>
    </w:rPr>
  </w:style>
  <w:style w:type="character" w:customStyle="1" w:styleId="steps0">
    <w:name w:val="steps 字元"/>
    <w:basedOn w:val="a5"/>
    <w:link w:val="steps"/>
    <w:rsid w:val="00D56C88"/>
    <w:rPr>
      <w:rFonts w:ascii="Times New Roman" w:eastAsia="標楷體" w:hAnsi="Times New Roman" w:cs="Times New Roman"/>
      <w:b/>
      <w:szCs w:val="24"/>
    </w:rPr>
  </w:style>
  <w:style w:type="paragraph" w:styleId="aff3">
    <w:name w:val="Bibliography"/>
    <w:basedOn w:val="a0"/>
    <w:next w:val="a0"/>
    <w:uiPriority w:val="37"/>
    <w:unhideWhenUsed/>
    <w:rsid w:val="000A6ABB"/>
  </w:style>
  <w:style w:type="character" w:customStyle="1" w:styleId="aff2">
    <w:name w:val="內文標題 字元"/>
    <w:basedOn w:val="a5"/>
    <w:link w:val="a"/>
    <w:rsid w:val="00D12532"/>
    <w:rPr>
      <w:rFonts w:ascii="Times New Roman" w:eastAsia="標楷體" w:hAnsi="Times New Roman" w:cs="Times New Roman"/>
      <w:b/>
    </w:rPr>
  </w:style>
  <w:style w:type="paragraph" w:styleId="aff4">
    <w:name w:val="Title"/>
    <w:aliases w:val="Title of Lists"/>
    <w:basedOn w:val="a0"/>
    <w:next w:val="a0"/>
    <w:link w:val="aff5"/>
    <w:uiPriority w:val="10"/>
    <w:qFormat/>
    <w:rsid w:val="0055463C"/>
    <w:pPr>
      <w:spacing w:before="240" w:after="60"/>
      <w:jc w:val="center"/>
      <w:outlineLvl w:val="0"/>
    </w:pPr>
    <w:rPr>
      <w:rFonts w:eastAsia="新細明體" w:cstheme="majorBidi"/>
      <w:b/>
      <w:bCs/>
      <w:sz w:val="52"/>
      <w:szCs w:val="32"/>
    </w:rPr>
  </w:style>
  <w:style w:type="character" w:customStyle="1" w:styleId="aff5">
    <w:name w:val="標題 字元"/>
    <w:aliases w:val="Title of Lists 字元"/>
    <w:basedOn w:val="a1"/>
    <w:link w:val="aff4"/>
    <w:uiPriority w:val="10"/>
    <w:rsid w:val="0055463C"/>
    <w:rPr>
      <w:rFonts w:ascii="Times New Roman" w:eastAsia="新細明體" w:hAnsi="Times New Roman" w:cstheme="majorBidi"/>
      <w:b/>
      <w:bCs/>
      <w:sz w:val="52"/>
      <w:szCs w:val="32"/>
    </w:rPr>
  </w:style>
  <w:style w:type="character" w:styleId="aff6">
    <w:name w:val="page number"/>
    <w:basedOn w:val="a1"/>
    <w:uiPriority w:val="99"/>
    <w:semiHidden/>
    <w:unhideWhenUsed/>
    <w:rsid w:val="004D5494"/>
  </w:style>
  <w:style w:type="paragraph" w:customStyle="1" w:styleId="16">
    <w:name w:val="清單段落1"/>
    <w:basedOn w:val="a0"/>
    <w:uiPriority w:val="34"/>
    <w:qFormat/>
    <w:rsid w:val="004D5494"/>
    <w:pPr>
      <w:spacing w:line="240" w:lineRule="auto"/>
      <w:ind w:leftChars="200" w:left="480"/>
      <w:jc w:val="left"/>
    </w:pPr>
    <w:rPr>
      <w:rFonts w:asciiTheme="minorHAnsi" w:eastAsiaTheme="minorEastAsia" w:hAnsiTheme="minorHAnsi" w:cstheme="minorBidi"/>
    </w:rPr>
  </w:style>
  <w:style w:type="character" w:styleId="aff7">
    <w:name w:val="line number"/>
    <w:basedOn w:val="a1"/>
    <w:uiPriority w:val="99"/>
    <w:semiHidden/>
    <w:unhideWhenUsed/>
    <w:rsid w:val="004D5494"/>
  </w:style>
  <w:style w:type="paragraph" w:styleId="aff8">
    <w:name w:val="Revision"/>
    <w:hidden/>
    <w:uiPriority w:val="99"/>
    <w:semiHidden/>
    <w:rsid w:val="004D5494"/>
    <w:rPr>
      <w:rFonts w:ascii="Times New Roman" w:hAnsi="Times New Roman" w:cs="Times New Roman"/>
      <w:kern w:val="0"/>
      <w:szCs w:val="24"/>
    </w:rPr>
  </w:style>
  <w:style w:type="table" w:customStyle="1" w:styleId="17">
    <w:name w:val="表格格線 (淺色)1"/>
    <w:basedOn w:val="a2"/>
    <w:uiPriority w:val="40"/>
    <w:rsid w:val="004D5494"/>
    <w:rPr>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Figure">
    <w:name w:val="Figure"/>
    <w:basedOn w:val="a0"/>
    <w:qFormat/>
    <w:rsid w:val="007B73EC"/>
    <w:pPr>
      <w:widowControl/>
      <w:ind w:leftChars="-7" w:left="-17" w:firstLineChars="13" w:firstLine="31"/>
      <w:jc w:val="center"/>
      <w:outlineLvl w:val="0"/>
    </w:pPr>
    <w:rPr>
      <w:rFonts w:eastAsia="Times New Roman" w:cs="Times New Roman"/>
      <w:kern w:val="0"/>
      <w:szCs w:val="24"/>
    </w:rPr>
  </w:style>
  <w:style w:type="paragraph" w:customStyle="1" w:styleId="Table">
    <w:name w:val="Table"/>
    <w:basedOn w:val="a4"/>
    <w:link w:val="Table0"/>
    <w:qFormat/>
    <w:rsid w:val="00344D58"/>
    <w:pPr>
      <w:widowControl/>
      <w:ind w:leftChars="0" w:left="0" w:rightChars="-3" w:right="-7"/>
      <w:jc w:val="center"/>
    </w:pPr>
    <w:rPr>
      <w:rFonts w:ascii="Times" w:eastAsiaTheme="minorEastAsia" w:hAnsi="Times" w:cs="Times New Roman"/>
      <w:kern w:val="0"/>
      <w:szCs w:val="28"/>
    </w:rPr>
  </w:style>
  <w:style w:type="character" w:customStyle="1" w:styleId="50">
    <w:name w:val="標題 5 字元"/>
    <w:basedOn w:val="a1"/>
    <w:link w:val="5"/>
    <w:uiPriority w:val="9"/>
    <w:rsid w:val="007B73EC"/>
    <w:rPr>
      <w:rFonts w:asciiTheme="majorHAnsi" w:eastAsiaTheme="majorEastAsia" w:hAnsiTheme="majorHAnsi" w:cstheme="majorBidi"/>
      <w:b/>
      <w:bCs/>
      <w:sz w:val="36"/>
      <w:szCs w:val="36"/>
    </w:rPr>
  </w:style>
  <w:style w:type="character" w:customStyle="1" w:styleId="Table0">
    <w:name w:val="Table 字元"/>
    <w:basedOn w:val="a5"/>
    <w:link w:val="Table"/>
    <w:rsid w:val="00344D58"/>
    <w:rPr>
      <w:rFonts w:ascii="Times" w:hAnsi="Times" w:cs="Times New Roman"/>
      <w:kern w:val="0"/>
      <w:szCs w:val="28"/>
    </w:rPr>
  </w:style>
  <w:style w:type="character" w:styleId="aff9">
    <w:name w:val="Strong"/>
    <w:basedOn w:val="a1"/>
    <w:uiPriority w:val="22"/>
    <w:qFormat/>
    <w:rsid w:val="00564529"/>
    <w:rPr>
      <w:b/>
      <w:bCs/>
    </w:rPr>
  </w:style>
  <w:style w:type="numbering" w:styleId="111111">
    <w:name w:val="Outline List 2"/>
    <w:basedOn w:val="a3"/>
    <w:uiPriority w:val="99"/>
    <w:semiHidden/>
    <w:unhideWhenUsed/>
    <w:rsid w:val="00E054C9"/>
    <w:pPr>
      <w:numPr>
        <w:numId w:val="9"/>
      </w:numPr>
    </w:pPr>
  </w:style>
  <w:style w:type="paragraph" w:styleId="affa">
    <w:name w:val="Document Map"/>
    <w:basedOn w:val="a0"/>
    <w:link w:val="affb"/>
    <w:uiPriority w:val="99"/>
    <w:semiHidden/>
    <w:unhideWhenUsed/>
    <w:rsid w:val="00B3289F"/>
    <w:rPr>
      <w:rFonts w:cs="Times New Roman"/>
      <w:szCs w:val="24"/>
    </w:rPr>
  </w:style>
  <w:style w:type="character" w:customStyle="1" w:styleId="affb">
    <w:name w:val="文件引導模式 字元"/>
    <w:basedOn w:val="a1"/>
    <w:link w:val="affa"/>
    <w:uiPriority w:val="99"/>
    <w:semiHidden/>
    <w:rsid w:val="00B3289F"/>
    <w:rPr>
      <w:rFonts w:ascii="Times New Roman" w:eastAsia="標楷體" w:hAnsi="Times New Roman" w:cs="Times New Roman"/>
      <w:szCs w:val="24"/>
    </w:rPr>
  </w:style>
  <w:style w:type="character" w:styleId="affc">
    <w:name w:val="Unresolved Mention"/>
    <w:basedOn w:val="a1"/>
    <w:uiPriority w:val="99"/>
    <w:semiHidden/>
    <w:unhideWhenUsed/>
    <w:rsid w:val="00B207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9404">
      <w:bodyDiv w:val="1"/>
      <w:marLeft w:val="0"/>
      <w:marRight w:val="0"/>
      <w:marTop w:val="0"/>
      <w:marBottom w:val="0"/>
      <w:divBdr>
        <w:top w:val="none" w:sz="0" w:space="0" w:color="auto"/>
        <w:left w:val="none" w:sz="0" w:space="0" w:color="auto"/>
        <w:bottom w:val="none" w:sz="0" w:space="0" w:color="auto"/>
        <w:right w:val="none" w:sz="0" w:space="0" w:color="auto"/>
      </w:divBdr>
    </w:div>
    <w:div w:id="2630484">
      <w:bodyDiv w:val="1"/>
      <w:marLeft w:val="0"/>
      <w:marRight w:val="0"/>
      <w:marTop w:val="0"/>
      <w:marBottom w:val="0"/>
      <w:divBdr>
        <w:top w:val="none" w:sz="0" w:space="0" w:color="auto"/>
        <w:left w:val="none" w:sz="0" w:space="0" w:color="auto"/>
        <w:bottom w:val="none" w:sz="0" w:space="0" w:color="auto"/>
        <w:right w:val="none" w:sz="0" w:space="0" w:color="auto"/>
      </w:divBdr>
    </w:div>
    <w:div w:id="5256303">
      <w:bodyDiv w:val="1"/>
      <w:marLeft w:val="0"/>
      <w:marRight w:val="0"/>
      <w:marTop w:val="0"/>
      <w:marBottom w:val="0"/>
      <w:divBdr>
        <w:top w:val="none" w:sz="0" w:space="0" w:color="auto"/>
        <w:left w:val="none" w:sz="0" w:space="0" w:color="auto"/>
        <w:bottom w:val="none" w:sz="0" w:space="0" w:color="auto"/>
        <w:right w:val="none" w:sz="0" w:space="0" w:color="auto"/>
      </w:divBdr>
    </w:div>
    <w:div w:id="6374128">
      <w:bodyDiv w:val="1"/>
      <w:marLeft w:val="0"/>
      <w:marRight w:val="0"/>
      <w:marTop w:val="0"/>
      <w:marBottom w:val="0"/>
      <w:divBdr>
        <w:top w:val="none" w:sz="0" w:space="0" w:color="auto"/>
        <w:left w:val="none" w:sz="0" w:space="0" w:color="auto"/>
        <w:bottom w:val="none" w:sz="0" w:space="0" w:color="auto"/>
        <w:right w:val="none" w:sz="0" w:space="0" w:color="auto"/>
      </w:divBdr>
    </w:div>
    <w:div w:id="7492273">
      <w:bodyDiv w:val="1"/>
      <w:marLeft w:val="0"/>
      <w:marRight w:val="0"/>
      <w:marTop w:val="0"/>
      <w:marBottom w:val="0"/>
      <w:divBdr>
        <w:top w:val="none" w:sz="0" w:space="0" w:color="auto"/>
        <w:left w:val="none" w:sz="0" w:space="0" w:color="auto"/>
        <w:bottom w:val="none" w:sz="0" w:space="0" w:color="auto"/>
        <w:right w:val="none" w:sz="0" w:space="0" w:color="auto"/>
      </w:divBdr>
    </w:div>
    <w:div w:id="7560962">
      <w:bodyDiv w:val="1"/>
      <w:marLeft w:val="0"/>
      <w:marRight w:val="0"/>
      <w:marTop w:val="0"/>
      <w:marBottom w:val="0"/>
      <w:divBdr>
        <w:top w:val="none" w:sz="0" w:space="0" w:color="auto"/>
        <w:left w:val="none" w:sz="0" w:space="0" w:color="auto"/>
        <w:bottom w:val="none" w:sz="0" w:space="0" w:color="auto"/>
        <w:right w:val="none" w:sz="0" w:space="0" w:color="auto"/>
      </w:divBdr>
    </w:div>
    <w:div w:id="7634934">
      <w:bodyDiv w:val="1"/>
      <w:marLeft w:val="0"/>
      <w:marRight w:val="0"/>
      <w:marTop w:val="0"/>
      <w:marBottom w:val="0"/>
      <w:divBdr>
        <w:top w:val="none" w:sz="0" w:space="0" w:color="auto"/>
        <w:left w:val="none" w:sz="0" w:space="0" w:color="auto"/>
        <w:bottom w:val="none" w:sz="0" w:space="0" w:color="auto"/>
        <w:right w:val="none" w:sz="0" w:space="0" w:color="auto"/>
      </w:divBdr>
    </w:div>
    <w:div w:id="11536419">
      <w:bodyDiv w:val="1"/>
      <w:marLeft w:val="0"/>
      <w:marRight w:val="0"/>
      <w:marTop w:val="0"/>
      <w:marBottom w:val="0"/>
      <w:divBdr>
        <w:top w:val="none" w:sz="0" w:space="0" w:color="auto"/>
        <w:left w:val="none" w:sz="0" w:space="0" w:color="auto"/>
        <w:bottom w:val="none" w:sz="0" w:space="0" w:color="auto"/>
        <w:right w:val="none" w:sz="0" w:space="0" w:color="auto"/>
      </w:divBdr>
    </w:div>
    <w:div w:id="13311149">
      <w:bodyDiv w:val="1"/>
      <w:marLeft w:val="0"/>
      <w:marRight w:val="0"/>
      <w:marTop w:val="0"/>
      <w:marBottom w:val="0"/>
      <w:divBdr>
        <w:top w:val="none" w:sz="0" w:space="0" w:color="auto"/>
        <w:left w:val="none" w:sz="0" w:space="0" w:color="auto"/>
        <w:bottom w:val="none" w:sz="0" w:space="0" w:color="auto"/>
        <w:right w:val="none" w:sz="0" w:space="0" w:color="auto"/>
      </w:divBdr>
    </w:div>
    <w:div w:id="13923992">
      <w:bodyDiv w:val="1"/>
      <w:marLeft w:val="0"/>
      <w:marRight w:val="0"/>
      <w:marTop w:val="0"/>
      <w:marBottom w:val="0"/>
      <w:divBdr>
        <w:top w:val="none" w:sz="0" w:space="0" w:color="auto"/>
        <w:left w:val="none" w:sz="0" w:space="0" w:color="auto"/>
        <w:bottom w:val="none" w:sz="0" w:space="0" w:color="auto"/>
        <w:right w:val="none" w:sz="0" w:space="0" w:color="auto"/>
      </w:divBdr>
    </w:div>
    <w:div w:id="14159580">
      <w:bodyDiv w:val="1"/>
      <w:marLeft w:val="0"/>
      <w:marRight w:val="0"/>
      <w:marTop w:val="0"/>
      <w:marBottom w:val="0"/>
      <w:divBdr>
        <w:top w:val="none" w:sz="0" w:space="0" w:color="auto"/>
        <w:left w:val="none" w:sz="0" w:space="0" w:color="auto"/>
        <w:bottom w:val="none" w:sz="0" w:space="0" w:color="auto"/>
        <w:right w:val="none" w:sz="0" w:space="0" w:color="auto"/>
      </w:divBdr>
    </w:div>
    <w:div w:id="15693261">
      <w:bodyDiv w:val="1"/>
      <w:marLeft w:val="0"/>
      <w:marRight w:val="0"/>
      <w:marTop w:val="0"/>
      <w:marBottom w:val="0"/>
      <w:divBdr>
        <w:top w:val="none" w:sz="0" w:space="0" w:color="auto"/>
        <w:left w:val="none" w:sz="0" w:space="0" w:color="auto"/>
        <w:bottom w:val="none" w:sz="0" w:space="0" w:color="auto"/>
        <w:right w:val="none" w:sz="0" w:space="0" w:color="auto"/>
      </w:divBdr>
    </w:div>
    <w:div w:id="16734048">
      <w:bodyDiv w:val="1"/>
      <w:marLeft w:val="0"/>
      <w:marRight w:val="0"/>
      <w:marTop w:val="0"/>
      <w:marBottom w:val="0"/>
      <w:divBdr>
        <w:top w:val="none" w:sz="0" w:space="0" w:color="auto"/>
        <w:left w:val="none" w:sz="0" w:space="0" w:color="auto"/>
        <w:bottom w:val="none" w:sz="0" w:space="0" w:color="auto"/>
        <w:right w:val="none" w:sz="0" w:space="0" w:color="auto"/>
      </w:divBdr>
    </w:div>
    <w:div w:id="17582685">
      <w:bodyDiv w:val="1"/>
      <w:marLeft w:val="0"/>
      <w:marRight w:val="0"/>
      <w:marTop w:val="0"/>
      <w:marBottom w:val="0"/>
      <w:divBdr>
        <w:top w:val="none" w:sz="0" w:space="0" w:color="auto"/>
        <w:left w:val="none" w:sz="0" w:space="0" w:color="auto"/>
        <w:bottom w:val="none" w:sz="0" w:space="0" w:color="auto"/>
        <w:right w:val="none" w:sz="0" w:space="0" w:color="auto"/>
      </w:divBdr>
    </w:div>
    <w:div w:id="19360000">
      <w:bodyDiv w:val="1"/>
      <w:marLeft w:val="0"/>
      <w:marRight w:val="0"/>
      <w:marTop w:val="0"/>
      <w:marBottom w:val="0"/>
      <w:divBdr>
        <w:top w:val="none" w:sz="0" w:space="0" w:color="auto"/>
        <w:left w:val="none" w:sz="0" w:space="0" w:color="auto"/>
        <w:bottom w:val="none" w:sz="0" w:space="0" w:color="auto"/>
        <w:right w:val="none" w:sz="0" w:space="0" w:color="auto"/>
      </w:divBdr>
    </w:div>
    <w:div w:id="19672675">
      <w:bodyDiv w:val="1"/>
      <w:marLeft w:val="0"/>
      <w:marRight w:val="0"/>
      <w:marTop w:val="0"/>
      <w:marBottom w:val="0"/>
      <w:divBdr>
        <w:top w:val="none" w:sz="0" w:space="0" w:color="auto"/>
        <w:left w:val="none" w:sz="0" w:space="0" w:color="auto"/>
        <w:bottom w:val="none" w:sz="0" w:space="0" w:color="auto"/>
        <w:right w:val="none" w:sz="0" w:space="0" w:color="auto"/>
      </w:divBdr>
    </w:div>
    <w:div w:id="21790225">
      <w:bodyDiv w:val="1"/>
      <w:marLeft w:val="0"/>
      <w:marRight w:val="0"/>
      <w:marTop w:val="0"/>
      <w:marBottom w:val="0"/>
      <w:divBdr>
        <w:top w:val="none" w:sz="0" w:space="0" w:color="auto"/>
        <w:left w:val="none" w:sz="0" w:space="0" w:color="auto"/>
        <w:bottom w:val="none" w:sz="0" w:space="0" w:color="auto"/>
        <w:right w:val="none" w:sz="0" w:space="0" w:color="auto"/>
      </w:divBdr>
    </w:div>
    <w:div w:id="22217381">
      <w:bodyDiv w:val="1"/>
      <w:marLeft w:val="0"/>
      <w:marRight w:val="0"/>
      <w:marTop w:val="0"/>
      <w:marBottom w:val="0"/>
      <w:divBdr>
        <w:top w:val="none" w:sz="0" w:space="0" w:color="auto"/>
        <w:left w:val="none" w:sz="0" w:space="0" w:color="auto"/>
        <w:bottom w:val="none" w:sz="0" w:space="0" w:color="auto"/>
        <w:right w:val="none" w:sz="0" w:space="0" w:color="auto"/>
      </w:divBdr>
    </w:div>
    <w:div w:id="24912245">
      <w:bodyDiv w:val="1"/>
      <w:marLeft w:val="0"/>
      <w:marRight w:val="0"/>
      <w:marTop w:val="0"/>
      <w:marBottom w:val="0"/>
      <w:divBdr>
        <w:top w:val="none" w:sz="0" w:space="0" w:color="auto"/>
        <w:left w:val="none" w:sz="0" w:space="0" w:color="auto"/>
        <w:bottom w:val="none" w:sz="0" w:space="0" w:color="auto"/>
        <w:right w:val="none" w:sz="0" w:space="0" w:color="auto"/>
      </w:divBdr>
    </w:div>
    <w:div w:id="26149978">
      <w:bodyDiv w:val="1"/>
      <w:marLeft w:val="0"/>
      <w:marRight w:val="0"/>
      <w:marTop w:val="0"/>
      <w:marBottom w:val="0"/>
      <w:divBdr>
        <w:top w:val="none" w:sz="0" w:space="0" w:color="auto"/>
        <w:left w:val="none" w:sz="0" w:space="0" w:color="auto"/>
        <w:bottom w:val="none" w:sz="0" w:space="0" w:color="auto"/>
        <w:right w:val="none" w:sz="0" w:space="0" w:color="auto"/>
      </w:divBdr>
    </w:div>
    <w:div w:id="28999157">
      <w:bodyDiv w:val="1"/>
      <w:marLeft w:val="0"/>
      <w:marRight w:val="0"/>
      <w:marTop w:val="0"/>
      <w:marBottom w:val="0"/>
      <w:divBdr>
        <w:top w:val="none" w:sz="0" w:space="0" w:color="auto"/>
        <w:left w:val="none" w:sz="0" w:space="0" w:color="auto"/>
        <w:bottom w:val="none" w:sz="0" w:space="0" w:color="auto"/>
        <w:right w:val="none" w:sz="0" w:space="0" w:color="auto"/>
      </w:divBdr>
    </w:div>
    <w:div w:id="29303534">
      <w:bodyDiv w:val="1"/>
      <w:marLeft w:val="0"/>
      <w:marRight w:val="0"/>
      <w:marTop w:val="0"/>
      <w:marBottom w:val="0"/>
      <w:divBdr>
        <w:top w:val="none" w:sz="0" w:space="0" w:color="auto"/>
        <w:left w:val="none" w:sz="0" w:space="0" w:color="auto"/>
        <w:bottom w:val="none" w:sz="0" w:space="0" w:color="auto"/>
        <w:right w:val="none" w:sz="0" w:space="0" w:color="auto"/>
      </w:divBdr>
    </w:div>
    <w:div w:id="29502077">
      <w:bodyDiv w:val="1"/>
      <w:marLeft w:val="0"/>
      <w:marRight w:val="0"/>
      <w:marTop w:val="0"/>
      <w:marBottom w:val="0"/>
      <w:divBdr>
        <w:top w:val="none" w:sz="0" w:space="0" w:color="auto"/>
        <w:left w:val="none" w:sz="0" w:space="0" w:color="auto"/>
        <w:bottom w:val="none" w:sz="0" w:space="0" w:color="auto"/>
        <w:right w:val="none" w:sz="0" w:space="0" w:color="auto"/>
      </w:divBdr>
    </w:div>
    <w:div w:id="29651710">
      <w:bodyDiv w:val="1"/>
      <w:marLeft w:val="0"/>
      <w:marRight w:val="0"/>
      <w:marTop w:val="0"/>
      <w:marBottom w:val="0"/>
      <w:divBdr>
        <w:top w:val="none" w:sz="0" w:space="0" w:color="auto"/>
        <w:left w:val="none" w:sz="0" w:space="0" w:color="auto"/>
        <w:bottom w:val="none" w:sz="0" w:space="0" w:color="auto"/>
        <w:right w:val="none" w:sz="0" w:space="0" w:color="auto"/>
      </w:divBdr>
    </w:div>
    <w:div w:id="30150293">
      <w:bodyDiv w:val="1"/>
      <w:marLeft w:val="0"/>
      <w:marRight w:val="0"/>
      <w:marTop w:val="0"/>
      <w:marBottom w:val="0"/>
      <w:divBdr>
        <w:top w:val="none" w:sz="0" w:space="0" w:color="auto"/>
        <w:left w:val="none" w:sz="0" w:space="0" w:color="auto"/>
        <w:bottom w:val="none" w:sz="0" w:space="0" w:color="auto"/>
        <w:right w:val="none" w:sz="0" w:space="0" w:color="auto"/>
      </w:divBdr>
    </w:div>
    <w:div w:id="33580265">
      <w:bodyDiv w:val="1"/>
      <w:marLeft w:val="0"/>
      <w:marRight w:val="0"/>
      <w:marTop w:val="0"/>
      <w:marBottom w:val="0"/>
      <w:divBdr>
        <w:top w:val="none" w:sz="0" w:space="0" w:color="auto"/>
        <w:left w:val="none" w:sz="0" w:space="0" w:color="auto"/>
        <w:bottom w:val="none" w:sz="0" w:space="0" w:color="auto"/>
        <w:right w:val="none" w:sz="0" w:space="0" w:color="auto"/>
      </w:divBdr>
    </w:div>
    <w:div w:id="38601229">
      <w:bodyDiv w:val="1"/>
      <w:marLeft w:val="0"/>
      <w:marRight w:val="0"/>
      <w:marTop w:val="0"/>
      <w:marBottom w:val="0"/>
      <w:divBdr>
        <w:top w:val="none" w:sz="0" w:space="0" w:color="auto"/>
        <w:left w:val="none" w:sz="0" w:space="0" w:color="auto"/>
        <w:bottom w:val="none" w:sz="0" w:space="0" w:color="auto"/>
        <w:right w:val="none" w:sz="0" w:space="0" w:color="auto"/>
      </w:divBdr>
    </w:div>
    <w:div w:id="39400986">
      <w:bodyDiv w:val="1"/>
      <w:marLeft w:val="0"/>
      <w:marRight w:val="0"/>
      <w:marTop w:val="0"/>
      <w:marBottom w:val="0"/>
      <w:divBdr>
        <w:top w:val="none" w:sz="0" w:space="0" w:color="auto"/>
        <w:left w:val="none" w:sz="0" w:space="0" w:color="auto"/>
        <w:bottom w:val="none" w:sz="0" w:space="0" w:color="auto"/>
        <w:right w:val="none" w:sz="0" w:space="0" w:color="auto"/>
      </w:divBdr>
    </w:div>
    <w:div w:id="39482141">
      <w:bodyDiv w:val="1"/>
      <w:marLeft w:val="0"/>
      <w:marRight w:val="0"/>
      <w:marTop w:val="0"/>
      <w:marBottom w:val="0"/>
      <w:divBdr>
        <w:top w:val="none" w:sz="0" w:space="0" w:color="auto"/>
        <w:left w:val="none" w:sz="0" w:space="0" w:color="auto"/>
        <w:bottom w:val="none" w:sz="0" w:space="0" w:color="auto"/>
        <w:right w:val="none" w:sz="0" w:space="0" w:color="auto"/>
      </w:divBdr>
    </w:div>
    <w:div w:id="40061398">
      <w:bodyDiv w:val="1"/>
      <w:marLeft w:val="0"/>
      <w:marRight w:val="0"/>
      <w:marTop w:val="0"/>
      <w:marBottom w:val="0"/>
      <w:divBdr>
        <w:top w:val="none" w:sz="0" w:space="0" w:color="auto"/>
        <w:left w:val="none" w:sz="0" w:space="0" w:color="auto"/>
        <w:bottom w:val="none" w:sz="0" w:space="0" w:color="auto"/>
        <w:right w:val="none" w:sz="0" w:space="0" w:color="auto"/>
      </w:divBdr>
    </w:div>
    <w:div w:id="43262361">
      <w:bodyDiv w:val="1"/>
      <w:marLeft w:val="0"/>
      <w:marRight w:val="0"/>
      <w:marTop w:val="0"/>
      <w:marBottom w:val="0"/>
      <w:divBdr>
        <w:top w:val="none" w:sz="0" w:space="0" w:color="auto"/>
        <w:left w:val="none" w:sz="0" w:space="0" w:color="auto"/>
        <w:bottom w:val="none" w:sz="0" w:space="0" w:color="auto"/>
        <w:right w:val="none" w:sz="0" w:space="0" w:color="auto"/>
      </w:divBdr>
    </w:div>
    <w:div w:id="43601587">
      <w:bodyDiv w:val="1"/>
      <w:marLeft w:val="0"/>
      <w:marRight w:val="0"/>
      <w:marTop w:val="0"/>
      <w:marBottom w:val="0"/>
      <w:divBdr>
        <w:top w:val="none" w:sz="0" w:space="0" w:color="auto"/>
        <w:left w:val="none" w:sz="0" w:space="0" w:color="auto"/>
        <w:bottom w:val="none" w:sz="0" w:space="0" w:color="auto"/>
        <w:right w:val="none" w:sz="0" w:space="0" w:color="auto"/>
      </w:divBdr>
    </w:div>
    <w:div w:id="44766478">
      <w:bodyDiv w:val="1"/>
      <w:marLeft w:val="0"/>
      <w:marRight w:val="0"/>
      <w:marTop w:val="0"/>
      <w:marBottom w:val="0"/>
      <w:divBdr>
        <w:top w:val="none" w:sz="0" w:space="0" w:color="auto"/>
        <w:left w:val="none" w:sz="0" w:space="0" w:color="auto"/>
        <w:bottom w:val="none" w:sz="0" w:space="0" w:color="auto"/>
        <w:right w:val="none" w:sz="0" w:space="0" w:color="auto"/>
      </w:divBdr>
    </w:div>
    <w:div w:id="45182797">
      <w:bodyDiv w:val="1"/>
      <w:marLeft w:val="0"/>
      <w:marRight w:val="0"/>
      <w:marTop w:val="0"/>
      <w:marBottom w:val="0"/>
      <w:divBdr>
        <w:top w:val="none" w:sz="0" w:space="0" w:color="auto"/>
        <w:left w:val="none" w:sz="0" w:space="0" w:color="auto"/>
        <w:bottom w:val="none" w:sz="0" w:space="0" w:color="auto"/>
        <w:right w:val="none" w:sz="0" w:space="0" w:color="auto"/>
      </w:divBdr>
    </w:div>
    <w:div w:id="45885201">
      <w:bodyDiv w:val="1"/>
      <w:marLeft w:val="0"/>
      <w:marRight w:val="0"/>
      <w:marTop w:val="0"/>
      <w:marBottom w:val="0"/>
      <w:divBdr>
        <w:top w:val="none" w:sz="0" w:space="0" w:color="auto"/>
        <w:left w:val="none" w:sz="0" w:space="0" w:color="auto"/>
        <w:bottom w:val="none" w:sz="0" w:space="0" w:color="auto"/>
        <w:right w:val="none" w:sz="0" w:space="0" w:color="auto"/>
      </w:divBdr>
    </w:div>
    <w:div w:id="46883816">
      <w:bodyDiv w:val="1"/>
      <w:marLeft w:val="0"/>
      <w:marRight w:val="0"/>
      <w:marTop w:val="0"/>
      <w:marBottom w:val="0"/>
      <w:divBdr>
        <w:top w:val="none" w:sz="0" w:space="0" w:color="auto"/>
        <w:left w:val="none" w:sz="0" w:space="0" w:color="auto"/>
        <w:bottom w:val="none" w:sz="0" w:space="0" w:color="auto"/>
        <w:right w:val="none" w:sz="0" w:space="0" w:color="auto"/>
      </w:divBdr>
    </w:div>
    <w:div w:id="48579682">
      <w:bodyDiv w:val="1"/>
      <w:marLeft w:val="0"/>
      <w:marRight w:val="0"/>
      <w:marTop w:val="0"/>
      <w:marBottom w:val="0"/>
      <w:divBdr>
        <w:top w:val="none" w:sz="0" w:space="0" w:color="auto"/>
        <w:left w:val="none" w:sz="0" w:space="0" w:color="auto"/>
        <w:bottom w:val="none" w:sz="0" w:space="0" w:color="auto"/>
        <w:right w:val="none" w:sz="0" w:space="0" w:color="auto"/>
      </w:divBdr>
    </w:div>
    <w:div w:id="49967822">
      <w:bodyDiv w:val="1"/>
      <w:marLeft w:val="0"/>
      <w:marRight w:val="0"/>
      <w:marTop w:val="0"/>
      <w:marBottom w:val="0"/>
      <w:divBdr>
        <w:top w:val="none" w:sz="0" w:space="0" w:color="auto"/>
        <w:left w:val="none" w:sz="0" w:space="0" w:color="auto"/>
        <w:bottom w:val="none" w:sz="0" w:space="0" w:color="auto"/>
        <w:right w:val="none" w:sz="0" w:space="0" w:color="auto"/>
      </w:divBdr>
    </w:div>
    <w:div w:id="55781501">
      <w:bodyDiv w:val="1"/>
      <w:marLeft w:val="0"/>
      <w:marRight w:val="0"/>
      <w:marTop w:val="0"/>
      <w:marBottom w:val="0"/>
      <w:divBdr>
        <w:top w:val="none" w:sz="0" w:space="0" w:color="auto"/>
        <w:left w:val="none" w:sz="0" w:space="0" w:color="auto"/>
        <w:bottom w:val="none" w:sz="0" w:space="0" w:color="auto"/>
        <w:right w:val="none" w:sz="0" w:space="0" w:color="auto"/>
      </w:divBdr>
    </w:div>
    <w:div w:id="57096994">
      <w:bodyDiv w:val="1"/>
      <w:marLeft w:val="0"/>
      <w:marRight w:val="0"/>
      <w:marTop w:val="0"/>
      <w:marBottom w:val="0"/>
      <w:divBdr>
        <w:top w:val="none" w:sz="0" w:space="0" w:color="auto"/>
        <w:left w:val="none" w:sz="0" w:space="0" w:color="auto"/>
        <w:bottom w:val="none" w:sz="0" w:space="0" w:color="auto"/>
        <w:right w:val="none" w:sz="0" w:space="0" w:color="auto"/>
      </w:divBdr>
    </w:div>
    <w:div w:id="59059982">
      <w:bodyDiv w:val="1"/>
      <w:marLeft w:val="0"/>
      <w:marRight w:val="0"/>
      <w:marTop w:val="0"/>
      <w:marBottom w:val="0"/>
      <w:divBdr>
        <w:top w:val="none" w:sz="0" w:space="0" w:color="auto"/>
        <w:left w:val="none" w:sz="0" w:space="0" w:color="auto"/>
        <w:bottom w:val="none" w:sz="0" w:space="0" w:color="auto"/>
        <w:right w:val="none" w:sz="0" w:space="0" w:color="auto"/>
      </w:divBdr>
    </w:div>
    <w:div w:id="59401591">
      <w:bodyDiv w:val="1"/>
      <w:marLeft w:val="0"/>
      <w:marRight w:val="0"/>
      <w:marTop w:val="0"/>
      <w:marBottom w:val="0"/>
      <w:divBdr>
        <w:top w:val="none" w:sz="0" w:space="0" w:color="auto"/>
        <w:left w:val="none" w:sz="0" w:space="0" w:color="auto"/>
        <w:bottom w:val="none" w:sz="0" w:space="0" w:color="auto"/>
        <w:right w:val="none" w:sz="0" w:space="0" w:color="auto"/>
      </w:divBdr>
    </w:div>
    <w:div w:id="60249140">
      <w:bodyDiv w:val="1"/>
      <w:marLeft w:val="0"/>
      <w:marRight w:val="0"/>
      <w:marTop w:val="0"/>
      <w:marBottom w:val="0"/>
      <w:divBdr>
        <w:top w:val="none" w:sz="0" w:space="0" w:color="auto"/>
        <w:left w:val="none" w:sz="0" w:space="0" w:color="auto"/>
        <w:bottom w:val="none" w:sz="0" w:space="0" w:color="auto"/>
        <w:right w:val="none" w:sz="0" w:space="0" w:color="auto"/>
      </w:divBdr>
    </w:div>
    <w:div w:id="61682537">
      <w:bodyDiv w:val="1"/>
      <w:marLeft w:val="0"/>
      <w:marRight w:val="0"/>
      <w:marTop w:val="0"/>
      <w:marBottom w:val="0"/>
      <w:divBdr>
        <w:top w:val="none" w:sz="0" w:space="0" w:color="auto"/>
        <w:left w:val="none" w:sz="0" w:space="0" w:color="auto"/>
        <w:bottom w:val="none" w:sz="0" w:space="0" w:color="auto"/>
        <w:right w:val="none" w:sz="0" w:space="0" w:color="auto"/>
      </w:divBdr>
      <w:divsChild>
        <w:div w:id="704527101">
          <w:marLeft w:val="547"/>
          <w:marRight w:val="0"/>
          <w:marTop w:val="106"/>
          <w:marBottom w:val="0"/>
          <w:divBdr>
            <w:top w:val="none" w:sz="0" w:space="0" w:color="auto"/>
            <w:left w:val="none" w:sz="0" w:space="0" w:color="auto"/>
            <w:bottom w:val="none" w:sz="0" w:space="0" w:color="auto"/>
            <w:right w:val="none" w:sz="0" w:space="0" w:color="auto"/>
          </w:divBdr>
        </w:div>
      </w:divsChild>
    </w:div>
    <w:div w:id="62341585">
      <w:bodyDiv w:val="1"/>
      <w:marLeft w:val="0"/>
      <w:marRight w:val="0"/>
      <w:marTop w:val="0"/>
      <w:marBottom w:val="0"/>
      <w:divBdr>
        <w:top w:val="none" w:sz="0" w:space="0" w:color="auto"/>
        <w:left w:val="none" w:sz="0" w:space="0" w:color="auto"/>
        <w:bottom w:val="none" w:sz="0" w:space="0" w:color="auto"/>
        <w:right w:val="none" w:sz="0" w:space="0" w:color="auto"/>
      </w:divBdr>
    </w:div>
    <w:div w:id="62795184">
      <w:bodyDiv w:val="1"/>
      <w:marLeft w:val="0"/>
      <w:marRight w:val="0"/>
      <w:marTop w:val="0"/>
      <w:marBottom w:val="0"/>
      <w:divBdr>
        <w:top w:val="none" w:sz="0" w:space="0" w:color="auto"/>
        <w:left w:val="none" w:sz="0" w:space="0" w:color="auto"/>
        <w:bottom w:val="none" w:sz="0" w:space="0" w:color="auto"/>
        <w:right w:val="none" w:sz="0" w:space="0" w:color="auto"/>
      </w:divBdr>
    </w:div>
    <w:div w:id="64764904">
      <w:bodyDiv w:val="1"/>
      <w:marLeft w:val="0"/>
      <w:marRight w:val="0"/>
      <w:marTop w:val="0"/>
      <w:marBottom w:val="0"/>
      <w:divBdr>
        <w:top w:val="none" w:sz="0" w:space="0" w:color="auto"/>
        <w:left w:val="none" w:sz="0" w:space="0" w:color="auto"/>
        <w:bottom w:val="none" w:sz="0" w:space="0" w:color="auto"/>
        <w:right w:val="none" w:sz="0" w:space="0" w:color="auto"/>
      </w:divBdr>
    </w:div>
    <w:div w:id="65079062">
      <w:bodyDiv w:val="1"/>
      <w:marLeft w:val="0"/>
      <w:marRight w:val="0"/>
      <w:marTop w:val="0"/>
      <w:marBottom w:val="0"/>
      <w:divBdr>
        <w:top w:val="none" w:sz="0" w:space="0" w:color="auto"/>
        <w:left w:val="none" w:sz="0" w:space="0" w:color="auto"/>
        <w:bottom w:val="none" w:sz="0" w:space="0" w:color="auto"/>
        <w:right w:val="none" w:sz="0" w:space="0" w:color="auto"/>
      </w:divBdr>
    </w:div>
    <w:div w:id="65493842">
      <w:bodyDiv w:val="1"/>
      <w:marLeft w:val="0"/>
      <w:marRight w:val="0"/>
      <w:marTop w:val="0"/>
      <w:marBottom w:val="0"/>
      <w:divBdr>
        <w:top w:val="none" w:sz="0" w:space="0" w:color="auto"/>
        <w:left w:val="none" w:sz="0" w:space="0" w:color="auto"/>
        <w:bottom w:val="none" w:sz="0" w:space="0" w:color="auto"/>
        <w:right w:val="none" w:sz="0" w:space="0" w:color="auto"/>
      </w:divBdr>
    </w:div>
    <w:div w:id="67968420">
      <w:bodyDiv w:val="1"/>
      <w:marLeft w:val="0"/>
      <w:marRight w:val="0"/>
      <w:marTop w:val="0"/>
      <w:marBottom w:val="0"/>
      <w:divBdr>
        <w:top w:val="none" w:sz="0" w:space="0" w:color="auto"/>
        <w:left w:val="none" w:sz="0" w:space="0" w:color="auto"/>
        <w:bottom w:val="none" w:sz="0" w:space="0" w:color="auto"/>
        <w:right w:val="none" w:sz="0" w:space="0" w:color="auto"/>
      </w:divBdr>
    </w:div>
    <w:div w:id="68696413">
      <w:bodyDiv w:val="1"/>
      <w:marLeft w:val="0"/>
      <w:marRight w:val="0"/>
      <w:marTop w:val="0"/>
      <w:marBottom w:val="0"/>
      <w:divBdr>
        <w:top w:val="none" w:sz="0" w:space="0" w:color="auto"/>
        <w:left w:val="none" w:sz="0" w:space="0" w:color="auto"/>
        <w:bottom w:val="none" w:sz="0" w:space="0" w:color="auto"/>
        <w:right w:val="none" w:sz="0" w:space="0" w:color="auto"/>
      </w:divBdr>
    </w:div>
    <w:div w:id="72629900">
      <w:bodyDiv w:val="1"/>
      <w:marLeft w:val="0"/>
      <w:marRight w:val="0"/>
      <w:marTop w:val="0"/>
      <w:marBottom w:val="0"/>
      <w:divBdr>
        <w:top w:val="none" w:sz="0" w:space="0" w:color="auto"/>
        <w:left w:val="none" w:sz="0" w:space="0" w:color="auto"/>
        <w:bottom w:val="none" w:sz="0" w:space="0" w:color="auto"/>
        <w:right w:val="none" w:sz="0" w:space="0" w:color="auto"/>
      </w:divBdr>
    </w:div>
    <w:div w:id="76024422">
      <w:bodyDiv w:val="1"/>
      <w:marLeft w:val="0"/>
      <w:marRight w:val="0"/>
      <w:marTop w:val="0"/>
      <w:marBottom w:val="0"/>
      <w:divBdr>
        <w:top w:val="none" w:sz="0" w:space="0" w:color="auto"/>
        <w:left w:val="none" w:sz="0" w:space="0" w:color="auto"/>
        <w:bottom w:val="none" w:sz="0" w:space="0" w:color="auto"/>
        <w:right w:val="none" w:sz="0" w:space="0" w:color="auto"/>
      </w:divBdr>
    </w:div>
    <w:div w:id="76631663">
      <w:bodyDiv w:val="1"/>
      <w:marLeft w:val="0"/>
      <w:marRight w:val="0"/>
      <w:marTop w:val="0"/>
      <w:marBottom w:val="0"/>
      <w:divBdr>
        <w:top w:val="none" w:sz="0" w:space="0" w:color="auto"/>
        <w:left w:val="none" w:sz="0" w:space="0" w:color="auto"/>
        <w:bottom w:val="none" w:sz="0" w:space="0" w:color="auto"/>
        <w:right w:val="none" w:sz="0" w:space="0" w:color="auto"/>
      </w:divBdr>
    </w:div>
    <w:div w:id="76680306">
      <w:bodyDiv w:val="1"/>
      <w:marLeft w:val="0"/>
      <w:marRight w:val="0"/>
      <w:marTop w:val="0"/>
      <w:marBottom w:val="0"/>
      <w:divBdr>
        <w:top w:val="none" w:sz="0" w:space="0" w:color="auto"/>
        <w:left w:val="none" w:sz="0" w:space="0" w:color="auto"/>
        <w:bottom w:val="none" w:sz="0" w:space="0" w:color="auto"/>
        <w:right w:val="none" w:sz="0" w:space="0" w:color="auto"/>
      </w:divBdr>
    </w:div>
    <w:div w:id="78059401">
      <w:bodyDiv w:val="1"/>
      <w:marLeft w:val="0"/>
      <w:marRight w:val="0"/>
      <w:marTop w:val="0"/>
      <w:marBottom w:val="0"/>
      <w:divBdr>
        <w:top w:val="none" w:sz="0" w:space="0" w:color="auto"/>
        <w:left w:val="none" w:sz="0" w:space="0" w:color="auto"/>
        <w:bottom w:val="none" w:sz="0" w:space="0" w:color="auto"/>
        <w:right w:val="none" w:sz="0" w:space="0" w:color="auto"/>
      </w:divBdr>
    </w:div>
    <w:div w:id="79985428">
      <w:bodyDiv w:val="1"/>
      <w:marLeft w:val="0"/>
      <w:marRight w:val="0"/>
      <w:marTop w:val="0"/>
      <w:marBottom w:val="0"/>
      <w:divBdr>
        <w:top w:val="none" w:sz="0" w:space="0" w:color="auto"/>
        <w:left w:val="none" w:sz="0" w:space="0" w:color="auto"/>
        <w:bottom w:val="none" w:sz="0" w:space="0" w:color="auto"/>
        <w:right w:val="none" w:sz="0" w:space="0" w:color="auto"/>
      </w:divBdr>
    </w:div>
    <w:div w:id="81951153">
      <w:bodyDiv w:val="1"/>
      <w:marLeft w:val="0"/>
      <w:marRight w:val="0"/>
      <w:marTop w:val="0"/>
      <w:marBottom w:val="0"/>
      <w:divBdr>
        <w:top w:val="none" w:sz="0" w:space="0" w:color="auto"/>
        <w:left w:val="none" w:sz="0" w:space="0" w:color="auto"/>
        <w:bottom w:val="none" w:sz="0" w:space="0" w:color="auto"/>
        <w:right w:val="none" w:sz="0" w:space="0" w:color="auto"/>
      </w:divBdr>
    </w:div>
    <w:div w:id="82146157">
      <w:bodyDiv w:val="1"/>
      <w:marLeft w:val="0"/>
      <w:marRight w:val="0"/>
      <w:marTop w:val="0"/>
      <w:marBottom w:val="0"/>
      <w:divBdr>
        <w:top w:val="none" w:sz="0" w:space="0" w:color="auto"/>
        <w:left w:val="none" w:sz="0" w:space="0" w:color="auto"/>
        <w:bottom w:val="none" w:sz="0" w:space="0" w:color="auto"/>
        <w:right w:val="none" w:sz="0" w:space="0" w:color="auto"/>
      </w:divBdr>
    </w:div>
    <w:div w:id="84351471">
      <w:bodyDiv w:val="1"/>
      <w:marLeft w:val="0"/>
      <w:marRight w:val="0"/>
      <w:marTop w:val="0"/>
      <w:marBottom w:val="0"/>
      <w:divBdr>
        <w:top w:val="none" w:sz="0" w:space="0" w:color="auto"/>
        <w:left w:val="none" w:sz="0" w:space="0" w:color="auto"/>
        <w:bottom w:val="none" w:sz="0" w:space="0" w:color="auto"/>
        <w:right w:val="none" w:sz="0" w:space="0" w:color="auto"/>
      </w:divBdr>
    </w:div>
    <w:div w:id="86584621">
      <w:bodyDiv w:val="1"/>
      <w:marLeft w:val="0"/>
      <w:marRight w:val="0"/>
      <w:marTop w:val="0"/>
      <w:marBottom w:val="0"/>
      <w:divBdr>
        <w:top w:val="none" w:sz="0" w:space="0" w:color="auto"/>
        <w:left w:val="none" w:sz="0" w:space="0" w:color="auto"/>
        <w:bottom w:val="none" w:sz="0" w:space="0" w:color="auto"/>
        <w:right w:val="none" w:sz="0" w:space="0" w:color="auto"/>
      </w:divBdr>
    </w:div>
    <w:div w:id="87509064">
      <w:bodyDiv w:val="1"/>
      <w:marLeft w:val="0"/>
      <w:marRight w:val="0"/>
      <w:marTop w:val="0"/>
      <w:marBottom w:val="0"/>
      <w:divBdr>
        <w:top w:val="none" w:sz="0" w:space="0" w:color="auto"/>
        <w:left w:val="none" w:sz="0" w:space="0" w:color="auto"/>
        <w:bottom w:val="none" w:sz="0" w:space="0" w:color="auto"/>
        <w:right w:val="none" w:sz="0" w:space="0" w:color="auto"/>
      </w:divBdr>
    </w:div>
    <w:div w:id="89274881">
      <w:bodyDiv w:val="1"/>
      <w:marLeft w:val="0"/>
      <w:marRight w:val="0"/>
      <w:marTop w:val="0"/>
      <w:marBottom w:val="0"/>
      <w:divBdr>
        <w:top w:val="none" w:sz="0" w:space="0" w:color="auto"/>
        <w:left w:val="none" w:sz="0" w:space="0" w:color="auto"/>
        <w:bottom w:val="none" w:sz="0" w:space="0" w:color="auto"/>
        <w:right w:val="none" w:sz="0" w:space="0" w:color="auto"/>
      </w:divBdr>
    </w:div>
    <w:div w:id="90205642">
      <w:bodyDiv w:val="1"/>
      <w:marLeft w:val="0"/>
      <w:marRight w:val="0"/>
      <w:marTop w:val="0"/>
      <w:marBottom w:val="0"/>
      <w:divBdr>
        <w:top w:val="none" w:sz="0" w:space="0" w:color="auto"/>
        <w:left w:val="none" w:sz="0" w:space="0" w:color="auto"/>
        <w:bottom w:val="none" w:sz="0" w:space="0" w:color="auto"/>
        <w:right w:val="none" w:sz="0" w:space="0" w:color="auto"/>
      </w:divBdr>
    </w:div>
    <w:div w:id="90978607">
      <w:bodyDiv w:val="1"/>
      <w:marLeft w:val="0"/>
      <w:marRight w:val="0"/>
      <w:marTop w:val="0"/>
      <w:marBottom w:val="0"/>
      <w:divBdr>
        <w:top w:val="none" w:sz="0" w:space="0" w:color="auto"/>
        <w:left w:val="none" w:sz="0" w:space="0" w:color="auto"/>
        <w:bottom w:val="none" w:sz="0" w:space="0" w:color="auto"/>
        <w:right w:val="none" w:sz="0" w:space="0" w:color="auto"/>
      </w:divBdr>
    </w:div>
    <w:div w:id="91557479">
      <w:bodyDiv w:val="1"/>
      <w:marLeft w:val="0"/>
      <w:marRight w:val="0"/>
      <w:marTop w:val="0"/>
      <w:marBottom w:val="0"/>
      <w:divBdr>
        <w:top w:val="none" w:sz="0" w:space="0" w:color="auto"/>
        <w:left w:val="none" w:sz="0" w:space="0" w:color="auto"/>
        <w:bottom w:val="none" w:sz="0" w:space="0" w:color="auto"/>
        <w:right w:val="none" w:sz="0" w:space="0" w:color="auto"/>
      </w:divBdr>
    </w:div>
    <w:div w:id="91754350">
      <w:bodyDiv w:val="1"/>
      <w:marLeft w:val="0"/>
      <w:marRight w:val="0"/>
      <w:marTop w:val="0"/>
      <w:marBottom w:val="0"/>
      <w:divBdr>
        <w:top w:val="none" w:sz="0" w:space="0" w:color="auto"/>
        <w:left w:val="none" w:sz="0" w:space="0" w:color="auto"/>
        <w:bottom w:val="none" w:sz="0" w:space="0" w:color="auto"/>
        <w:right w:val="none" w:sz="0" w:space="0" w:color="auto"/>
      </w:divBdr>
    </w:div>
    <w:div w:id="93064710">
      <w:bodyDiv w:val="1"/>
      <w:marLeft w:val="0"/>
      <w:marRight w:val="0"/>
      <w:marTop w:val="0"/>
      <w:marBottom w:val="0"/>
      <w:divBdr>
        <w:top w:val="none" w:sz="0" w:space="0" w:color="auto"/>
        <w:left w:val="none" w:sz="0" w:space="0" w:color="auto"/>
        <w:bottom w:val="none" w:sz="0" w:space="0" w:color="auto"/>
        <w:right w:val="none" w:sz="0" w:space="0" w:color="auto"/>
      </w:divBdr>
    </w:div>
    <w:div w:id="93401047">
      <w:bodyDiv w:val="1"/>
      <w:marLeft w:val="0"/>
      <w:marRight w:val="0"/>
      <w:marTop w:val="0"/>
      <w:marBottom w:val="0"/>
      <w:divBdr>
        <w:top w:val="none" w:sz="0" w:space="0" w:color="auto"/>
        <w:left w:val="none" w:sz="0" w:space="0" w:color="auto"/>
        <w:bottom w:val="none" w:sz="0" w:space="0" w:color="auto"/>
        <w:right w:val="none" w:sz="0" w:space="0" w:color="auto"/>
      </w:divBdr>
    </w:div>
    <w:div w:id="93551247">
      <w:bodyDiv w:val="1"/>
      <w:marLeft w:val="0"/>
      <w:marRight w:val="0"/>
      <w:marTop w:val="0"/>
      <w:marBottom w:val="0"/>
      <w:divBdr>
        <w:top w:val="none" w:sz="0" w:space="0" w:color="auto"/>
        <w:left w:val="none" w:sz="0" w:space="0" w:color="auto"/>
        <w:bottom w:val="none" w:sz="0" w:space="0" w:color="auto"/>
        <w:right w:val="none" w:sz="0" w:space="0" w:color="auto"/>
      </w:divBdr>
    </w:div>
    <w:div w:id="95296425">
      <w:bodyDiv w:val="1"/>
      <w:marLeft w:val="0"/>
      <w:marRight w:val="0"/>
      <w:marTop w:val="0"/>
      <w:marBottom w:val="0"/>
      <w:divBdr>
        <w:top w:val="none" w:sz="0" w:space="0" w:color="auto"/>
        <w:left w:val="none" w:sz="0" w:space="0" w:color="auto"/>
        <w:bottom w:val="none" w:sz="0" w:space="0" w:color="auto"/>
        <w:right w:val="none" w:sz="0" w:space="0" w:color="auto"/>
      </w:divBdr>
    </w:div>
    <w:div w:id="97605394">
      <w:bodyDiv w:val="1"/>
      <w:marLeft w:val="0"/>
      <w:marRight w:val="0"/>
      <w:marTop w:val="0"/>
      <w:marBottom w:val="0"/>
      <w:divBdr>
        <w:top w:val="none" w:sz="0" w:space="0" w:color="auto"/>
        <w:left w:val="none" w:sz="0" w:space="0" w:color="auto"/>
        <w:bottom w:val="none" w:sz="0" w:space="0" w:color="auto"/>
        <w:right w:val="none" w:sz="0" w:space="0" w:color="auto"/>
      </w:divBdr>
    </w:div>
    <w:div w:id="98180947">
      <w:bodyDiv w:val="1"/>
      <w:marLeft w:val="0"/>
      <w:marRight w:val="0"/>
      <w:marTop w:val="0"/>
      <w:marBottom w:val="0"/>
      <w:divBdr>
        <w:top w:val="none" w:sz="0" w:space="0" w:color="auto"/>
        <w:left w:val="none" w:sz="0" w:space="0" w:color="auto"/>
        <w:bottom w:val="none" w:sz="0" w:space="0" w:color="auto"/>
        <w:right w:val="none" w:sz="0" w:space="0" w:color="auto"/>
      </w:divBdr>
    </w:div>
    <w:div w:id="100537449">
      <w:bodyDiv w:val="1"/>
      <w:marLeft w:val="0"/>
      <w:marRight w:val="0"/>
      <w:marTop w:val="0"/>
      <w:marBottom w:val="0"/>
      <w:divBdr>
        <w:top w:val="none" w:sz="0" w:space="0" w:color="auto"/>
        <w:left w:val="none" w:sz="0" w:space="0" w:color="auto"/>
        <w:bottom w:val="none" w:sz="0" w:space="0" w:color="auto"/>
        <w:right w:val="none" w:sz="0" w:space="0" w:color="auto"/>
      </w:divBdr>
    </w:div>
    <w:div w:id="107816583">
      <w:bodyDiv w:val="1"/>
      <w:marLeft w:val="0"/>
      <w:marRight w:val="0"/>
      <w:marTop w:val="0"/>
      <w:marBottom w:val="0"/>
      <w:divBdr>
        <w:top w:val="none" w:sz="0" w:space="0" w:color="auto"/>
        <w:left w:val="none" w:sz="0" w:space="0" w:color="auto"/>
        <w:bottom w:val="none" w:sz="0" w:space="0" w:color="auto"/>
        <w:right w:val="none" w:sz="0" w:space="0" w:color="auto"/>
      </w:divBdr>
    </w:div>
    <w:div w:id="108017829">
      <w:bodyDiv w:val="1"/>
      <w:marLeft w:val="0"/>
      <w:marRight w:val="0"/>
      <w:marTop w:val="0"/>
      <w:marBottom w:val="0"/>
      <w:divBdr>
        <w:top w:val="none" w:sz="0" w:space="0" w:color="auto"/>
        <w:left w:val="none" w:sz="0" w:space="0" w:color="auto"/>
        <w:bottom w:val="none" w:sz="0" w:space="0" w:color="auto"/>
        <w:right w:val="none" w:sz="0" w:space="0" w:color="auto"/>
      </w:divBdr>
    </w:div>
    <w:div w:id="108280173">
      <w:bodyDiv w:val="1"/>
      <w:marLeft w:val="0"/>
      <w:marRight w:val="0"/>
      <w:marTop w:val="0"/>
      <w:marBottom w:val="0"/>
      <w:divBdr>
        <w:top w:val="none" w:sz="0" w:space="0" w:color="auto"/>
        <w:left w:val="none" w:sz="0" w:space="0" w:color="auto"/>
        <w:bottom w:val="none" w:sz="0" w:space="0" w:color="auto"/>
        <w:right w:val="none" w:sz="0" w:space="0" w:color="auto"/>
      </w:divBdr>
    </w:div>
    <w:div w:id="108941465">
      <w:bodyDiv w:val="1"/>
      <w:marLeft w:val="0"/>
      <w:marRight w:val="0"/>
      <w:marTop w:val="0"/>
      <w:marBottom w:val="0"/>
      <w:divBdr>
        <w:top w:val="none" w:sz="0" w:space="0" w:color="auto"/>
        <w:left w:val="none" w:sz="0" w:space="0" w:color="auto"/>
        <w:bottom w:val="none" w:sz="0" w:space="0" w:color="auto"/>
        <w:right w:val="none" w:sz="0" w:space="0" w:color="auto"/>
      </w:divBdr>
    </w:div>
    <w:div w:id="109017151">
      <w:bodyDiv w:val="1"/>
      <w:marLeft w:val="0"/>
      <w:marRight w:val="0"/>
      <w:marTop w:val="0"/>
      <w:marBottom w:val="0"/>
      <w:divBdr>
        <w:top w:val="none" w:sz="0" w:space="0" w:color="auto"/>
        <w:left w:val="none" w:sz="0" w:space="0" w:color="auto"/>
        <w:bottom w:val="none" w:sz="0" w:space="0" w:color="auto"/>
        <w:right w:val="none" w:sz="0" w:space="0" w:color="auto"/>
      </w:divBdr>
    </w:div>
    <w:div w:id="109863907">
      <w:bodyDiv w:val="1"/>
      <w:marLeft w:val="0"/>
      <w:marRight w:val="0"/>
      <w:marTop w:val="0"/>
      <w:marBottom w:val="0"/>
      <w:divBdr>
        <w:top w:val="none" w:sz="0" w:space="0" w:color="auto"/>
        <w:left w:val="none" w:sz="0" w:space="0" w:color="auto"/>
        <w:bottom w:val="none" w:sz="0" w:space="0" w:color="auto"/>
        <w:right w:val="none" w:sz="0" w:space="0" w:color="auto"/>
      </w:divBdr>
    </w:div>
    <w:div w:id="113909999">
      <w:bodyDiv w:val="1"/>
      <w:marLeft w:val="0"/>
      <w:marRight w:val="0"/>
      <w:marTop w:val="0"/>
      <w:marBottom w:val="0"/>
      <w:divBdr>
        <w:top w:val="none" w:sz="0" w:space="0" w:color="auto"/>
        <w:left w:val="none" w:sz="0" w:space="0" w:color="auto"/>
        <w:bottom w:val="none" w:sz="0" w:space="0" w:color="auto"/>
        <w:right w:val="none" w:sz="0" w:space="0" w:color="auto"/>
      </w:divBdr>
    </w:div>
    <w:div w:id="113990775">
      <w:bodyDiv w:val="1"/>
      <w:marLeft w:val="0"/>
      <w:marRight w:val="0"/>
      <w:marTop w:val="0"/>
      <w:marBottom w:val="0"/>
      <w:divBdr>
        <w:top w:val="none" w:sz="0" w:space="0" w:color="auto"/>
        <w:left w:val="none" w:sz="0" w:space="0" w:color="auto"/>
        <w:bottom w:val="none" w:sz="0" w:space="0" w:color="auto"/>
        <w:right w:val="none" w:sz="0" w:space="0" w:color="auto"/>
      </w:divBdr>
    </w:div>
    <w:div w:id="115681682">
      <w:bodyDiv w:val="1"/>
      <w:marLeft w:val="0"/>
      <w:marRight w:val="0"/>
      <w:marTop w:val="0"/>
      <w:marBottom w:val="0"/>
      <w:divBdr>
        <w:top w:val="none" w:sz="0" w:space="0" w:color="auto"/>
        <w:left w:val="none" w:sz="0" w:space="0" w:color="auto"/>
        <w:bottom w:val="none" w:sz="0" w:space="0" w:color="auto"/>
        <w:right w:val="none" w:sz="0" w:space="0" w:color="auto"/>
      </w:divBdr>
    </w:div>
    <w:div w:id="115684174">
      <w:bodyDiv w:val="1"/>
      <w:marLeft w:val="0"/>
      <w:marRight w:val="0"/>
      <w:marTop w:val="0"/>
      <w:marBottom w:val="0"/>
      <w:divBdr>
        <w:top w:val="none" w:sz="0" w:space="0" w:color="auto"/>
        <w:left w:val="none" w:sz="0" w:space="0" w:color="auto"/>
        <w:bottom w:val="none" w:sz="0" w:space="0" w:color="auto"/>
        <w:right w:val="none" w:sz="0" w:space="0" w:color="auto"/>
      </w:divBdr>
    </w:div>
    <w:div w:id="115876769">
      <w:bodyDiv w:val="1"/>
      <w:marLeft w:val="0"/>
      <w:marRight w:val="0"/>
      <w:marTop w:val="0"/>
      <w:marBottom w:val="0"/>
      <w:divBdr>
        <w:top w:val="none" w:sz="0" w:space="0" w:color="auto"/>
        <w:left w:val="none" w:sz="0" w:space="0" w:color="auto"/>
        <w:bottom w:val="none" w:sz="0" w:space="0" w:color="auto"/>
        <w:right w:val="none" w:sz="0" w:space="0" w:color="auto"/>
      </w:divBdr>
    </w:div>
    <w:div w:id="116997733">
      <w:bodyDiv w:val="1"/>
      <w:marLeft w:val="0"/>
      <w:marRight w:val="0"/>
      <w:marTop w:val="0"/>
      <w:marBottom w:val="0"/>
      <w:divBdr>
        <w:top w:val="none" w:sz="0" w:space="0" w:color="auto"/>
        <w:left w:val="none" w:sz="0" w:space="0" w:color="auto"/>
        <w:bottom w:val="none" w:sz="0" w:space="0" w:color="auto"/>
        <w:right w:val="none" w:sz="0" w:space="0" w:color="auto"/>
      </w:divBdr>
    </w:div>
    <w:div w:id="118843273">
      <w:bodyDiv w:val="1"/>
      <w:marLeft w:val="0"/>
      <w:marRight w:val="0"/>
      <w:marTop w:val="0"/>
      <w:marBottom w:val="0"/>
      <w:divBdr>
        <w:top w:val="none" w:sz="0" w:space="0" w:color="auto"/>
        <w:left w:val="none" w:sz="0" w:space="0" w:color="auto"/>
        <w:bottom w:val="none" w:sz="0" w:space="0" w:color="auto"/>
        <w:right w:val="none" w:sz="0" w:space="0" w:color="auto"/>
      </w:divBdr>
    </w:div>
    <w:div w:id="119807467">
      <w:bodyDiv w:val="1"/>
      <w:marLeft w:val="0"/>
      <w:marRight w:val="0"/>
      <w:marTop w:val="0"/>
      <w:marBottom w:val="0"/>
      <w:divBdr>
        <w:top w:val="none" w:sz="0" w:space="0" w:color="auto"/>
        <w:left w:val="none" w:sz="0" w:space="0" w:color="auto"/>
        <w:bottom w:val="none" w:sz="0" w:space="0" w:color="auto"/>
        <w:right w:val="none" w:sz="0" w:space="0" w:color="auto"/>
      </w:divBdr>
    </w:div>
    <w:div w:id="119881820">
      <w:bodyDiv w:val="1"/>
      <w:marLeft w:val="0"/>
      <w:marRight w:val="0"/>
      <w:marTop w:val="0"/>
      <w:marBottom w:val="0"/>
      <w:divBdr>
        <w:top w:val="none" w:sz="0" w:space="0" w:color="auto"/>
        <w:left w:val="none" w:sz="0" w:space="0" w:color="auto"/>
        <w:bottom w:val="none" w:sz="0" w:space="0" w:color="auto"/>
        <w:right w:val="none" w:sz="0" w:space="0" w:color="auto"/>
      </w:divBdr>
    </w:div>
    <w:div w:id="124198737">
      <w:bodyDiv w:val="1"/>
      <w:marLeft w:val="0"/>
      <w:marRight w:val="0"/>
      <w:marTop w:val="0"/>
      <w:marBottom w:val="0"/>
      <w:divBdr>
        <w:top w:val="none" w:sz="0" w:space="0" w:color="auto"/>
        <w:left w:val="none" w:sz="0" w:space="0" w:color="auto"/>
        <w:bottom w:val="none" w:sz="0" w:space="0" w:color="auto"/>
        <w:right w:val="none" w:sz="0" w:space="0" w:color="auto"/>
      </w:divBdr>
    </w:div>
    <w:div w:id="125390495">
      <w:bodyDiv w:val="1"/>
      <w:marLeft w:val="0"/>
      <w:marRight w:val="0"/>
      <w:marTop w:val="0"/>
      <w:marBottom w:val="0"/>
      <w:divBdr>
        <w:top w:val="none" w:sz="0" w:space="0" w:color="auto"/>
        <w:left w:val="none" w:sz="0" w:space="0" w:color="auto"/>
        <w:bottom w:val="none" w:sz="0" w:space="0" w:color="auto"/>
        <w:right w:val="none" w:sz="0" w:space="0" w:color="auto"/>
      </w:divBdr>
    </w:div>
    <w:div w:id="127668803">
      <w:bodyDiv w:val="1"/>
      <w:marLeft w:val="0"/>
      <w:marRight w:val="0"/>
      <w:marTop w:val="0"/>
      <w:marBottom w:val="0"/>
      <w:divBdr>
        <w:top w:val="none" w:sz="0" w:space="0" w:color="auto"/>
        <w:left w:val="none" w:sz="0" w:space="0" w:color="auto"/>
        <w:bottom w:val="none" w:sz="0" w:space="0" w:color="auto"/>
        <w:right w:val="none" w:sz="0" w:space="0" w:color="auto"/>
      </w:divBdr>
    </w:div>
    <w:div w:id="128479010">
      <w:bodyDiv w:val="1"/>
      <w:marLeft w:val="0"/>
      <w:marRight w:val="0"/>
      <w:marTop w:val="0"/>
      <w:marBottom w:val="0"/>
      <w:divBdr>
        <w:top w:val="none" w:sz="0" w:space="0" w:color="auto"/>
        <w:left w:val="none" w:sz="0" w:space="0" w:color="auto"/>
        <w:bottom w:val="none" w:sz="0" w:space="0" w:color="auto"/>
        <w:right w:val="none" w:sz="0" w:space="0" w:color="auto"/>
      </w:divBdr>
    </w:div>
    <w:div w:id="128787817">
      <w:bodyDiv w:val="1"/>
      <w:marLeft w:val="0"/>
      <w:marRight w:val="0"/>
      <w:marTop w:val="0"/>
      <w:marBottom w:val="0"/>
      <w:divBdr>
        <w:top w:val="none" w:sz="0" w:space="0" w:color="auto"/>
        <w:left w:val="none" w:sz="0" w:space="0" w:color="auto"/>
        <w:bottom w:val="none" w:sz="0" w:space="0" w:color="auto"/>
        <w:right w:val="none" w:sz="0" w:space="0" w:color="auto"/>
      </w:divBdr>
    </w:div>
    <w:div w:id="130757146">
      <w:bodyDiv w:val="1"/>
      <w:marLeft w:val="0"/>
      <w:marRight w:val="0"/>
      <w:marTop w:val="0"/>
      <w:marBottom w:val="0"/>
      <w:divBdr>
        <w:top w:val="none" w:sz="0" w:space="0" w:color="auto"/>
        <w:left w:val="none" w:sz="0" w:space="0" w:color="auto"/>
        <w:bottom w:val="none" w:sz="0" w:space="0" w:color="auto"/>
        <w:right w:val="none" w:sz="0" w:space="0" w:color="auto"/>
      </w:divBdr>
    </w:div>
    <w:div w:id="131023798">
      <w:bodyDiv w:val="1"/>
      <w:marLeft w:val="0"/>
      <w:marRight w:val="0"/>
      <w:marTop w:val="0"/>
      <w:marBottom w:val="0"/>
      <w:divBdr>
        <w:top w:val="none" w:sz="0" w:space="0" w:color="auto"/>
        <w:left w:val="none" w:sz="0" w:space="0" w:color="auto"/>
        <w:bottom w:val="none" w:sz="0" w:space="0" w:color="auto"/>
        <w:right w:val="none" w:sz="0" w:space="0" w:color="auto"/>
      </w:divBdr>
    </w:div>
    <w:div w:id="131219345">
      <w:bodyDiv w:val="1"/>
      <w:marLeft w:val="0"/>
      <w:marRight w:val="0"/>
      <w:marTop w:val="0"/>
      <w:marBottom w:val="0"/>
      <w:divBdr>
        <w:top w:val="none" w:sz="0" w:space="0" w:color="auto"/>
        <w:left w:val="none" w:sz="0" w:space="0" w:color="auto"/>
        <w:bottom w:val="none" w:sz="0" w:space="0" w:color="auto"/>
        <w:right w:val="none" w:sz="0" w:space="0" w:color="auto"/>
      </w:divBdr>
    </w:div>
    <w:div w:id="131676680">
      <w:bodyDiv w:val="1"/>
      <w:marLeft w:val="0"/>
      <w:marRight w:val="0"/>
      <w:marTop w:val="0"/>
      <w:marBottom w:val="0"/>
      <w:divBdr>
        <w:top w:val="none" w:sz="0" w:space="0" w:color="auto"/>
        <w:left w:val="none" w:sz="0" w:space="0" w:color="auto"/>
        <w:bottom w:val="none" w:sz="0" w:space="0" w:color="auto"/>
        <w:right w:val="none" w:sz="0" w:space="0" w:color="auto"/>
      </w:divBdr>
    </w:div>
    <w:div w:id="144900220">
      <w:bodyDiv w:val="1"/>
      <w:marLeft w:val="0"/>
      <w:marRight w:val="0"/>
      <w:marTop w:val="0"/>
      <w:marBottom w:val="0"/>
      <w:divBdr>
        <w:top w:val="none" w:sz="0" w:space="0" w:color="auto"/>
        <w:left w:val="none" w:sz="0" w:space="0" w:color="auto"/>
        <w:bottom w:val="none" w:sz="0" w:space="0" w:color="auto"/>
        <w:right w:val="none" w:sz="0" w:space="0" w:color="auto"/>
      </w:divBdr>
    </w:div>
    <w:div w:id="156314558">
      <w:bodyDiv w:val="1"/>
      <w:marLeft w:val="0"/>
      <w:marRight w:val="0"/>
      <w:marTop w:val="0"/>
      <w:marBottom w:val="0"/>
      <w:divBdr>
        <w:top w:val="none" w:sz="0" w:space="0" w:color="auto"/>
        <w:left w:val="none" w:sz="0" w:space="0" w:color="auto"/>
        <w:bottom w:val="none" w:sz="0" w:space="0" w:color="auto"/>
        <w:right w:val="none" w:sz="0" w:space="0" w:color="auto"/>
      </w:divBdr>
      <w:divsChild>
        <w:div w:id="179241564">
          <w:marLeft w:val="547"/>
          <w:marRight w:val="0"/>
          <w:marTop w:val="106"/>
          <w:marBottom w:val="0"/>
          <w:divBdr>
            <w:top w:val="none" w:sz="0" w:space="0" w:color="auto"/>
            <w:left w:val="none" w:sz="0" w:space="0" w:color="auto"/>
            <w:bottom w:val="none" w:sz="0" w:space="0" w:color="auto"/>
            <w:right w:val="none" w:sz="0" w:space="0" w:color="auto"/>
          </w:divBdr>
        </w:div>
      </w:divsChild>
    </w:div>
    <w:div w:id="157842344">
      <w:bodyDiv w:val="1"/>
      <w:marLeft w:val="0"/>
      <w:marRight w:val="0"/>
      <w:marTop w:val="0"/>
      <w:marBottom w:val="0"/>
      <w:divBdr>
        <w:top w:val="none" w:sz="0" w:space="0" w:color="auto"/>
        <w:left w:val="none" w:sz="0" w:space="0" w:color="auto"/>
        <w:bottom w:val="none" w:sz="0" w:space="0" w:color="auto"/>
        <w:right w:val="none" w:sz="0" w:space="0" w:color="auto"/>
      </w:divBdr>
    </w:div>
    <w:div w:id="160778153">
      <w:bodyDiv w:val="1"/>
      <w:marLeft w:val="0"/>
      <w:marRight w:val="0"/>
      <w:marTop w:val="0"/>
      <w:marBottom w:val="0"/>
      <w:divBdr>
        <w:top w:val="none" w:sz="0" w:space="0" w:color="auto"/>
        <w:left w:val="none" w:sz="0" w:space="0" w:color="auto"/>
        <w:bottom w:val="none" w:sz="0" w:space="0" w:color="auto"/>
        <w:right w:val="none" w:sz="0" w:space="0" w:color="auto"/>
      </w:divBdr>
    </w:div>
    <w:div w:id="161165584">
      <w:bodyDiv w:val="1"/>
      <w:marLeft w:val="0"/>
      <w:marRight w:val="0"/>
      <w:marTop w:val="0"/>
      <w:marBottom w:val="0"/>
      <w:divBdr>
        <w:top w:val="none" w:sz="0" w:space="0" w:color="auto"/>
        <w:left w:val="none" w:sz="0" w:space="0" w:color="auto"/>
        <w:bottom w:val="none" w:sz="0" w:space="0" w:color="auto"/>
        <w:right w:val="none" w:sz="0" w:space="0" w:color="auto"/>
      </w:divBdr>
    </w:div>
    <w:div w:id="166136722">
      <w:bodyDiv w:val="1"/>
      <w:marLeft w:val="0"/>
      <w:marRight w:val="0"/>
      <w:marTop w:val="0"/>
      <w:marBottom w:val="0"/>
      <w:divBdr>
        <w:top w:val="none" w:sz="0" w:space="0" w:color="auto"/>
        <w:left w:val="none" w:sz="0" w:space="0" w:color="auto"/>
        <w:bottom w:val="none" w:sz="0" w:space="0" w:color="auto"/>
        <w:right w:val="none" w:sz="0" w:space="0" w:color="auto"/>
      </w:divBdr>
    </w:div>
    <w:div w:id="170684211">
      <w:bodyDiv w:val="1"/>
      <w:marLeft w:val="0"/>
      <w:marRight w:val="0"/>
      <w:marTop w:val="0"/>
      <w:marBottom w:val="0"/>
      <w:divBdr>
        <w:top w:val="none" w:sz="0" w:space="0" w:color="auto"/>
        <w:left w:val="none" w:sz="0" w:space="0" w:color="auto"/>
        <w:bottom w:val="none" w:sz="0" w:space="0" w:color="auto"/>
        <w:right w:val="none" w:sz="0" w:space="0" w:color="auto"/>
      </w:divBdr>
    </w:div>
    <w:div w:id="174996740">
      <w:bodyDiv w:val="1"/>
      <w:marLeft w:val="0"/>
      <w:marRight w:val="0"/>
      <w:marTop w:val="0"/>
      <w:marBottom w:val="0"/>
      <w:divBdr>
        <w:top w:val="none" w:sz="0" w:space="0" w:color="auto"/>
        <w:left w:val="none" w:sz="0" w:space="0" w:color="auto"/>
        <w:bottom w:val="none" w:sz="0" w:space="0" w:color="auto"/>
        <w:right w:val="none" w:sz="0" w:space="0" w:color="auto"/>
      </w:divBdr>
    </w:div>
    <w:div w:id="176038518">
      <w:bodyDiv w:val="1"/>
      <w:marLeft w:val="0"/>
      <w:marRight w:val="0"/>
      <w:marTop w:val="0"/>
      <w:marBottom w:val="0"/>
      <w:divBdr>
        <w:top w:val="none" w:sz="0" w:space="0" w:color="auto"/>
        <w:left w:val="none" w:sz="0" w:space="0" w:color="auto"/>
        <w:bottom w:val="none" w:sz="0" w:space="0" w:color="auto"/>
        <w:right w:val="none" w:sz="0" w:space="0" w:color="auto"/>
      </w:divBdr>
    </w:div>
    <w:div w:id="181171870">
      <w:bodyDiv w:val="1"/>
      <w:marLeft w:val="0"/>
      <w:marRight w:val="0"/>
      <w:marTop w:val="0"/>
      <w:marBottom w:val="0"/>
      <w:divBdr>
        <w:top w:val="none" w:sz="0" w:space="0" w:color="auto"/>
        <w:left w:val="none" w:sz="0" w:space="0" w:color="auto"/>
        <w:bottom w:val="none" w:sz="0" w:space="0" w:color="auto"/>
        <w:right w:val="none" w:sz="0" w:space="0" w:color="auto"/>
      </w:divBdr>
    </w:div>
    <w:div w:id="183828868">
      <w:bodyDiv w:val="1"/>
      <w:marLeft w:val="0"/>
      <w:marRight w:val="0"/>
      <w:marTop w:val="0"/>
      <w:marBottom w:val="0"/>
      <w:divBdr>
        <w:top w:val="none" w:sz="0" w:space="0" w:color="auto"/>
        <w:left w:val="none" w:sz="0" w:space="0" w:color="auto"/>
        <w:bottom w:val="none" w:sz="0" w:space="0" w:color="auto"/>
        <w:right w:val="none" w:sz="0" w:space="0" w:color="auto"/>
      </w:divBdr>
    </w:div>
    <w:div w:id="184439623">
      <w:bodyDiv w:val="1"/>
      <w:marLeft w:val="0"/>
      <w:marRight w:val="0"/>
      <w:marTop w:val="0"/>
      <w:marBottom w:val="0"/>
      <w:divBdr>
        <w:top w:val="none" w:sz="0" w:space="0" w:color="auto"/>
        <w:left w:val="none" w:sz="0" w:space="0" w:color="auto"/>
        <w:bottom w:val="none" w:sz="0" w:space="0" w:color="auto"/>
        <w:right w:val="none" w:sz="0" w:space="0" w:color="auto"/>
      </w:divBdr>
    </w:div>
    <w:div w:id="191383749">
      <w:bodyDiv w:val="1"/>
      <w:marLeft w:val="0"/>
      <w:marRight w:val="0"/>
      <w:marTop w:val="0"/>
      <w:marBottom w:val="0"/>
      <w:divBdr>
        <w:top w:val="none" w:sz="0" w:space="0" w:color="auto"/>
        <w:left w:val="none" w:sz="0" w:space="0" w:color="auto"/>
        <w:bottom w:val="none" w:sz="0" w:space="0" w:color="auto"/>
        <w:right w:val="none" w:sz="0" w:space="0" w:color="auto"/>
      </w:divBdr>
    </w:div>
    <w:div w:id="194120942">
      <w:bodyDiv w:val="1"/>
      <w:marLeft w:val="0"/>
      <w:marRight w:val="0"/>
      <w:marTop w:val="0"/>
      <w:marBottom w:val="0"/>
      <w:divBdr>
        <w:top w:val="none" w:sz="0" w:space="0" w:color="auto"/>
        <w:left w:val="none" w:sz="0" w:space="0" w:color="auto"/>
        <w:bottom w:val="none" w:sz="0" w:space="0" w:color="auto"/>
        <w:right w:val="none" w:sz="0" w:space="0" w:color="auto"/>
      </w:divBdr>
    </w:div>
    <w:div w:id="194344191">
      <w:bodyDiv w:val="1"/>
      <w:marLeft w:val="0"/>
      <w:marRight w:val="0"/>
      <w:marTop w:val="0"/>
      <w:marBottom w:val="0"/>
      <w:divBdr>
        <w:top w:val="none" w:sz="0" w:space="0" w:color="auto"/>
        <w:left w:val="none" w:sz="0" w:space="0" w:color="auto"/>
        <w:bottom w:val="none" w:sz="0" w:space="0" w:color="auto"/>
        <w:right w:val="none" w:sz="0" w:space="0" w:color="auto"/>
      </w:divBdr>
    </w:div>
    <w:div w:id="194390654">
      <w:bodyDiv w:val="1"/>
      <w:marLeft w:val="0"/>
      <w:marRight w:val="0"/>
      <w:marTop w:val="0"/>
      <w:marBottom w:val="0"/>
      <w:divBdr>
        <w:top w:val="none" w:sz="0" w:space="0" w:color="auto"/>
        <w:left w:val="none" w:sz="0" w:space="0" w:color="auto"/>
        <w:bottom w:val="none" w:sz="0" w:space="0" w:color="auto"/>
        <w:right w:val="none" w:sz="0" w:space="0" w:color="auto"/>
      </w:divBdr>
    </w:div>
    <w:div w:id="194932596">
      <w:bodyDiv w:val="1"/>
      <w:marLeft w:val="0"/>
      <w:marRight w:val="0"/>
      <w:marTop w:val="0"/>
      <w:marBottom w:val="0"/>
      <w:divBdr>
        <w:top w:val="none" w:sz="0" w:space="0" w:color="auto"/>
        <w:left w:val="none" w:sz="0" w:space="0" w:color="auto"/>
        <w:bottom w:val="none" w:sz="0" w:space="0" w:color="auto"/>
        <w:right w:val="none" w:sz="0" w:space="0" w:color="auto"/>
      </w:divBdr>
    </w:div>
    <w:div w:id="196086415">
      <w:bodyDiv w:val="1"/>
      <w:marLeft w:val="0"/>
      <w:marRight w:val="0"/>
      <w:marTop w:val="0"/>
      <w:marBottom w:val="0"/>
      <w:divBdr>
        <w:top w:val="none" w:sz="0" w:space="0" w:color="auto"/>
        <w:left w:val="none" w:sz="0" w:space="0" w:color="auto"/>
        <w:bottom w:val="none" w:sz="0" w:space="0" w:color="auto"/>
        <w:right w:val="none" w:sz="0" w:space="0" w:color="auto"/>
      </w:divBdr>
    </w:div>
    <w:div w:id="196814762">
      <w:bodyDiv w:val="1"/>
      <w:marLeft w:val="0"/>
      <w:marRight w:val="0"/>
      <w:marTop w:val="0"/>
      <w:marBottom w:val="0"/>
      <w:divBdr>
        <w:top w:val="none" w:sz="0" w:space="0" w:color="auto"/>
        <w:left w:val="none" w:sz="0" w:space="0" w:color="auto"/>
        <w:bottom w:val="none" w:sz="0" w:space="0" w:color="auto"/>
        <w:right w:val="none" w:sz="0" w:space="0" w:color="auto"/>
      </w:divBdr>
      <w:divsChild>
        <w:div w:id="342783742">
          <w:marLeft w:val="547"/>
          <w:marRight w:val="0"/>
          <w:marTop w:val="115"/>
          <w:marBottom w:val="0"/>
          <w:divBdr>
            <w:top w:val="none" w:sz="0" w:space="0" w:color="auto"/>
            <w:left w:val="none" w:sz="0" w:space="0" w:color="auto"/>
            <w:bottom w:val="none" w:sz="0" w:space="0" w:color="auto"/>
            <w:right w:val="none" w:sz="0" w:space="0" w:color="auto"/>
          </w:divBdr>
        </w:div>
      </w:divsChild>
    </w:div>
    <w:div w:id="196936092">
      <w:bodyDiv w:val="1"/>
      <w:marLeft w:val="0"/>
      <w:marRight w:val="0"/>
      <w:marTop w:val="0"/>
      <w:marBottom w:val="0"/>
      <w:divBdr>
        <w:top w:val="none" w:sz="0" w:space="0" w:color="auto"/>
        <w:left w:val="none" w:sz="0" w:space="0" w:color="auto"/>
        <w:bottom w:val="none" w:sz="0" w:space="0" w:color="auto"/>
        <w:right w:val="none" w:sz="0" w:space="0" w:color="auto"/>
      </w:divBdr>
    </w:div>
    <w:div w:id="204221432">
      <w:bodyDiv w:val="1"/>
      <w:marLeft w:val="0"/>
      <w:marRight w:val="0"/>
      <w:marTop w:val="0"/>
      <w:marBottom w:val="0"/>
      <w:divBdr>
        <w:top w:val="none" w:sz="0" w:space="0" w:color="auto"/>
        <w:left w:val="none" w:sz="0" w:space="0" w:color="auto"/>
        <w:bottom w:val="none" w:sz="0" w:space="0" w:color="auto"/>
        <w:right w:val="none" w:sz="0" w:space="0" w:color="auto"/>
      </w:divBdr>
    </w:div>
    <w:div w:id="204489373">
      <w:bodyDiv w:val="1"/>
      <w:marLeft w:val="0"/>
      <w:marRight w:val="0"/>
      <w:marTop w:val="0"/>
      <w:marBottom w:val="0"/>
      <w:divBdr>
        <w:top w:val="none" w:sz="0" w:space="0" w:color="auto"/>
        <w:left w:val="none" w:sz="0" w:space="0" w:color="auto"/>
        <w:bottom w:val="none" w:sz="0" w:space="0" w:color="auto"/>
        <w:right w:val="none" w:sz="0" w:space="0" w:color="auto"/>
      </w:divBdr>
    </w:div>
    <w:div w:id="206141268">
      <w:bodyDiv w:val="1"/>
      <w:marLeft w:val="0"/>
      <w:marRight w:val="0"/>
      <w:marTop w:val="0"/>
      <w:marBottom w:val="0"/>
      <w:divBdr>
        <w:top w:val="none" w:sz="0" w:space="0" w:color="auto"/>
        <w:left w:val="none" w:sz="0" w:space="0" w:color="auto"/>
        <w:bottom w:val="none" w:sz="0" w:space="0" w:color="auto"/>
        <w:right w:val="none" w:sz="0" w:space="0" w:color="auto"/>
      </w:divBdr>
    </w:div>
    <w:div w:id="208500373">
      <w:bodyDiv w:val="1"/>
      <w:marLeft w:val="0"/>
      <w:marRight w:val="0"/>
      <w:marTop w:val="0"/>
      <w:marBottom w:val="0"/>
      <w:divBdr>
        <w:top w:val="none" w:sz="0" w:space="0" w:color="auto"/>
        <w:left w:val="none" w:sz="0" w:space="0" w:color="auto"/>
        <w:bottom w:val="none" w:sz="0" w:space="0" w:color="auto"/>
        <w:right w:val="none" w:sz="0" w:space="0" w:color="auto"/>
      </w:divBdr>
    </w:div>
    <w:div w:id="209607934">
      <w:bodyDiv w:val="1"/>
      <w:marLeft w:val="0"/>
      <w:marRight w:val="0"/>
      <w:marTop w:val="0"/>
      <w:marBottom w:val="0"/>
      <w:divBdr>
        <w:top w:val="none" w:sz="0" w:space="0" w:color="auto"/>
        <w:left w:val="none" w:sz="0" w:space="0" w:color="auto"/>
        <w:bottom w:val="none" w:sz="0" w:space="0" w:color="auto"/>
        <w:right w:val="none" w:sz="0" w:space="0" w:color="auto"/>
      </w:divBdr>
    </w:div>
    <w:div w:id="210698819">
      <w:bodyDiv w:val="1"/>
      <w:marLeft w:val="0"/>
      <w:marRight w:val="0"/>
      <w:marTop w:val="0"/>
      <w:marBottom w:val="0"/>
      <w:divBdr>
        <w:top w:val="none" w:sz="0" w:space="0" w:color="auto"/>
        <w:left w:val="none" w:sz="0" w:space="0" w:color="auto"/>
        <w:bottom w:val="none" w:sz="0" w:space="0" w:color="auto"/>
        <w:right w:val="none" w:sz="0" w:space="0" w:color="auto"/>
      </w:divBdr>
    </w:div>
    <w:div w:id="211505240">
      <w:bodyDiv w:val="1"/>
      <w:marLeft w:val="0"/>
      <w:marRight w:val="0"/>
      <w:marTop w:val="0"/>
      <w:marBottom w:val="0"/>
      <w:divBdr>
        <w:top w:val="none" w:sz="0" w:space="0" w:color="auto"/>
        <w:left w:val="none" w:sz="0" w:space="0" w:color="auto"/>
        <w:bottom w:val="none" w:sz="0" w:space="0" w:color="auto"/>
        <w:right w:val="none" w:sz="0" w:space="0" w:color="auto"/>
      </w:divBdr>
    </w:div>
    <w:div w:id="214976194">
      <w:bodyDiv w:val="1"/>
      <w:marLeft w:val="0"/>
      <w:marRight w:val="0"/>
      <w:marTop w:val="0"/>
      <w:marBottom w:val="0"/>
      <w:divBdr>
        <w:top w:val="none" w:sz="0" w:space="0" w:color="auto"/>
        <w:left w:val="none" w:sz="0" w:space="0" w:color="auto"/>
        <w:bottom w:val="none" w:sz="0" w:space="0" w:color="auto"/>
        <w:right w:val="none" w:sz="0" w:space="0" w:color="auto"/>
      </w:divBdr>
    </w:div>
    <w:div w:id="216359752">
      <w:bodyDiv w:val="1"/>
      <w:marLeft w:val="0"/>
      <w:marRight w:val="0"/>
      <w:marTop w:val="0"/>
      <w:marBottom w:val="0"/>
      <w:divBdr>
        <w:top w:val="none" w:sz="0" w:space="0" w:color="auto"/>
        <w:left w:val="none" w:sz="0" w:space="0" w:color="auto"/>
        <w:bottom w:val="none" w:sz="0" w:space="0" w:color="auto"/>
        <w:right w:val="none" w:sz="0" w:space="0" w:color="auto"/>
      </w:divBdr>
    </w:div>
    <w:div w:id="216472179">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154992">
      <w:bodyDiv w:val="1"/>
      <w:marLeft w:val="0"/>
      <w:marRight w:val="0"/>
      <w:marTop w:val="0"/>
      <w:marBottom w:val="0"/>
      <w:divBdr>
        <w:top w:val="none" w:sz="0" w:space="0" w:color="auto"/>
        <w:left w:val="none" w:sz="0" w:space="0" w:color="auto"/>
        <w:bottom w:val="none" w:sz="0" w:space="0" w:color="auto"/>
        <w:right w:val="none" w:sz="0" w:space="0" w:color="auto"/>
      </w:divBdr>
    </w:div>
    <w:div w:id="227226112">
      <w:bodyDiv w:val="1"/>
      <w:marLeft w:val="0"/>
      <w:marRight w:val="0"/>
      <w:marTop w:val="0"/>
      <w:marBottom w:val="0"/>
      <w:divBdr>
        <w:top w:val="none" w:sz="0" w:space="0" w:color="auto"/>
        <w:left w:val="none" w:sz="0" w:space="0" w:color="auto"/>
        <w:bottom w:val="none" w:sz="0" w:space="0" w:color="auto"/>
        <w:right w:val="none" w:sz="0" w:space="0" w:color="auto"/>
      </w:divBdr>
      <w:divsChild>
        <w:div w:id="549656072">
          <w:marLeft w:val="547"/>
          <w:marRight w:val="0"/>
          <w:marTop w:val="106"/>
          <w:marBottom w:val="0"/>
          <w:divBdr>
            <w:top w:val="none" w:sz="0" w:space="0" w:color="auto"/>
            <w:left w:val="none" w:sz="0" w:space="0" w:color="auto"/>
            <w:bottom w:val="none" w:sz="0" w:space="0" w:color="auto"/>
            <w:right w:val="none" w:sz="0" w:space="0" w:color="auto"/>
          </w:divBdr>
        </w:div>
        <w:div w:id="1606185625">
          <w:marLeft w:val="547"/>
          <w:marRight w:val="0"/>
          <w:marTop w:val="106"/>
          <w:marBottom w:val="0"/>
          <w:divBdr>
            <w:top w:val="none" w:sz="0" w:space="0" w:color="auto"/>
            <w:left w:val="none" w:sz="0" w:space="0" w:color="auto"/>
            <w:bottom w:val="none" w:sz="0" w:space="0" w:color="auto"/>
            <w:right w:val="none" w:sz="0" w:space="0" w:color="auto"/>
          </w:divBdr>
        </w:div>
      </w:divsChild>
    </w:div>
    <w:div w:id="229316711">
      <w:bodyDiv w:val="1"/>
      <w:marLeft w:val="0"/>
      <w:marRight w:val="0"/>
      <w:marTop w:val="0"/>
      <w:marBottom w:val="0"/>
      <w:divBdr>
        <w:top w:val="none" w:sz="0" w:space="0" w:color="auto"/>
        <w:left w:val="none" w:sz="0" w:space="0" w:color="auto"/>
        <w:bottom w:val="none" w:sz="0" w:space="0" w:color="auto"/>
        <w:right w:val="none" w:sz="0" w:space="0" w:color="auto"/>
      </w:divBdr>
    </w:div>
    <w:div w:id="231084570">
      <w:bodyDiv w:val="1"/>
      <w:marLeft w:val="0"/>
      <w:marRight w:val="0"/>
      <w:marTop w:val="0"/>
      <w:marBottom w:val="0"/>
      <w:divBdr>
        <w:top w:val="none" w:sz="0" w:space="0" w:color="auto"/>
        <w:left w:val="none" w:sz="0" w:space="0" w:color="auto"/>
        <w:bottom w:val="none" w:sz="0" w:space="0" w:color="auto"/>
        <w:right w:val="none" w:sz="0" w:space="0" w:color="auto"/>
      </w:divBdr>
    </w:div>
    <w:div w:id="232207578">
      <w:bodyDiv w:val="1"/>
      <w:marLeft w:val="0"/>
      <w:marRight w:val="0"/>
      <w:marTop w:val="0"/>
      <w:marBottom w:val="0"/>
      <w:divBdr>
        <w:top w:val="none" w:sz="0" w:space="0" w:color="auto"/>
        <w:left w:val="none" w:sz="0" w:space="0" w:color="auto"/>
        <w:bottom w:val="none" w:sz="0" w:space="0" w:color="auto"/>
        <w:right w:val="none" w:sz="0" w:space="0" w:color="auto"/>
      </w:divBdr>
    </w:div>
    <w:div w:id="236745682">
      <w:bodyDiv w:val="1"/>
      <w:marLeft w:val="0"/>
      <w:marRight w:val="0"/>
      <w:marTop w:val="0"/>
      <w:marBottom w:val="0"/>
      <w:divBdr>
        <w:top w:val="none" w:sz="0" w:space="0" w:color="auto"/>
        <w:left w:val="none" w:sz="0" w:space="0" w:color="auto"/>
        <w:bottom w:val="none" w:sz="0" w:space="0" w:color="auto"/>
        <w:right w:val="none" w:sz="0" w:space="0" w:color="auto"/>
      </w:divBdr>
    </w:div>
    <w:div w:id="238711951">
      <w:bodyDiv w:val="1"/>
      <w:marLeft w:val="0"/>
      <w:marRight w:val="0"/>
      <w:marTop w:val="0"/>
      <w:marBottom w:val="0"/>
      <w:divBdr>
        <w:top w:val="none" w:sz="0" w:space="0" w:color="auto"/>
        <w:left w:val="none" w:sz="0" w:space="0" w:color="auto"/>
        <w:bottom w:val="none" w:sz="0" w:space="0" w:color="auto"/>
        <w:right w:val="none" w:sz="0" w:space="0" w:color="auto"/>
      </w:divBdr>
    </w:div>
    <w:div w:id="239827477">
      <w:bodyDiv w:val="1"/>
      <w:marLeft w:val="0"/>
      <w:marRight w:val="0"/>
      <w:marTop w:val="0"/>
      <w:marBottom w:val="0"/>
      <w:divBdr>
        <w:top w:val="none" w:sz="0" w:space="0" w:color="auto"/>
        <w:left w:val="none" w:sz="0" w:space="0" w:color="auto"/>
        <w:bottom w:val="none" w:sz="0" w:space="0" w:color="auto"/>
        <w:right w:val="none" w:sz="0" w:space="0" w:color="auto"/>
      </w:divBdr>
    </w:div>
    <w:div w:id="241451783">
      <w:bodyDiv w:val="1"/>
      <w:marLeft w:val="0"/>
      <w:marRight w:val="0"/>
      <w:marTop w:val="0"/>
      <w:marBottom w:val="0"/>
      <w:divBdr>
        <w:top w:val="none" w:sz="0" w:space="0" w:color="auto"/>
        <w:left w:val="none" w:sz="0" w:space="0" w:color="auto"/>
        <w:bottom w:val="none" w:sz="0" w:space="0" w:color="auto"/>
        <w:right w:val="none" w:sz="0" w:space="0" w:color="auto"/>
      </w:divBdr>
    </w:div>
    <w:div w:id="241720574">
      <w:bodyDiv w:val="1"/>
      <w:marLeft w:val="0"/>
      <w:marRight w:val="0"/>
      <w:marTop w:val="0"/>
      <w:marBottom w:val="0"/>
      <w:divBdr>
        <w:top w:val="none" w:sz="0" w:space="0" w:color="auto"/>
        <w:left w:val="none" w:sz="0" w:space="0" w:color="auto"/>
        <w:bottom w:val="none" w:sz="0" w:space="0" w:color="auto"/>
        <w:right w:val="none" w:sz="0" w:space="0" w:color="auto"/>
      </w:divBdr>
    </w:div>
    <w:div w:id="242682683">
      <w:bodyDiv w:val="1"/>
      <w:marLeft w:val="0"/>
      <w:marRight w:val="0"/>
      <w:marTop w:val="0"/>
      <w:marBottom w:val="0"/>
      <w:divBdr>
        <w:top w:val="none" w:sz="0" w:space="0" w:color="auto"/>
        <w:left w:val="none" w:sz="0" w:space="0" w:color="auto"/>
        <w:bottom w:val="none" w:sz="0" w:space="0" w:color="auto"/>
        <w:right w:val="none" w:sz="0" w:space="0" w:color="auto"/>
      </w:divBdr>
    </w:div>
    <w:div w:id="243222367">
      <w:bodyDiv w:val="1"/>
      <w:marLeft w:val="0"/>
      <w:marRight w:val="0"/>
      <w:marTop w:val="0"/>
      <w:marBottom w:val="0"/>
      <w:divBdr>
        <w:top w:val="none" w:sz="0" w:space="0" w:color="auto"/>
        <w:left w:val="none" w:sz="0" w:space="0" w:color="auto"/>
        <w:bottom w:val="none" w:sz="0" w:space="0" w:color="auto"/>
        <w:right w:val="none" w:sz="0" w:space="0" w:color="auto"/>
      </w:divBdr>
    </w:div>
    <w:div w:id="248273895">
      <w:bodyDiv w:val="1"/>
      <w:marLeft w:val="0"/>
      <w:marRight w:val="0"/>
      <w:marTop w:val="0"/>
      <w:marBottom w:val="0"/>
      <w:divBdr>
        <w:top w:val="none" w:sz="0" w:space="0" w:color="auto"/>
        <w:left w:val="none" w:sz="0" w:space="0" w:color="auto"/>
        <w:bottom w:val="none" w:sz="0" w:space="0" w:color="auto"/>
        <w:right w:val="none" w:sz="0" w:space="0" w:color="auto"/>
      </w:divBdr>
    </w:div>
    <w:div w:id="249198351">
      <w:bodyDiv w:val="1"/>
      <w:marLeft w:val="0"/>
      <w:marRight w:val="0"/>
      <w:marTop w:val="0"/>
      <w:marBottom w:val="0"/>
      <w:divBdr>
        <w:top w:val="none" w:sz="0" w:space="0" w:color="auto"/>
        <w:left w:val="none" w:sz="0" w:space="0" w:color="auto"/>
        <w:bottom w:val="none" w:sz="0" w:space="0" w:color="auto"/>
        <w:right w:val="none" w:sz="0" w:space="0" w:color="auto"/>
      </w:divBdr>
    </w:div>
    <w:div w:id="252515844">
      <w:bodyDiv w:val="1"/>
      <w:marLeft w:val="0"/>
      <w:marRight w:val="0"/>
      <w:marTop w:val="0"/>
      <w:marBottom w:val="0"/>
      <w:divBdr>
        <w:top w:val="none" w:sz="0" w:space="0" w:color="auto"/>
        <w:left w:val="none" w:sz="0" w:space="0" w:color="auto"/>
        <w:bottom w:val="none" w:sz="0" w:space="0" w:color="auto"/>
        <w:right w:val="none" w:sz="0" w:space="0" w:color="auto"/>
      </w:divBdr>
    </w:div>
    <w:div w:id="254021428">
      <w:bodyDiv w:val="1"/>
      <w:marLeft w:val="0"/>
      <w:marRight w:val="0"/>
      <w:marTop w:val="0"/>
      <w:marBottom w:val="0"/>
      <w:divBdr>
        <w:top w:val="none" w:sz="0" w:space="0" w:color="auto"/>
        <w:left w:val="none" w:sz="0" w:space="0" w:color="auto"/>
        <w:bottom w:val="none" w:sz="0" w:space="0" w:color="auto"/>
        <w:right w:val="none" w:sz="0" w:space="0" w:color="auto"/>
      </w:divBdr>
    </w:div>
    <w:div w:id="254826386">
      <w:bodyDiv w:val="1"/>
      <w:marLeft w:val="0"/>
      <w:marRight w:val="0"/>
      <w:marTop w:val="0"/>
      <w:marBottom w:val="0"/>
      <w:divBdr>
        <w:top w:val="none" w:sz="0" w:space="0" w:color="auto"/>
        <w:left w:val="none" w:sz="0" w:space="0" w:color="auto"/>
        <w:bottom w:val="none" w:sz="0" w:space="0" w:color="auto"/>
        <w:right w:val="none" w:sz="0" w:space="0" w:color="auto"/>
      </w:divBdr>
      <w:divsChild>
        <w:div w:id="1676224952">
          <w:marLeft w:val="60"/>
          <w:marRight w:val="0"/>
          <w:marTop w:val="15"/>
          <w:marBottom w:val="0"/>
          <w:divBdr>
            <w:top w:val="none" w:sz="0" w:space="0" w:color="auto"/>
            <w:left w:val="none" w:sz="0" w:space="0" w:color="auto"/>
            <w:bottom w:val="none" w:sz="0" w:space="0" w:color="auto"/>
            <w:right w:val="none" w:sz="0" w:space="0" w:color="auto"/>
          </w:divBdr>
        </w:div>
      </w:divsChild>
    </w:div>
    <w:div w:id="255670724">
      <w:bodyDiv w:val="1"/>
      <w:marLeft w:val="0"/>
      <w:marRight w:val="0"/>
      <w:marTop w:val="0"/>
      <w:marBottom w:val="0"/>
      <w:divBdr>
        <w:top w:val="none" w:sz="0" w:space="0" w:color="auto"/>
        <w:left w:val="none" w:sz="0" w:space="0" w:color="auto"/>
        <w:bottom w:val="none" w:sz="0" w:space="0" w:color="auto"/>
        <w:right w:val="none" w:sz="0" w:space="0" w:color="auto"/>
      </w:divBdr>
    </w:div>
    <w:div w:id="255792936">
      <w:bodyDiv w:val="1"/>
      <w:marLeft w:val="0"/>
      <w:marRight w:val="0"/>
      <w:marTop w:val="0"/>
      <w:marBottom w:val="0"/>
      <w:divBdr>
        <w:top w:val="none" w:sz="0" w:space="0" w:color="auto"/>
        <w:left w:val="none" w:sz="0" w:space="0" w:color="auto"/>
        <w:bottom w:val="none" w:sz="0" w:space="0" w:color="auto"/>
        <w:right w:val="none" w:sz="0" w:space="0" w:color="auto"/>
      </w:divBdr>
    </w:div>
    <w:div w:id="259872288">
      <w:bodyDiv w:val="1"/>
      <w:marLeft w:val="0"/>
      <w:marRight w:val="0"/>
      <w:marTop w:val="0"/>
      <w:marBottom w:val="0"/>
      <w:divBdr>
        <w:top w:val="none" w:sz="0" w:space="0" w:color="auto"/>
        <w:left w:val="none" w:sz="0" w:space="0" w:color="auto"/>
        <w:bottom w:val="none" w:sz="0" w:space="0" w:color="auto"/>
        <w:right w:val="none" w:sz="0" w:space="0" w:color="auto"/>
      </w:divBdr>
    </w:div>
    <w:div w:id="261425695">
      <w:bodyDiv w:val="1"/>
      <w:marLeft w:val="0"/>
      <w:marRight w:val="0"/>
      <w:marTop w:val="0"/>
      <w:marBottom w:val="0"/>
      <w:divBdr>
        <w:top w:val="none" w:sz="0" w:space="0" w:color="auto"/>
        <w:left w:val="none" w:sz="0" w:space="0" w:color="auto"/>
        <w:bottom w:val="none" w:sz="0" w:space="0" w:color="auto"/>
        <w:right w:val="none" w:sz="0" w:space="0" w:color="auto"/>
      </w:divBdr>
      <w:divsChild>
        <w:div w:id="308284817">
          <w:marLeft w:val="1166"/>
          <w:marRight w:val="0"/>
          <w:marTop w:val="115"/>
          <w:marBottom w:val="0"/>
          <w:divBdr>
            <w:top w:val="none" w:sz="0" w:space="0" w:color="auto"/>
            <w:left w:val="none" w:sz="0" w:space="0" w:color="auto"/>
            <w:bottom w:val="none" w:sz="0" w:space="0" w:color="auto"/>
            <w:right w:val="none" w:sz="0" w:space="0" w:color="auto"/>
          </w:divBdr>
        </w:div>
        <w:div w:id="745613638">
          <w:marLeft w:val="1166"/>
          <w:marRight w:val="0"/>
          <w:marTop w:val="115"/>
          <w:marBottom w:val="0"/>
          <w:divBdr>
            <w:top w:val="none" w:sz="0" w:space="0" w:color="auto"/>
            <w:left w:val="none" w:sz="0" w:space="0" w:color="auto"/>
            <w:bottom w:val="none" w:sz="0" w:space="0" w:color="auto"/>
            <w:right w:val="none" w:sz="0" w:space="0" w:color="auto"/>
          </w:divBdr>
        </w:div>
        <w:div w:id="790173086">
          <w:marLeft w:val="1166"/>
          <w:marRight w:val="0"/>
          <w:marTop w:val="115"/>
          <w:marBottom w:val="0"/>
          <w:divBdr>
            <w:top w:val="none" w:sz="0" w:space="0" w:color="auto"/>
            <w:left w:val="none" w:sz="0" w:space="0" w:color="auto"/>
            <w:bottom w:val="none" w:sz="0" w:space="0" w:color="auto"/>
            <w:right w:val="none" w:sz="0" w:space="0" w:color="auto"/>
          </w:divBdr>
        </w:div>
        <w:div w:id="956720270">
          <w:marLeft w:val="547"/>
          <w:marRight w:val="0"/>
          <w:marTop w:val="134"/>
          <w:marBottom w:val="0"/>
          <w:divBdr>
            <w:top w:val="none" w:sz="0" w:space="0" w:color="auto"/>
            <w:left w:val="none" w:sz="0" w:space="0" w:color="auto"/>
            <w:bottom w:val="none" w:sz="0" w:space="0" w:color="auto"/>
            <w:right w:val="none" w:sz="0" w:space="0" w:color="auto"/>
          </w:divBdr>
        </w:div>
        <w:div w:id="1606620821">
          <w:marLeft w:val="547"/>
          <w:marRight w:val="0"/>
          <w:marTop w:val="134"/>
          <w:marBottom w:val="0"/>
          <w:divBdr>
            <w:top w:val="none" w:sz="0" w:space="0" w:color="auto"/>
            <w:left w:val="none" w:sz="0" w:space="0" w:color="auto"/>
            <w:bottom w:val="none" w:sz="0" w:space="0" w:color="auto"/>
            <w:right w:val="none" w:sz="0" w:space="0" w:color="auto"/>
          </w:divBdr>
        </w:div>
        <w:div w:id="1714767660">
          <w:marLeft w:val="1166"/>
          <w:marRight w:val="0"/>
          <w:marTop w:val="115"/>
          <w:marBottom w:val="0"/>
          <w:divBdr>
            <w:top w:val="none" w:sz="0" w:space="0" w:color="auto"/>
            <w:left w:val="none" w:sz="0" w:space="0" w:color="auto"/>
            <w:bottom w:val="none" w:sz="0" w:space="0" w:color="auto"/>
            <w:right w:val="none" w:sz="0" w:space="0" w:color="auto"/>
          </w:divBdr>
        </w:div>
        <w:div w:id="1785072426">
          <w:marLeft w:val="1166"/>
          <w:marRight w:val="0"/>
          <w:marTop w:val="115"/>
          <w:marBottom w:val="0"/>
          <w:divBdr>
            <w:top w:val="none" w:sz="0" w:space="0" w:color="auto"/>
            <w:left w:val="none" w:sz="0" w:space="0" w:color="auto"/>
            <w:bottom w:val="none" w:sz="0" w:space="0" w:color="auto"/>
            <w:right w:val="none" w:sz="0" w:space="0" w:color="auto"/>
          </w:divBdr>
        </w:div>
        <w:div w:id="1854034748">
          <w:marLeft w:val="1166"/>
          <w:marRight w:val="0"/>
          <w:marTop w:val="115"/>
          <w:marBottom w:val="0"/>
          <w:divBdr>
            <w:top w:val="none" w:sz="0" w:space="0" w:color="auto"/>
            <w:left w:val="none" w:sz="0" w:space="0" w:color="auto"/>
            <w:bottom w:val="none" w:sz="0" w:space="0" w:color="auto"/>
            <w:right w:val="none" w:sz="0" w:space="0" w:color="auto"/>
          </w:divBdr>
        </w:div>
      </w:divsChild>
    </w:div>
    <w:div w:id="263533872">
      <w:bodyDiv w:val="1"/>
      <w:marLeft w:val="0"/>
      <w:marRight w:val="0"/>
      <w:marTop w:val="0"/>
      <w:marBottom w:val="0"/>
      <w:divBdr>
        <w:top w:val="none" w:sz="0" w:space="0" w:color="auto"/>
        <w:left w:val="none" w:sz="0" w:space="0" w:color="auto"/>
        <w:bottom w:val="none" w:sz="0" w:space="0" w:color="auto"/>
        <w:right w:val="none" w:sz="0" w:space="0" w:color="auto"/>
      </w:divBdr>
    </w:div>
    <w:div w:id="263609932">
      <w:bodyDiv w:val="1"/>
      <w:marLeft w:val="0"/>
      <w:marRight w:val="0"/>
      <w:marTop w:val="0"/>
      <w:marBottom w:val="0"/>
      <w:divBdr>
        <w:top w:val="none" w:sz="0" w:space="0" w:color="auto"/>
        <w:left w:val="none" w:sz="0" w:space="0" w:color="auto"/>
        <w:bottom w:val="none" w:sz="0" w:space="0" w:color="auto"/>
        <w:right w:val="none" w:sz="0" w:space="0" w:color="auto"/>
      </w:divBdr>
    </w:div>
    <w:div w:id="264268297">
      <w:bodyDiv w:val="1"/>
      <w:marLeft w:val="0"/>
      <w:marRight w:val="0"/>
      <w:marTop w:val="0"/>
      <w:marBottom w:val="0"/>
      <w:divBdr>
        <w:top w:val="none" w:sz="0" w:space="0" w:color="auto"/>
        <w:left w:val="none" w:sz="0" w:space="0" w:color="auto"/>
        <w:bottom w:val="none" w:sz="0" w:space="0" w:color="auto"/>
        <w:right w:val="none" w:sz="0" w:space="0" w:color="auto"/>
      </w:divBdr>
    </w:div>
    <w:div w:id="266159068">
      <w:bodyDiv w:val="1"/>
      <w:marLeft w:val="0"/>
      <w:marRight w:val="0"/>
      <w:marTop w:val="0"/>
      <w:marBottom w:val="0"/>
      <w:divBdr>
        <w:top w:val="none" w:sz="0" w:space="0" w:color="auto"/>
        <w:left w:val="none" w:sz="0" w:space="0" w:color="auto"/>
        <w:bottom w:val="none" w:sz="0" w:space="0" w:color="auto"/>
        <w:right w:val="none" w:sz="0" w:space="0" w:color="auto"/>
      </w:divBdr>
    </w:div>
    <w:div w:id="267852173">
      <w:bodyDiv w:val="1"/>
      <w:marLeft w:val="0"/>
      <w:marRight w:val="0"/>
      <w:marTop w:val="0"/>
      <w:marBottom w:val="0"/>
      <w:divBdr>
        <w:top w:val="none" w:sz="0" w:space="0" w:color="auto"/>
        <w:left w:val="none" w:sz="0" w:space="0" w:color="auto"/>
        <w:bottom w:val="none" w:sz="0" w:space="0" w:color="auto"/>
        <w:right w:val="none" w:sz="0" w:space="0" w:color="auto"/>
      </w:divBdr>
    </w:div>
    <w:div w:id="269557914">
      <w:bodyDiv w:val="1"/>
      <w:marLeft w:val="0"/>
      <w:marRight w:val="0"/>
      <w:marTop w:val="0"/>
      <w:marBottom w:val="0"/>
      <w:divBdr>
        <w:top w:val="none" w:sz="0" w:space="0" w:color="auto"/>
        <w:left w:val="none" w:sz="0" w:space="0" w:color="auto"/>
        <w:bottom w:val="none" w:sz="0" w:space="0" w:color="auto"/>
        <w:right w:val="none" w:sz="0" w:space="0" w:color="auto"/>
      </w:divBdr>
    </w:div>
    <w:div w:id="270747988">
      <w:bodyDiv w:val="1"/>
      <w:marLeft w:val="0"/>
      <w:marRight w:val="0"/>
      <w:marTop w:val="0"/>
      <w:marBottom w:val="0"/>
      <w:divBdr>
        <w:top w:val="none" w:sz="0" w:space="0" w:color="auto"/>
        <w:left w:val="none" w:sz="0" w:space="0" w:color="auto"/>
        <w:bottom w:val="none" w:sz="0" w:space="0" w:color="auto"/>
        <w:right w:val="none" w:sz="0" w:space="0" w:color="auto"/>
      </w:divBdr>
      <w:divsChild>
        <w:div w:id="299002748">
          <w:marLeft w:val="1166"/>
          <w:marRight w:val="0"/>
          <w:marTop w:val="96"/>
          <w:marBottom w:val="0"/>
          <w:divBdr>
            <w:top w:val="none" w:sz="0" w:space="0" w:color="auto"/>
            <w:left w:val="none" w:sz="0" w:space="0" w:color="auto"/>
            <w:bottom w:val="none" w:sz="0" w:space="0" w:color="auto"/>
            <w:right w:val="none" w:sz="0" w:space="0" w:color="auto"/>
          </w:divBdr>
        </w:div>
      </w:divsChild>
    </w:div>
    <w:div w:id="271326240">
      <w:bodyDiv w:val="1"/>
      <w:marLeft w:val="0"/>
      <w:marRight w:val="0"/>
      <w:marTop w:val="0"/>
      <w:marBottom w:val="0"/>
      <w:divBdr>
        <w:top w:val="none" w:sz="0" w:space="0" w:color="auto"/>
        <w:left w:val="none" w:sz="0" w:space="0" w:color="auto"/>
        <w:bottom w:val="none" w:sz="0" w:space="0" w:color="auto"/>
        <w:right w:val="none" w:sz="0" w:space="0" w:color="auto"/>
      </w:divBdr>
    </w:div>
    <w:div w:id="272372144">
      <w:bodyDiv w:val="1"/>
      <w:marLeft w:val="0"/>
      <w:marRight w:val="0"/>
      <w:marTop w:val="0"/>
      <w:marBottom w:val="0"/>
      <w:divBdr>
        <w:top w:val="none" w:sz="0" w:space="0" w:color="auto"/>
        <w:left w:val="none" w:sz="0" w:space="0" w:color="auto"/>
        <w:bottom w:val="none" w:sz="0" w:space="0" w:color="auto"/>
        <w:right w:val="none" w:sz="0" w:space="0" w:color="auto"/>
      </w:divBdr>
    </w:div>
    <w:div w:id="272782524">
      <w:bodyDiv w:val="1"/>
      <w:marLeft w:val="0"/>
      <w:marRight w:val="0"/>
      <w:marTop w:val="0"/>
      <w:marBottom w:val="0"/>
      <w:divBdr>
        <w:top w:val="none" w:sz="0" w:space="0" w:color="auto"/>
        <w:left w:val="none" w:sz="0" w:space="0" w:color="auto"/>
        <w:bottom w:val="none" w:sz="0" w:space="0" w:color="auto"/>
        <w:right w:val="none" w:sz="0" w:space="0" w:color="auto"/>
      </w:divBdr>
    </w:div>
    <w:div w:id="272978920">
      <w:bodyDiv w:val="1"/>
      <w:marLeft w:val="0"/>
      <w:marRight w:val="0"/>
      <w:marTop w:val="0"/>
      <w:marBottom w:val="0"/>
      <w:divBdr>
        <w:top w:val="none" w:sz="0" w:space="0" w:color="auto"/>
        <w:left w:val="none" w:sz="0" w:space="0" w:color="auto"/>
        <w:bottom w:val="none" w:sz="0" w:space="0" w:color="auto"/>
        <w:right w:val="none" w:sz="0" w:space="0" w:color="auto"/>
      </w:divBdr>
    </w:div>
    <w:div w:id="274026642">
      <w:bodyDiv w:val="1"/>
      <w:marLeft w:val="0"/>
      <w:marRight w:val="0"/>
      <w:marTop w:val="0"/>
      <w:marBottom w:val="0"/>
      <w:divBdr>
        <w:top w:val="none" w:sz="0" w:space="0" w:color="auto"/>
        <w:left w:val="none" w:sz="0" w:space="0" w:color="auto"/>
        <w:bottom w:val="none" w:sz="0" w:space="0" w:color="auto"/>
        <w:right w:val="none" w:sz="0" w:space="0" w:color="auto"/>
      </w:divBdr>
      <w:divsChild>
        <w:div w:id="1292707586">
          <w:marLeft w:val="0"/>
          <w:marRight w:val="0"/>
          <w:marTop w:val="0"/>
          <w:marBottom w:val="0"/>
          <w:divBdr>
            <w:top w:val="none" w:sz="0" w:space="0" w:color="auto"/>
            <w:left w:val="none" w:sz="0" w:space="0" w:color="auto"/>
            <w:bottom w:val="none" w:sz="0" w:space="0" w:color="auto"/>
            <w:right w:val="none" w:sz="0" w:space="0" w:color="auto"/>
          </w:divBdr>
          <w:divsChild>
            <w:div w:id="1306740783">
              <w:marLeft w:val="0"/>
              <w:marRight w:val="0"/>
              <w:marTop w:val="0"/>
              <w:marBottom w:val="0"/>
              <w:divBdr>
                <w:top w:val="none" w:sz="0" w:space="0" w:color="auto"/>
                <w:left w:val="none" w:sz="0" w:space="0" w:color="auto"/>
                <w:bottom w:val="none" w:sz="0" w:space="0" w:color="auto"/>
                <w:right w:val="none" w:sz="0" w:space="0" w:color="auto"/>
              </w:divBdr>
              <w:divsChild>
                <w:div w:id="16828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136303">
      <w:bodyDiv w:val="1"/>
      <w:marLeft w:val="0"/>
      <w:marRight w:val="0"/>
      <w:marTop w:val="0"/>
      <w:marBottom w:val="0"/>
      <w:divBdr>
        <w:top w:val="none" w:sz="0" w:space="0" w:color="auto"/>
        <w:left w:val="none" w:sz="0" w:space="0" w:color="auto"/>
        <w:bottom w:val="none" w:sz="0" w:space="0" w:color="auto"/>
        <w:right w:val="none" w:sz="0" w:space="0" w:color="auto"/>
      </w:divBdr>
    </w:div>
    <w:div w:id="276528626">
      <w:bodyDiv w:val="1"/>
      <w:marLeft w:val="0"/>
      <w:marRight w:val="0"/>
      <w:marTop w:val="0"/>
      <w:marBottom w:val="0"/>
      <w:divBdr>
        <w:top w:val="none" w:sz="0" w:space="0" w:color="auto"/>
        <w:left w:val="none" w:sz="0" w:space="0" w:color="auto"/>
        <w:bottom w:val="none" w:sz="0" w:space="0" w:color="auto"/>
        <w:right w:val="none" w:sz="0" w:space="0" w:color="auto"/>
      </w:divBdr>
    </w:div>
    <w:div w:id="278024752">
      <w:bodyDiv w:val="1"/>
      <w:marLeft w:val="0"/>
      <w:marRight w:val="0"/>
      <w:marTop w:val="0"/>
      <w:marBottom w:val="0"/>
      <w:divBdr>
        <w:top w:val="none" w:sz="0" w:space="0" w:color="auto"/>
        <w:left w:val="none" w:sz="0" w:space="0" w:color="auto"/>
        <w:bottom w:val="none" w:sz="0" w:space="0" w:color="auto"/>
        <w:right w:val="none" w:sz="0" w:space="0" w:color="auto"/>
      </w:divBdr>
    </w:div>
    <w:div w:id="278604802">
      <w:bodyDiv w:val="1"/>
      <w:marLeft w:val="0"/>
      <w:marRight w:val="0"/>
      <w:marTop w:val="0"/>
      <w:marBottom w:val="0"/>
      <w:divBdr>
        <w:top w:val="none" w:sz="0" w:space="0" w:color="auto"/>
        <w:left w:val="none" w:sz="0" w:space="0" w:color="auto"/>
        <w:bottom w:val="none" w:sz="0" w:space="0" w:color="auto"/>
        <w:right w:val="none" w:sz="0" w:space="0" w:color="auto"/>
      </w:divBdr>
    </w:div>
    <w:div w:id="279990614">
      <w:bodyDiv w:val="1"/>
      <w:marLeft w:val="0"/>
      <w:marRight w:val="0"/>
      <w:marTop w:val="0"/>
      <w:marBottom w:val="0"/>
      <w:divBdr>
        <w:top w:val="none" w:sz="0" w:space="0" w:color="auto"/>
        <w:left w:val="none" w:sz="0" w:space="0" w:color="auto"/>
        <w:bottom w:val="none" w:sz="0" w:space="0" w:color="auto"/>
        <w:right w:val="none" w:sz="0" w:space="0" w:color="auto"/>
      </w:divBdr>
    </w:div>
    <w:div w:id="280574496">
      <w:bodyDiv w:val="1"/>
      <w:marLeft w:val="0"/>
      <w:marRight w:val="0"/>
      <w:marTop w:val="0"/>
      <w:marBottom w:val="0"/>
      <w:divBdr>
        <w:top w:val="none" w:sz="0" w:space="0" w:color="auto"/>
        <w:left w:val="none" w:sz="0" w:space="0" w:color="auto"/>
        <w:bottom w:val="none" w:sz="0" w:space="0" w:color="auto"/>
        <w:right w:val="none" w:sz="0" w:space="0" w:color="auto"/>
      </w:divBdr>
    </w:div>
    <w:div w:id="280961373">
      <w:bodyDiv w:val="1"/>
      <w:marLeft w:val="0"/>
      <w:marRight w:val="0"/>
      <w:marTop w:val="0"/>
      <w:marBottom w:val="0"/>
      <w:divBdr>
        <w:top w:val="none" w:sz="0" w:space="0" w:color="auto"/>
        <w:left w:val="none" w:sz="0" w:space="0" w:color="auto"/>
        <w:bottom w:val="none" w:sz="0" w:space="0" w:color="auto"/>
        <w:right w:val="none" w:sz="0" w:space="0" w:color="auto"/>
      </w:divBdr>
    </w:div>
    <w:div w:id="282880368">
      <w:bodyDiv w:val="1"/>
      <w:marLeft w:val="0"/>
      <w:marRight w:val="0"/>
      <w:marTop w:val="0"/>
      <w:marBottom w:val="0"/>
      <w:divBdr>
        <w:top w:val="none" w:sz="0" w:space="0" w:color="auto"/>
        <w:left w:val="none" w:sz="0" w:space="0" w:color="auto"/>
        <w:bottom w:val="none" w:sz="0" w:space="0" w:color="auto"/>
        <w:right w:val="none" w:sz="0" w:space="0" w:color="auto"/>
      </w:divBdr>
    </w:div>
    <w:div w:id="282923118">
      <w:bodyDiv w:val="1"/>
      <w:marLeft w:val="0"/>
      <w:marRight w:val="0"/>
      <w:marTop w:val="0"/>
      <w:marBottom w:val="0"/>
      <w:divBdr>
        <w:top w:val="none" w:sz="0" w:space="0" w:color="auto"/>
        <w:left w:val="none" w:sz="0" w:space="0" w:color="auto"/>
        <w:bottom w:val="none" w:sz="0" w:space="0" w:color="auto"/>
        <w:right w:val="none" w:sz="0" w:space="0" w:color="auto"/>
      </w:divBdr>
    </w:div>
    <w:div w:id="286934410">
      <w:bodyDiv w:val="1"/>
      <w:marLeft w:val="0"/>
      <w:marRight w:val="0"/>
      <w:marTop w:val="0"/>
      <w:marBottom w:val="0"/>
      <w:divBdr>
        <w:top w:val="none" w:sz="0" w:space="0" w:color="auto"/>
        <w:left w:val="none" w:sz="0" w:space="0" w:color="auto"/>
        <w:bottom w:val="none" w:sz="0" w:space="0" w:color="auto"/>
        <w:right w:val="none" w:sz="0" w:space="0" w:color="auto"/>
      </w:divBdr>
    </w:div>
    <w:div w:id="288360053">
      <w:bodyDiv w:val="1"/>
      <w:marLeft w:val="0"/>
      <w:marRight w:val="0"/>
      <w:marTop w:val="0"/>
      <w:marBottom w:val="0"/>
      <w:divBdr>
        <w:top w:val="none" w:sz="0" w:space="0" w:color="auto"/>
        <w:left w:val="none" w:sz="0" w:space="0" w:color="auto"/>
        <w:bottom w:val="none" w:sz="0" w:space="0" w:color="auto"/>
        <w:right w:val="none" w:sz="0" w:space="0" w:color="auto"/>
      </w:divBdr>
    </w:div>
    <w:div w:id="288367533">
      <w:bodyDiv w:val="1"/>
      <w:marLeft w:val="0"/>
      <w:marRight w:val="0"/>
      <w:marTop w:val="0"/>
      <w:marBottom w:val="0"/>
      <w:divBdr>
        <w:top w:val="none" w:sz="0" w:space="0" w:color="auto"/>
        <w:left w:val="none" w:sz="0" w:space="0" w:color="auto"/>
        <w:bottom w:val="none" w:sz="0" w:space="0" w:color="auto"/>
        <w:right w:val="none" w:sz="0" w:space="0" w:color="auto"/>
      </w:divBdr>
    </w:div>
    <w:div w:id="288825105">
      <w:bodyDiv w:val="1"/>
      <w:marLeft w:val="0"/>
      <w:marRight w:val="0"/>
      <w:marTop w:val="0"/>
      <w:marBottom w:val="0"/>
      <w:divBdr>
        <w:top w:val="none" w:sz="0" w:space="0" w:color="auto"/>
        <w:left w:val="none" w:sz="0" w:space="0" w:color="auto"/>
        <w:bottom w:val="none" w:sz="0" w:space="0" w:color="auto"/>
        <w:right w:val="none" w:sz="0" w:space="0" w:color="auto"/>
      </w:divBdr>
    </w:div>
    <w:div w:id="289896126">
      <w:bodyDiv w:val="1"/>
      <w:marLeft w:val="0"/>
      <w:marRight w:val="0"/>
      <w:marTop w:val="0"/>
      <w:marBottom w:val="0"/>
      <w:divBdr>
        <w:top w:val="none" w:sz="0" w:space="0" w:color="auto"/>
        <w:left w:val="none" w:sz="0" w:space="0" w:color="auto"/>
        <w:bottom w:val="none" w:sz="0" w:space="0" w:color="auto"/>
        <w:right w:val="none" w:sz="0" w:space="0" w:color="auto"/>
      </w:divBdr>
    </w:div>
    <w:div w:id="291178690">
      <w:bodyDiv w:val="1"/>
      <w:marLeft w:val="0"/>
      <w:marRight w:val="0"/>
      <w:marTop w:val="0"/>
      <w:marBottom w:val="0"/>
      <w:divBdr>
        <w:top w:val="none" w:sz="0" w:space="0" w:color="auto"/>
        <w:left w:val="none" w:sz="0" w:space="0" w:color="auto"/>
        <w:bottom w:val="none" w:sz="0" w:space="0" w:color="auto"/>
        <w:right w:val="none" w:sz="0" w:space="0" w:color="auto"/>
      </w:divBdr>
    </w:div>
    <w:div w:id="296566698">
      <w:bodyDiv w:val="1"/>
      <w:marLeft w:val="0"/>
      <w:marRight w:val="0"/>
      <w:marTop w:val="0"/>
      <w:marBottom w:val="0"/>
      <w:divBdr>
        <w:top w:val="none" w:sz="0" w:space="0" w:color="auto"/>
        <w:left w:val="none" w:sz="0" w:space="0" w:color="auto"/>
        <w:bottom w:val="none" w:sz="0" w:space="0" w:color="auto"/>
        <w:right w:val="none" w:sz="0" w:space="0" w:color="auto"/>
      </w:divBdr>
    </w:div>
    <w:div w:id="299112559">
      <w:bodyDiv w:val="1"/>
      <w:marLeft w:val="0"/>
      <w:marRight w:val="0"/>
      <w:marTop w:val="0"/>
      <w:marBottom w:val="0"/>
      <w:divBdr>
        <w:top w:val="none" w:sz="0" w:space="0" w:color="auto"/>
        <w:left w:val="none" w:sz="0" w:space="0" w:color="auto"/>
        <w:bottom w:val="none" w:sz="0" w:space="0" w:color="auto"/>
        <w:right w:val="none" w:sz="0" w:space="0" w:color="auto"/>
      </w:divBdr>
    </w:div>
    <w:div w:id="299726606">
      <w:bodyDiv w:val="1"/>
      <w:marLeft w:val="0"/>
      <w:marRight w:val="0"/>
      <w:marTop w:val="0"/>
      <w:marBottom w:val="0"/>
      <w:divBdr>
        <w:top w:val="none" w:sz="0" w:space="0" w:color="auto"/>
        <w:left w:val="none" w:sz="0" w:space="0" w:color="auto"/>
        <w:bottom w:val="none" w:sz="0" w:space="0" w:color="auto"/>
        <w:right w:val="none" w:sz="0" w:space="0" w:color="auto"/>
      </w:divBdr>
    </w:div>
    <w:div w:id="303050584">
      <w:bodyDiv w:val="1"/>
      <w:marLeft w:val="0"/>
      <w:marRight w:val="0"/>
      <w:marTop w:val="0"/>
      <w:marBottom w:val="0"/>
      <w:divBdr>
        <w:top w:val="none" w:sz="0" w:space="0" w:color="auto"/>
        <w:left w:val="none" w:sz="0" w:space="0" w:color="auto"/>
        <w:bottom w:val="none" w:sz="0" w:space="0" w:color="auto"/>
        <w:right w:val="none" w:sz="0" w:space="0" w:color="auto"/>
      </w:divBdr>
    </w:div>
    <w:div w:id="303319847">
      <w:bodyDiv w:val="1"/>
      <w:marLeft w:val="0"/>
      <w:marRight w:val="0"/>
      <w:marTop w:val="0"/>
      <w:marBottom w:val="0"/>
      <w:divBdr>
        <w:top w:val="none" w:sz="0" w:space="0" w:color="auto"/>
        <w:left w:val="none" w:sz="0" w:space="0" w:color="auto"/>
        <w:bottom w:val="none" w:sz="0" w:space="0" w:color="auto"/>
        <w:right w:val="none" w:sz="0" w:space="0" w:color="auto"/>
      </w:divBdr>
    </w:div>
    <w:div w:id="305083820">
      <w:bodyDiv w:val="1"/>
      <w:marLeft w:val="0"/>
      <w:marRight w:val="0"/>
      <w:marTop w:val="0"/>
      <w:marBottom w:val="0"/>
      <w:divBdr>
        <w:top w:val="none" w:sz="0" w:space="0" w:color="auto"/>
        <w:left w:val="none" w:sz="0" w:space="0" w:color="auto"/>
        <w:bottom w:val="none" w:sz="0" w:space="0" w:color="auto"/>
        <w:right w:val="none" w:sz="0" w:space="0" w:color="auto"/>
      </w:divBdr>
    </w:div>
    <w:div w:id="306322515">
      <w:bodyDiv w:val="1"/>
      <w:marLeft w:val="0"/>
      <w:marRight w:val="0"/>
      <w:marTop w:val="0"/>
      <w:marBottom w:val="0"/>
      <w:divBdr>
        <w:top w:val="none" w:sz="0" w:space="0" w:color="auto"/>
        <w:left w:val="none" w:sz="0" w:space="0" w:color="auto"/>
        <w:bottom w:val="none" w:sz="0" w:space="0" w:color="auto"/>
        <w:right w:val="none" w:sz="0" w:space="0" w:color="auto"/>
      </w:divBdr>
    </w:div>
    <w:div w:id="309555726">
      <w:bodyDiv w:val="1"/>
      <w:marLeft w:val="0"/>
      <w:marRight w:val="0"/>
      <w:marTop w:val="0"/>
      <w:marBottom w:val="0"/>
      <w:divBdr>
        <w:top w:val="none" w:sz="0" w:space="0" w:color="auto"/>
        <w:left w:val="none" w:sz="0" w:space="0" w:color="auto"/>
        <w:bottom w:val="none" w:sz="0" w:space="0" w:color="auto"/>
        <w:right w:val="none" w:sz="0" w:space="0" w:color="auto"/>
      </w:divBdr>
    </w:div>
    <w:div w:id="316766968">
      <w:bodyDiv w:val="1"/>
      <w:marLeft w:val="0"/>
      <w:marRight w:val="0"/>
      <w:marTop w:val="0"/>
      <w:marBottom w:val="0"/>
      <w:divBdr>
        <w:top w:val="none" w:sz="0" w:space="0" w:color="auto"/>
        <w:left w:val="none" w:sz="0" w:space="0" w:color="auto"/>
        <w:bottom w:val="none" w:sz="0" w:space="0" w:color="auto"/>
        <w:right w:val="none" w:sz="0" w:space="0" w:color="auto"/>
      </w:divBdr>
    </w:div>
    <w:div w:id="317418865">
      <w:bodyDiv w:val="1"/>
      <w:marLeft w:val="0"/>
      <w:marRight w:val="0"/>
      <w:marTop w:val="0"/>
      <w:marBottom w:val="0"/>
      <w:divBdr>
        <w:top w:val="none" w:sz="0" w:space="0" w:color="auto"/>
        <w:left w:val="none" w:sz="0" w:space="0" w:color="auto"/>
        <w:bottom w:val="none" w:sz="0" w:space="0" w:color="auto"/>
        <w:right w:val="none" w:sz="0" w:space="0" w:color="auto"/>
      </w:divBdr>
    </w:div>
    <w:div w:id="318773816">
      <w:bodyDiv w:val="1"/>
      <w:marLeft w:val="0"/>
      <w:marRight w:val="0"/>
      <w:marTop w:val="0"/>
      <w:marBottom w:val="0"/>
      <w:divBdr>
        <w:top w:val="none" w:sz="0" w:space="0" w:color="auto"/>
        <w:left w:val="none" w:sz="0" w:space="0" w:color="auto"/>
        <w:bottom w:val="none" w:sz="0" w:space="0" w:color="auto"/>
        <w:right w:val="none" w:sz="0" w:space="0" w:color="auto"/>
      </w:divBdr>
    </w:div>
    <w:div w:id="320735172">
      <w:bodyDiv w:val="1"/>
      <w:marLeft w:val="0"/>
      <w:marRight w:val="0"/>
      <w:marTop w:val="0"/>
      <w:marBottom w:val="0"/>
      <w:divBdr>
        <w:top w:val="none" w:sz="0" w:space="0" w:color="auto"/>
        <w:left w:val="none" w:sz="0" w:space="0" w:color="auto"/>
        <w:bottom w:val="none" w:sz="0" w:space="0" w:color="auto"/>
        <w:right w:val="none" w:sz="0" w:space="0" w:color="auto"/>
      </w:divBdr>
    </w:div>
    <w:div w:id="321158612">
      <w:bodyDiv w:val="1"/>
      <w:marLeft w:val="0"/>
      <w:marRight w:val="0"/>
      <w:marTop w:val="0"/>
      <w:marBottom w:val="0"/>
      <w:divBdr>
        <w:top w:val="none" w:sz="0" w:space="0" w:color="auto"/>
        <w:left w:val="none" w:sz="0" w:space="0" w:color="auto"/>
        <w:bottom w:val="none" w:sz="0" w:space="0" w:color="auto"/>
        <w:right w:val="none" w:sz="0" w:space="0" w:color="auto"/>
      </w:divBdr>
    </w:div>
    <w:div w:id="322121678">
      <w:bodyDiv w:val="1"/>
      <w:marLeft w:val="0"/>
      <w:marRight w:val="0"/>
      <w:marTop w:val="0"/>
      <w:marBottom w:val="0"/>
      <w:divBdr>
        <w:top w:val="none" w:sz="0" w:space="0" w:color="auto"/>
        <w:left w:val="none" w:sz="0" w:space="0" w:color="auto"/>
        <w:bottom w:val="none" w:sz="0" w:space="0" w:color="auto"/>
        <w:right w:val="none" w:sz="0" w:space="0" w:color="auto"/>
      </w:divBdr>
    </w:div>
    <w:div w:id="322466619">
      <w:bodyDiv w:val="1"/>
      <w:marLeft w:val="0"/>
      <w:marRight w:val="0"/>
      <w:marTop w:val="0"/>
      <w:marBottom w:val="0"/>
      <w:divBdr>
        <w:top w:val="none" w:sz="0" w:space="0" w:color="auto"/>
        <w:left w:val="none" w:sz="0" w:space="0" w:color="auto"/>
        <w:bottom w:val="none" w:sz="0" w:space="0" w:color="auto"/>
        <w:right w:val="none" w:sz="0" w:space="0" w:color="auto"/>
      </w:divBdr>
    </w:div>
    <w:div w:id="325667791">
      <w:bodyDiv w:val="1"/>
      <w:marLeft w:val="0"/>
      <w:marRight w:val="0"/>
      <w:marTop w:val="0"/>
      <w:marBottom w:val="0"/>
      <w:divBdr>
        <w:top w:val="none" w:sz="0" w:space="0" w:color="auto"/>
        <w:left w:val="none" w:sz="0" w:space="0" w:color="auto"/>
        <w:bottom w:val="none" w:sz="0" w:space="0" w:color="auto"/>
        <w:right w:val="none" w:sz="0" w:space="0" w:color="auto"/>
      </w:divBdr>
    </w:div>
    <w:div w:id="325714212">
      <w:bodyDiv w:val="1"/>
      <w:marLeft w:val="0"/>
      <w:marRight w:val="0"/>
      <w:marTop w:val="0"/>
      <w:marBottom w:val="0"/>
      <w:divBdr>
        <w:top w:val="none" w:sz="0" w:space="0" w:color="auto"/>
        <w:left w:val="none" w:sz="0" w:space="0" w:color="auto"/>
        <w:bottom w:val="none" w:sz="0" w:space="0" w:color="auto"/>
        <w:right w:val="none" w:sz="0" w:space="0" w:color="auto"/>
      </w:divBdr>
    </w:div>
    <w:div w:id="326440147">
      <w:bodyDiv w:val="1"/>
      <w:marLeft w:val="0"/>
      <w:marRight w:val="0"/>
      <w:marTop w:val="0"/>
      <w:marBottom w:val="0"/>
      <w:divBdr>
        <w:top w:val="none" w:sz="0" w:space="0" w:color="auto"/>
        <w:left w:val="none" w:sz="0" w:space="0" w:color="auto"/>
        <w:bottom w:val="none" w:sz="0" w:space="0" w:color="auto"/>
        <w:right w:val="none" w:sz="0" w:space="0" w:color="auto"/>
      </w:divBdr>
    </w:div>
    <w:div w:id="327097825">
      <w:bodyDiv w:val="1"/>
      <w:marLeft w:val="0"/>
      <w:marRight w:val="0"/>
      <w:marTop w:val="0"/>
      <w:marBottom w:val="0"/>
      <w:divBdr>
        <w:top w:val="none" w:sz="0" w:space="0" w:color="auto"/>
        <w:left w:val="none" w:sz="0" w:space="0" w:color="auto"/>
        <w:bottom w:val="none" w:sz="0" w:space="0" w:color="auto"/>
        <w:right w:val="none" w:sz="0" w:space="0" w:color="auto"/>
      </w:divBdr>
    </w:div>
    <w:div w:id="328674055">
      <w:bodyDiv w:val="1"/>
      <w:marLeft w:val="0"/>
      <w:marRight w:val="0"/>
      <w:marTop w:val="0"/>
      <w:marBottom w:val="0"/>
      <w:divBdr>
        <w:top w:val="none" w:sz="0" w:space="0" w:color="auto"/>
        <w:left w:val="none" w:sz="0" w:space="0" w:color="auto"/>
        <w:bottom w:val="none" w:sz="0" w:space="0" w:color="auto"/>
        <w:right w:val="none" w:sz="0" w:space="0" w:color="auto"/>
      </w:divBdr>
    </w:div>
    <w:div w:id="328946936">
      <w:bodyDiv w:val="1"/>
      <w:marLeft w:val="0"/>
      <w:marRight w:val="0"/>
      <w:marTop w:val="0"/>
      <w:marBottom w:val="0"/>
      <w:divBdr>
        <w:top w:val="none" w:sz="0" w:space="0" w:color="auto"/>
        <w:left w:val="none" w:sz="0" w:space="0" w:color="auto"/>
        <w:bottom w:val="none" w:sz="0" w:space="0" w:color="auto"/>
        <w:right w:val="none" w:sz="0" w:space="0" w:color="auto"/>
      </w:divBdr>
    </w:div>
    <w:div w:id="336427629">
      <w:bodyDiv w:val="1"/>
      <w:marLeft w:val="0"/>
      <w:marRight w:val="0"/>
      <w:marTop w:val="0"/>
      <w:marBottom w:val="0"/>
      <w:divBdr>
        <w:top w:val="none" w:sz="0" w:space="0" w:color="auto"/>
        <w:left w:val="none" w:sz="0" w:space="0" w:color="auto"/>
        <w:bottom w:val="none" w:sz="0" w:space="0" w:color="auto"/>
        <w:right w:val="none" w:sz="0" w:space="0" w:color="auto"/>
      </w:divBdr>
    </w:div>
    <w:div w:id="337655513">
      <w:bodyDiv w:val="1"/>
      <w:marLeft w:val="0"/>
      <w:marRight w:val="0"/>
      <w:marTop w:val="0"/>
      <w:marBottom w:val="0"/>
      <w:divBdr>
        <w:top w:val="none" w:sz="0" w:space="0" w:color="auto"/>
        <w:left w:val="none" w:sz="0" w:space="0" w:color="auto"/>
        <w:bottom w:val="none" w:sz="0" w:space="0" w:color="auto"/>
        <w:right w:val="none" w:sz="0" w:space="0" w:color="auto"/>
      </w:divBdr>
    </w:div>
    <w:div w:id="337781638">
      <w:bodyDiv w:val="1"/>
      <w:marLeft w:val="0"/>
      <w:marRight w:val="0"/>
      <w:marTop w:val="0"/>
      <w:marBottom w:val="0"/>
      <w:divBdr>
        <w:top w:val="none" w:sz="0" w:space="0" w:color="auto"/>
        <w:left w:val="none" w:sz="0" w:space="0" w:color="auto"/>
        <w:bottom w:val="none" w:sz="0" w:space="0" w:color="auto"/>
        <w:right w:val="none" w:sz="0" w:space="0" w:color="auto"/>
      </w:divBdr>
    </w:div>
    <w:div w:id="338506282">
      <w:bodyDiv w:val="1"/>
      <w:marLeft w:val="0"/>
      <w:marRight w:val="0"/>
      <w:marTop w:val="0"/>
      <w:marBottom w:val="0"/>
      <w:divBdr>
        <w:top w:val="none" w:sz="0" w:space="0" w:color="auto"/>
        <w:left w:val="none" w:sz="0" w:space="0" w:color="auto"/>
        <w:bottom w:val="none" w:sz="0" w:space="0" w:color="auto"/>
        <w:right w:val="none" w:sz="0" w:space="0" w:color="auto"/>
      </w:divBdr>
    </w:div>
    <w:div w:id="340594079">
      <w:bodyDiv w:val="1"/>
      <w:marLeft w:val="0"/>
      <w:marRight w:val="0"/>
      <w:marTop w:val="0"/>
      <w:marBottom w:val="0"/>
      <w:divBdr>
        <w:top w:val="none" w:sz="0" w:space="0" w:color="auto"/>
        <w:left w:val="none" w:sz="0" w:space="0" w:color="auto"/>
        <w:bottom w:val="none" w:sz="0" w:space="0" w:color="auto"/>
        <w:right w:val="none" w:sz="0" w:space="0" w:color="auto"/>
      </w:divBdr>
    </w:div>
    <w:div w:id="342779622">
      <w:bodyDiv w:val="1"/>
      <w:marLeft w:val="0"/>
      <w:marRight w:val="0"/>
      <w:marTop w:val="0"/>
      <w:marBottom w:val="0"/>
      <w:divBdr>
        <w:top w:val="none" w:sz="0" w:space="0" w:color="auto"/>
        <w:left w:val="none" w:sz="0" w:space="0" w:color="auto"/>
        <w:bottom w:val="none" w:sz="0" w:space="0" w:color="auto"/>
        <w:right w:val="none" w:sz="0" w:space="0" w:color="auto"/>
      </w:divBdr>
    </w:div>
    <w:div w:id="346293414">
      <w:bodyDiv w:val="1"/>
      <w:marLeft w:val="0"/>
      <w:marRight w:val="0"/>
      <w:marTop w:val="0"/>
      <w:marBottom w:val="0"/>
      <w:divBdr>
        <w:top w:val="none" w:sz="0" w:space="0" w:color="auto"/>
        <w:left w:val="none" w:sz="0" w:space="0" w:color="auto"/>
        <w:bottom w:val="none" w:sz="0" w:space="0" w:color="auto"/>
        <w:right w:val="none" w:sz="0" w:space="0" w:color="auto"/>
      </w:divBdr>
    </w:div>
    <w:div w:id="347562983">
      <w:bodyDiv w:val="1"/>
      <w:marLeft w:val="0"/>
      <w:marRight w:val="0"/>
      <w:marTop w:val="0"/>
      <w:marBottom w:val="0"/>
      <w:divBdr>
        <w:top w:val="none" w:sz="0" w:space="0" w:color="auto"/>
        <w:left w:val="none" w:sz="0" w:space="0" w:color="auto"/>
        <w:bottom w:val="none" w:sz="0" w:space="0" w:color="auto"/>
        <w:right w:val="none" w:sz="0" w:space="0" w:color="auto"/>
      </w:divBdr>
      <w:divsChild>
        <w:div w:id="1145514798">
          <w:marLeft w:val="547"/>
          <w:marRight w:val="0"/>
          <w:marTop w:val="106"/>
          <w:marBottom w:val="0"/>
          <w:divBdr>
            <w:top w:val="none" w:sz="0" w:space="0" w:color="auto"/>
            <w:left w:val="none" w:sz="0" w:space="0" w:color="auto"/>
            <w:bottom w:val="none" w:sz="0" w:space="0" w:color="auto"/>
            <w:right w:val="none" w:sz="0" w:space="0" w:color="auto"/>
          </w:divBdr>
        </w:div>
      </w:divsChild>
    </w:div>
    <w:div w:id="348064376">
      <w:bodyDiv w:val="1"/>
      <w:marLeft w:val="0"/>
      <w:marRight w:val="0"/>
      <w:marTop w:val="0"/>
      <w:marBottom w:val="0"/>
      <w:divBdr>
        <w:top w:val="none" w:sz="0" w:space="0" w:color="auto"/>
        <w:left w:val="none" w:sz="0" w:space="0" w:color="auto"/>
        <w:bottom w:val="none" w:sz="0" w:space="0" w:color="auto"/>
        <w:right w:val="none" w:sz="0" w:space="0" w:color="auto"/>
      </w:divBdr>
    </w:div>
    <w:div w:id="348875692">
      <w:bodyDiv w:val="1"/>
      <w:marLeft w:val="0"/>
      <w:marRight w:val="0"/>
      <w:marTop w:val="0"/>
      <w:marBottom w:val="0"/>
      <w:divBdr>
        <w:top w:val="none" w:sz="0" w:space="0" w:color="auto"/>
        <w:left w:val="none" w:sz="0" w:space="0" w:color="auto"/>
        <w:bottom w:val="none" w:sz="0" w:space="0" w:color="auto"/>
        <w:right w:val="none" w:sz="0" w:space="0" w:color="auto"/>
      </w:divBdr>
    </w:div>
    <w:div w:id="352536377">
      <w:bodyDiv w:val="1"/>
      <w:marLeft w:val="0"/>
      <w:marRight w:val="0"/>
      <w:marTop w:val="0"/>
      <w:marBottom w:val="0"/>
      <w:divBdr>
        <w:top w:val="none" w:sz="0" w:space="0" w:color="auto"/>
        <w:left w:val="none" w:sz="0" w:space="0" w:color="auto"/>
        <w:bottom w:val="none" w:sz="0" w:space="0" w:color="auto"/>
        <w:right w:val="none" w:sz="0" w:space="0" w:color="auto"/>
      </w:divBdr>
    </w:div>
    <w:div w:id="352733016">
      <w:bodyDiv w:val="1"/>
      <w:marLeft w:val="0"/>
      <w:marRight w:val="0"/>
      <w:marTop w:val="0"/>
      <w:marBottom w:val="0"/>
      <w:divBdr>
        <w:top w:val="none" w:sz="0" w:space="0" w:color="auto"/>
        <w:left w:val="none" w:sz="0" w:space="0" w:color="auto"/>
        <w:bottom w:val="none" w:sz="0" w:space="0" w:color="auto"/>
        <w:right w:val="none" w:sz="0" w:space="0" w:color="auto"/>
      </w:divBdr>
    </w:div>
    <w:div w:id="354842441">
      <w:bodyDiv w:val="1"/>
      <w:marLeft w:val="0"/>
      <w:marRight w:val="0"/>
      <w:marTop w:val="0"/>
      <w:marBottom w:val="0"/>
      <w:divBdr>
        <w:top w:val="none" w:sz="0" w:space="0" w:color="auto"/>
        <w:left w:val="none" w:sz="0" w:space="0" w:color="auto"/>
        <w:bottom w:val="none" w:sz="0" w:space="0" w:color="auto"/>
        <w:right w:val="none" w:sz="0" w:space="0" w:color="auto"/>
      </w:divBdr>
    </w:div>
    <w:div w:id="356274118">
      <w:bodyDiv w:val="1"/>
      <w:marLeft w:val="0"/>
      <w:marRight w:val="0"/>
      <w:marTop w:val="0"/>
      <w:marBottom w:val="0"/>
      <w:divBdr>
        <w:top w:val="none" w:sz="0" w:space="0" w:color="auto"/>
        <w:left w:val="none" w:sz="0" w:space="0" w:color="auto"/>
        <w:bottom w:val="none" w:sz="0" w:space="0" w:color="auto"/>
        <w:right w:val="none" w:sz="0" w:space="0" w:color="auto"/>
      </w:divBdr>
    </w:div>
    <w:div w:id="358972575">
      <w:bodyDiv w:val="1"/>
      <w:marLeft w:val="0"/>
      <w:marRight w:val="0"/>
      <w:marTop w:val="0"/>
      <w:marBottom w:val="0"/>
      <w:divBdr>
        <w:top w:val="none" w:sz="0" w:space="0" w:color="auto"/>
        <w:left w:val="none" w:sz="0" w:space="0" w:color="auto"/>
        <w:bottom w:val="none" w:sz="0" w:space="0" w:color="auto"/>
        <w:right w:val="none" w:sz="0" w:space="0" w:color="auto"/>
      </w:divBdr>
    </w:div>
    <w:div w:id="359626748">
      <w:bodyDiv w:val="1"/>
      <w:marLeft w:val="0"/>
      <w:marRight w:val="0"/>
      <w:marTop w:val="0"/>
      <w:marBottom w:val="0"/>
      <w:divBdr>
        <w:top w:val="none" w:sz="0" w:space="0" w:color="auto"/>
        <w:left w:val="none" w:sz="0" w:space="0" w:color="auto"/>
        <w:bottom w:val="none" w:sz="0" w:space="0" w:color="auto"/>
        <w:right w:val="none" w:sz="0" w:space="0" w:color="auto"/>
      </w:divBdr>
    </w:div>
    <w:div w:id="359669831">
      <w:bodyDiv w:val="1"/>
      <w:marLeft w:val="0"/>
      <w:marRight w:val="0"/>
      <w:marTop w:val="0"/>
      <w:marBottom w:val="0"/>
      <w:divBdr>
        <w:top w:val="none" w:sz="0" w:space="0" w:color="auto"/>
        <w:left w:val="none" w:sz="0" w:space="0" w:color="auto"/>
        <w:bottom w:val="none" w:sz="0" w:space="0" w:color="auto"/>
        <w:right w:val="none" w:sz="0" w:space="0" w:color="auto"/>
      </w:divBdr>
    </w:div>
    <w:div w:id="359862757">
      <w:bodyDiv w:val="1"/>
      <w:marLeft w:val="0"/>
      <w:marRight w:val="0"/>
      <w:marTop w:val="0"/>
      <w:marBottom w:val="0"/>
      <w:divBdr>
        <w:top w:val="none" w:sz="0" w:space="0" w:color="auto"/>
        <w:left w:val="none" w:sz="0" w:space="0" w:color="auto"/>
        <w:bottom w:val="none" w:sz="0" w:space="0" w:color="auto"/>
        <w:right w:val="none" w:sz="0" w:space="0" w:color="auto"/>
      </w:divBdr>
    </w:div>
    <w:div w:id="360785883">
      <w:bodyDiv w:val="1"/>
      <w:marLeft w:val="0"/>
      <w:marRight w:val="0"/>
      <w:marTop w:val="0"/>
      <w:marBottom w:val="0"/>
      <w:divBdr>
        <w:top w:val="none" w:sz="0" w:space="0" w:color="auto"/>
        <w:left w:val="none" w:sz="0" w:space="0" w:color="auto"/>
        <w:bottom w:val="none" w:sz="0" w:space="0" w:color="auto"/>
        <w:right w:val="none" w:sz="0" w:space="0" w:color="auto"/>
      </w:divBdr>
    </w:div>
    <w:div w:id="361905753">
      <w:bodyDiv w:val="1"/>
      <w:marLeft w:val="0"/>
      <w:marRight w:val="0"/>
      <w:marTop w:val="0"/>
      <w:marBottom w:val="0"/>
      <w:divBdr>
        <w:top w:val="none" w:sz="0" w:space="0" w:color="auto"/>
        <w:left w:val="none" w:sz="0" w:space="0" w:color="auto"/>
        <w:bottom w:val="none" w:sz="0" w:space="0" w:color="auto"/>
        <w:right w:val="none" w:sz="0" w:space="0" w:color="auto"/>
      </w:divBdr>
    </w:div>
    <w:div w:id="364868732">
      <w:bodyDiv w:val="1"/>
      <w:marLeft w:val="0"/>
      <w:marRight w:val="0"/>
      <w:marTop w:val="0"/>
      <w:marBottom w:val="0"/>
      <w:divBdr>
        <w:top w:val="none" w:sz="0" w:space="0" w:color="auto"/>
        <w:left w:val="none" w:sz="0" w:space="0" w:color="auto"/>
        <w:bottom w:val="none" w:sz="0" w:space="0" w:color="auto"/>
        <w:right w:val="none" w:sz="0" w:space="0" w:color="auto"/>
      </w:divBdr>
    </w:div>
    <w:div w:id="366562417">
      <w:bodyDiv w:val="1"/>
      <w:marLeft w:val="0"/>
      <w:marRight w:val="0"/>
      <w:marTop w:val="0"/>
      <w:marBottom w:val="0"/>
      <w:divBdr>
        <w:top w:val="none" w:sz="0" w:space="0" w:color="auto"/>
        <w:left w:val="none" w:sz="0" w:space="0" w:color="auto"/>
        <w:bottom w:val="none" w:sz="0" w:space="0" w:color="auto"/>
        <w:right w:val="none" w:sz="0" w:space="0" w:color="auto"/>
      </w:divBdr>
    </w:div>
    <w:div w:id="367536207">
      <w:bodyDiv w:val="1"/>
      <w:marLeft w:val="0"/>
      <w:marRight w:val="0"/>
      <w:marTop w:val="0"/>
      <w:marBottom w:val="0"/>
      <w:divBdr>
        <w:top w:val="none" w:sz="0" w:space="0" w:color="auto"/>
        <w:left w:val="none" w:sz="0" w:space="0" w:color="auto"/>
        <w:bottom w:val="none" w:sz="0" w:space="0" w:color="auto"/>
        <w:right w:val="none" w:sz="0" w:space="0" w:color="auto"/>
      </w:divBdr>
    </w:div>
    <w:div w:id="368771463">
      <w:bodyDiv w:val="1"/>
      <w:marLeft w:val="0"/>
      <w:marRight w:val="0"/>
      <w:marTop w:val="0"/>
      <w:marBottom w:val="0"/>
      <w:divBdr>
        <w:top w:val="none" w:sz="0" w:space="0" w:color="auto"/>
        <w:left w:val="none" w:sz="0" w:space="0" w:color="auto"/>
        <w:bottom w:val="none" w:sz="0" w:space="0" w:color="auto"/>
        <w:right w:val="none" w:sz="0" w:space="0" w:color="auto"/>
      </w:divBdr>
    </w:div>
    <w:div w:id="369497967">
      <w:bodyDiv w:val="1"/>
      <w:marLeft w:val="0"/>
      <w:marRight w:val="0"/>
      <w:marTop w:val="0"/>
      <w:marBottom w:val="0"/>
      <w:divBdr>
        <w:top w:val="none" w:sz="0" w:space="0" w:color="auto"/>
        <w:left w:val="none" w:sz="0" w:space="0" w:color="auto"/>
        <w:bottom w:val="none" w:sz="0" w:space="0" w:color="auto"/>
        <w:right w:val="none" w:sz="0" w:space="0" w:color="auto"/>
      </w:divBdr>
    </w:div>
    <w:div w:id="371348638">
      <w:bodyDiv w:val="1"/>
      <w:marLeft w:val="0"/>
      <w:marRight w:val="0"/>
      <w:marTop w:val="0"/>
      <w:marBottom w:val="0"/>
      <w:divBdr>
        <w:top w:val="none" w:sz="0" w:space="0" w:color="auto"/>
        <w:left w:val="none" w:sz="0" w:space="0" w:color="auto"/>
        <w:bottom w:val="none" w:sz="0" w:space="0" w:color="auto"/>
        <w:right w:val="none" w:sz="0" w:space="0" w:color="auto"/>
      </w:divBdr>
    </w:div>
    <w:div w:id="371658360">
      <w:bodyDiv w:val="1"/>
      <w:marLeft w:val="0"/>
      <w:marRight w:val="0"/>
      <w:marTop w:val="0"/>
      <w:marBottom w:val="0"/>
      <w:divBdr>
        <w:top w:val="none" w:sz="0" w:space="0" w:color="auto"/>
        <w:left w:val="none" w:sz="0" w:space="0" w:color="auto"/>
        <w:bottom w:val="none" w:sz="0" w:space="0" w:color="auto"/>
        <w:right w:val="none" w:sz="0" w:space="0" w:color="auto"/>
      </w:divBdr>
    </w:div>
    <w:div w:id="372995993">
      <w:bodyDiv w:val="1"/>
      <w:marLeft w:val="0"/>
      <w:marRight w:val="0"/>
      <w:marTop w:val="0"/>
      <w:marBottom w:val="0"/>
      <w:divBdr>
        <w:top w:val="none" w:sz="0" w:space="0" w:color="auto"/>
        <w:left w:val="none" w:sz="0" w:space="0" w:color="auto"/>
        <w:bottom w:val="none" w:sz="0" w:space="0" w:color="auto"/>
        <w:right w:val="none" w:sz="0" w:space="0" w:color="auto"/>
      </w:divBdr>
    </w:div>
    <w:div w:id="374283365">
      <w:bodyDiv w:val="1"/>
      <w:marLeft w:val="0"/>
      <w:marRight w:val="0"/>
      <w:marTop w:val="0"/>
      <w:marBottom w:val="0"/>
      <w:divBdr>
        <w:top w:val="none" w:sz="0" w:space="0" w:color="auto"/>
        <w:left w:val="none" w:sz="0" w:space="0" w:color="auto"/>
        <w:bottom w:val="none" w:sz="0" w:space="0" w:color="auto"/>
        <w:right w:val="none" w:sz="0" w:space="0" w:color="auto"/>
      </w:divBdr>
    </w:div>
    <w:div w:id="374354675">
      <w:bodyDiv w:val="1"/>
      <w:marLeft w:val="0"/>
      <w:marRight w:val="0"/>
      <w:marTop w:val="0"/>
      <w:marBottom w:val="0"/>
      <w:divBdr>
        <w:top w:val="none" w:sz="0" w:space="0" w:color="auto"/>
        <w:left w:val="none" w:sz="0" w:space="0" w:color="auto"/>
        <w:bottom w:val="none" w:sz="0" w:space="0" w:color="auto"/>
        <w:right w:val="none" w:sz="0" w:space="0" w:color="auto"/>
      </w:divBdr>
    </w:div>
    <w:div w:id="375006662">
      <w:bodyDiv w:val="1"/>
      <w:marLeft w:val="0"/>
      <w:marRight w:val="0"/>
      <w:marTop w:val="0"/>
      <w:marBottom w:val="0"/>
      <w:divBdr>
        <w:top w:val="none" w:sz="0" w:space="0" w:color="auto"/>
        <w:left w:val="none" w:sz="0" w:space="0" w:color="auto"/>
        <w:bottom w:val="none" w:sz="0" w:space="0" w:color="auto"/>
        <w:right w:val="none" w:sz="0" w:space="0" w:color="auto"/>
      </w:divBdr>
    </w:div>
    <w:div w:id="377097620">
      <w:bodyDiv w:val="1"/>
      <w:marLeft w:val="0"/>
      <w:marRight w:val="0"/>
      <w:marTop w:val="0"/>
      <w:marBottom w:val="0"/>
      <w:divBdr>
        <w:top w:val="none" w:sz="0" w:space="0" w:color="auto"/>
        <w:left w:val="none" w:sz="0" w:space="0" w:color="auto"/>
        <w:bottom w:val="none" w:sz="0" w:space="0" w:color="auto"/>
        <w:right w:val="none" w:sz="0" w:space="0" w:color="auto"/>
      </w:divBdr>
    </w:div>
    <w:div w:id="378894070">
      <w:bodyDiv w:val="1"/>
      <w:marLeft w:val="0"/>
      <w:marRight w:val="0"/>
      <w:marTop w:val="0"/>
      <w:marBottom w:val="0"/>
      <w:divBdr>
        <w:top w:val="none" w:sz="0" w:space="0" w:color="auto"/>
        <w:left w:val="none" w:sz="0" w:space="0" w:color="auto"/>
        <w:bottom w:val="none" w:sz="0" w:space="0" w:color="auto"/>
        <w:right w:val="none" w:sz="0" w:space="0" w:color="auto"/>
      </w:divBdr>
    </w:div>
    <w:div w:id="380254632">
      <w:bodyDiv w:val="1"/>
      <w:marLeft w:val="0"/>
      <w:marRight w:val="0"/>
      <w:marTop w:val="0"/>
      <w:marBottom w:val="0"/>
      <w:divBdr>
        <w:top w:val="none" w:sz="0" w:space="0" w:color="auto"/>
        <w:left w:val="none" w:sz="0" w:space="0" w:color="auto"/>
        <w:bottom w:val="none" w:sz="0" w:space="0" w:color="auto"/>
        <w:right w:val="none" w:sz="0" w:space="0" w:color="auto"/>
      </w:divBdr>
    </w:div>
    <w:div w:id="385496121">
      <w:bodyDiv w:val="1"/>
      <w:marLeft w:val="0"/>
      <w:marRight w:val="0"/>
      <w:marTop w:val="0"/>
      <w:marBottom w:val="0"/>
      <w:divBdr>
        <w:top w:val="none" w:sz="0" w:space="0" w:color="auto"/>
        <w:left w:val="none" w:sz="0" w:space="0" w:color="auto"/>
        <w:bottom w:val="none" w:sz="0" w:space="0" w:color="auto"/>
        <w:right w:val="none" w:sz="0" w:space="0" w:color="auto"/>
      </w:divBdr>
    </w:div>
    <w:div w:id="385640030">
      <w:bodyDiv w:val="1"/>
      <w:marLeft w:val="0"/>
      <w:marRight w:val="0"/>
      <w:marTop w:val="0"/>
      <w:marBottom w:val="0"/>
      <w:divBdr>
        <w:top w:val="none" w:sz="0" w:space="0" w:color="auto"/>
        <w:left w:val="none" w:sz="0" w:space="0" w:color="auto"/>
        <w:bottom w:val="none" w:sz="0" w:space="0" w:color="auto"/>
        <w:right w:val="none" w:sz="0" w:space="0" w:color="auto"/>
      </w:divBdr>
    </w:div>
    <w:div w:id="386610557">
      <w:bodyDiv w:val="1"/>
      <w:marLeft w:val="0"/>
      <w:marRight w:val="0"/>
      <w:marTop w:val="0"/>
      <w:marBottom w:val="0"/>
      <w:divBdr>
        <w:top w:val="none" w:sz="0" w:space="0" w:color="auto"/>
        <w:left w:val="none" w:sz="0" w:space="0" w:color="auto"/>
        <w:bottom w:val="none" w:sz="0" w:space="0" w:color="auto"/>
        <w:right w:val="none" w:sz="0" w:space="0" w:color="auto"/>
      </w:divBdr>
    </w:div>
    <w:div w:id="388305205">
      <w:bodyDiv w:val="1"/>
      <w:marLeft w:val="0"/>
      <w:marRight w:val="0"/>
      <w:marTop w:val="0"/>
      <w:marBottom w:val="0"/>
      <w:divBdr>
        <w:top w:val="none" w:sz="0" w:space="0" w:color="auto"/>
        <w:left w:val="none" w:sz="0" w:space="0" w:color="auto"/>
        <w:bottom w:val="none" w:sz="0" w:space="0" w:color="auto"/>
        <w:right w:val="none" w:sz="0" w:space="0" w:color="auto"/>
      </w:divBdr>
    </w:div>
    <w:div w:id="388922421">
      <w:bodyDiv w:val="1"/>
      <w:marLeft w:val="0"/>
      <w:marRight w:val="0"/>
      <w:marTop w:val="0"/>
      <w:marBottom w:val="0"/>
      <w:divBdr>
        <w:top w:val="none" w:sz="0" w:space="0" w:color="auto"/>
        <w:left w:val="none" w:sz="0" w:space="0" w:color="auto"/>
        <w:bottom w:val="none" w:sz="0" w:space="0" w:color="auto"/>
        <w:right w:val="none" w:sz="0" w:space="0" w:color="auto"/>
      </w:divBdr>
    </w:div>
    <w:div w:id="390004921">
      <w:bodyDiv w:val="1"/>
      <w:marLeft w:val="0"/>
      <w:marRight w:val="0"/>
      <w:marTop w:val="0"/>
      <w:marBottom w:val="0"/>
      <w:divBdr>
        <w:top w:val="none" w:sz="0" w:space="0" w:color="auto"/>
        <w:left w:val="none" w:sz="0" w:space="0" w:color="auto"/>
        <w:bottom w:val="none" w:sz="0" w:space="0" w:color="auto"/>
        <w:right w:val="none" w:sz="0" w:space="0" w:color="auto"/>
      </w:divBdr>
    </w:div>
    <w:div w:id="390009590">
      <w:bodyDiv w:val="1"/>
      <w:marLeft w:val="0"/>
      <w:marRight w:val="0"/>
      <w:marTop w:val="0"/>
      <w:marBottom w:val="0"/>
      <w:divBdr>
        <w:top w:val="none" w:sz="0" w:space="0" w:color="auto"/>
        <w:left w:val="none" w:sz="0" w:space="0" w:color="auto"/>
        <w:bottom w:val="none" w:sz="0" w:space="0" w:color="auto"/>
        <w:right w:val="none" w:sz="0" w:space="0" w:color="auto"/>
      </w:divBdr>
    </w:div>
    <w:div w:id="390232681">
      <w:bodyDiv w:val="1"/>
      <w:marLeft w:val="0"/>
      <w:marRight w:val="0"/>
      <w:marTop w:val="0"/>
      <w:marBottom w:val="0"/>
      <w:divBdr>
        <w:top w:val="none" w:sz="0" w:space="0" w:color="auto"/>
        <w:left w:val="none" w:sz="0" w:space="0" w:color="auto"/>
        <w:bottom w:val="none" w:sz="0" w:space="0" w:color="auto"/>
        <w:right w:val="none" w:sz="0" w:space="0" w:color="auto"/>
      </w:divBdr>
    </w:div>
    <w:div w:id="396633136">
      <w:bodyDiv w:val="1"/>
      <w:marLeft w:val="0"/>
      <w:marRight w:val="0"/>
      <w:marTop w:val="0"/>
      <w:marBottom w:val="0"/>
      <w:divBdr>
        <w:top w:val="none" w:sz="0" w:space="0" w:color="auto"/>
        <w:left w:val="none" w:sz="0" w:space="0" w:color="auto"/>
        <w:bottom w:val="none" w:sz="0" w:space="0" w:color="auto"/>
        <w:right w:val="none" w:sz="0" w:space="0" w:color="auto"/>
      </w:divBdr>
    </w:div>
    <w:div w:id="399597178">
      <w:bodyDiv w:val="1"/>
      <w:marLeft w:val="0"/>
      <w:marRight w:val="0"/>
      <w:marTop w:val="0"/>
      <w:marBottom w:val="0"/>
      <w:divBdr>
        <w:top w:val="none" w:sz="0" w:space="0" w:color="auto"/>
        <w:left w:val="none" w:sz="0" w:space="0" w:color="auto"/>
        <w:bottom w:val="none" w:sz="0" w:space="0" w:color="auto"/>
        <w:right w:val="none" w:sz="0" w:space="0" w:color="auto"/>
      </w:divBdr>
    </w:div>
    <w:div w:id="400181460">
      <w:bodyDiv w:val="1"/>
      <w:marLeft w:val="0"/>
      <w:marRight w:val="0"/>
      <w:marTop w:val="0"/>
      <w:marBottom w:val="0"/>
      <w:divBdr>
        <w:top w:val="none" w:sz="0" w:space="0" w:color="auto"/>
        <w:left w:val="none" w:sz="0" w:space="0" w:color="auto"/>
        <w:bottom w:val="none" w:sz="0" w:space="0" w:color="auto"/>
        <w:right w:val="none" w:sz="0" w:space="0" w:color="auto"/>
      </w:divBdr>
    </w:div>
    <w:div w:id="401024248">
      <w:bodyDiv w:val="1"/>
      <w:marLeft w:val="0"/>
      <w:marRight w:val="0"/>
      <w:marTop w:val="0"/>
      <w:marBottom w:val="0"/>
      <w:divBdr>
        <w:top w:val="none" w:sz="0" w:space="0" w:color="auto"/>
        <w:left w:val="none" w:sz="0" w:space="0" w:color="auto"/>
        <w:bottom w:val="none" w:sz="0" w:space="0" w:color="auto"/>
        <w:right w:val="none" w:sz="0" w:space="0" w:color="auto"/>
      </w:divBdr>
    </w:div>
    <w:div w:id="403574557">
      <w:bodyDiv w:val="1"/>
      <w:marLeft w:val="0"/>
      <w:marRight w:val="0"/>
      <w:marTop w:val="0"/>
      <w:marBottom w:val="0"/>
      <w:divBdr>
        <w:top w:val="none" w:sz="0" w:space="0" w:color="auto"/>
        <w:left w:val="none" w:sz="0" w:space="0" w:color="auto"/>
        <w:bottom w:val="none" w:sz="0" w:space="0" w:color="auto"/>
        <w:right w:val="none" w:sz="0" w:space="0" w:color="auto"/>
      </w:divBdr>
    </w:div>
    <w:div w:id="404495960">
      <w:bodyDiv w:val="1"/>
      <w:marLeft w:val="0"/>
      <w:marRight w:val="0"/>
      <w:marTop w:val="0"/>
      <w:marBottom w:val="0"/>
      <w:divBdr>
        <w:top w:val="none" w:sz="0" w:space="0" w:color="auto"/>
        <w:left w:val="none" w:sz="0" w:space="0" w:color="auto"/>
        <w:bottom w:val="none" w:sz="0" w:space="0" w:color="auto"/>
        <w:right w:val="none" w:sz="0" w:space="0" w:color="auto"/>
      </w:divBdr>
    </w:div>
    <w:div w:id="405347720">
      <w:bodyDiv w:val="1"/>
      <w:marLeft w:val="0"/>
      <w:marRight w:val="0"/>
      <w:marTop w:val="0"/>
      <w:marBottom w:val="0"/>
      <w:divBdr>
        <w:top w:val="none" w:sz="0" w:space="0" w:color="auto"/>
        <w:left w:val="none" w:sz="0" w:space="0" w:color="auto"/>
        <w:bottom w:val="none" w:sz="0" w:space="0" w:color="auto"/>
        <w:right w:val="none" w:sz="0" w:space="0" w:color="auto"/>
      </w:divBdr>
    </w:div>
    <w:div w:id="405418277">
      <w:bodyDiv w:val="1"/>
      <w:marLeft w:val="0"/>
      <w:marRight w:val="0"/>
      <w:marTop w:val="0"/>
      <w:marBottom w:val="0"/>
      <w:divBdr>
        <w:top w:val="none" w:sz="0" w:space="0" w:color="auto"/>
        <w:left w:val="none" w:sz="0" w:space="0" w:color="auto"/>
        <w:bottom w:val="none" w:sz="0" w:space="0" w:color="auto"/>
        <w:right w:val="none" w:sz="0" w:space="0" w:color="auto"/>
      </w:divBdr>
    </w:div>
    <w:div w:id="405539124">
      <w:bodyDiv w:val="1"/>
      <w:marLeft w:val="0"/>
      <w:marRight w:val="0"/>
      <w:marTop w:val="0"/>
      <w:marBottom w:val="0"/>
      <w:divBdr>
        <w:top w:val="none" w:sz="0" w:space="0" w:color="auto"/>
        <w:left w:val="none" w:sz="0" w:space="0" w:color="auto"/>
        <w:bottom w:val="none" w:sz="0" w:space="0" w:color="auto"/>
        <w:right w:val="none" w:sz="0" w:space="0" w:color="auto"/>
      </w:divBdr>
      <w:divsChild>
        <w:div w:id="1442602398">
          <w:marLeft w:val="0"/>
          <w:marRight w:val="0"/>
          <w:marTop w:val="0"/>
          <w:marBottom w:val="0"/>
          <w:divBdr>
            <w:top w:val="none" w:sz="0" w:space="0" w:color="auto"/>
            <w:left w:val="none" w:sz="0" w:space="0" w:color="auto"/>
            <w:bottom w:val="none" w:sz="0" w:space="0" w:color="auto"/>
            <w:right w:val="none" w:sz="0" w:space="0" w:color="auto"/>
          </w:divBdr>
          <w:divsChild>
            <w:div w:id="1047414558">
              <w:marLeft w:val="120"/>
              <w:marRight w:val="0"/>
              <w:marTop w:val="0"/>
              <w:marBottom w:val="0"/>
              <w:divBdr>
                <w:top w:val="none" w:sz="0" w:space="0" w:color="auto"/>
                <w:left w:val="none" w:sz="0" w:space="0" w:color="auto"/>
                <w:bottom w:val="none" w:sz="0" w:space="0" w:color="auto"/>
                <w:right w:val="none" w:sz="0" w:space="0" w:color="auto"/>
              </w:divBdr>
              <w:divsChild>
                <w:div w:id="738596844">
                  <w:marLeft w:val="0"/>
                  <w:marRight w:val="0"/>
                  <w:marTop w:val="0"/>
                  <w:marBottom w:val="0"/>
                  <w:divBdr>
                    <w:top w:val="none" w:sz="0" w:space="0" w:color="auto"/>
                    <w:left w:val="none" w:sz="0" w:space="0" w:color="auto"/>
                    <w:bottom w:val="none" w:sz="0" w:space="0" w:color="auto"/>
                    <w:right w:val="none" w:sz="0" w:space="0" w:color="auto"/>
                  </w:divBdr>
                  <w:divsChild>
                    <w:div w:id="351686546">
                      <w:marLeft w:val="0"/>
                      <w:marRight w:val="0"/>
                      <w:marTop w:val="0"/>
                      <w:marBottom w:val="0"/>
                      <w:divBdr>
                        <w:top w:val="none" w:sz="0" w:space="0" w:color="auto"/>
                        <w:left w:val="none" w:sz="0" w:space="0" w:color="auto"/>
                        <w:bottom w:val="none" w:sz="0" w:space="0" w:color="auto"/>
                        <w:right w:val="none" w:sz="0" w:space="0" w:color="auto"/>
                      </w:divBdr>
                      <w:divsChild>
                        <w:div w:id="1206021008">
                          <w:marLeft w:val="0"/>
                          <w:marRight w:val="0"/>
                          <w:marTop w:val="0"/>
                          <w:marBottom w:val="0"/>
                          <w:divBdr>
                            <w:top w:val="none" w:sz="0" w:space="0" w:color="auto"/>
                            <w:left w:val="none" w:sz="0" w:space="0" w:color="auto"/>
                            <w:bottom w:val="none" w:sz="0" w:space="0" w:color="auto"/>
                            <w:right w:val="none" w:sz="0" w:space="0" w:color="auto"/>
                          </w:divBdr>
                          <w:divsChild>
                            <w:div w:id="372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239330">
      <w:bodyDiv w:val="1"/>
      <w:marLeft w:val="0"/>
      <w:marRight w:val="0"/>
      <w:marTop w:val="0"/>
      <w:marBottom w:val="0"/>
      <w:divBdr>
        <w:top w:val="none" w:sz="0" w:space="0" w:color="auto"/>
        <w:left w:val="none" w:sz="0" w:space="0" w:color="auto"/>
        <w:bottom w:val="none" w:sz="0" w:space="0" w:color="auto"/>
        <w:right w:val="none" w:sz="0" w:space="0" w:color="auto"/>
      </w:divBdr>
    </w:div>
    <w:div w:id="408383959">
      <w:bodyDiv w:val="1"/>
      <w:marLeft w:val="0"/>
      <w:marRight w:val="0"/>
      <w:marTop w:val="0"/>
      <w:marBottom w:val="0"/>
      <w:divBdr>
        <w:top w:val="none" w:sz="0" w:space="0" w:color="auto"/>
        <w:left w:val="none" w:sz="0" w:space="0" w:color="auto"/>
        <w:bottom w:val="none" w:sz="0" w:space="0" w:color="auto"/>
        <w:right w:val="none" w:sz="0" w:space="0" w:color="auto"/>
      </w:divBdr>
    </w:div>
    <w:div w:id="408769334">
      <w:bodyDiv w:val="1"/>
      <w:marLeft w:val="0"/>
      <w:marRight w:val="0"/>
      <w:marTop w:val="0"/>
      <w:marBottom w:val="0"/>
      <w:divBdr>
        <w:top w:val="none" w:sz="0" w:space="0" w:color="auto"/>
        <w:left w:val="none" w:sz="0" w:space="0" w:color="auto"/>
        <w:bottom w:val="none" w:sz="0" w:space="0" w:color="auto"/>
        <w:right w:val="none" w:sz="0" w:space="0" w:color="auto"/>
      </w:divBdr>
    </w:div>
    <w:div w:id="411707644">
      <w:bodyDiv w:val="1"/>
      <w:marLeft w:val="0"/>
      <w:marRight w:val="0"/>
      <w:marTop w:val="0"/>
      <w:marBottom w:val="0"/>
      <w:divBdr>
        <w:top w:val="none" w:sz="0" w:space="0" w:color="auto"/>
        <w:left w:val="none" w:sz="0" w:space="0" w:color="auto"/>
        <w:bottom w:val="none" w:sz="0" w:space="0" w:color="auto"/>
        <w:right w:val="none" w:sz="0" w:space="0" w:color="auto"/>
      </w:divBdr>
    </w:div>
    <w:div w:id="413356114">
      <w:bodyDiv w:val="1"/>
      <w:marLeft w:val="0"/>
      <w:marRight w:val="0"/>
      <w:marTop w:val="0"/>
      <w:marBottom w:val="0"/>
      <w:divBdr>
        <w:top w:val="none" w:sz="0" w:space="0" w:color="auto"/>
        <w:left w:val="none" w:sz="0" w:space="0" w:color="auto"/>
        <w:bottom w:val="none" w:sz="0" w:space="0" w:color="auto"/>
        <w:right w:val="none" w:sz="0" w:space="0" w:color="auto"/>
      </w:divBdr>
    </w:div>
    <w:div w:id="415052989">
      <w:bodyDiv w:val="1"/>
      <w:marLeft w:val="0"/>
      <w:marRight w:val="0"/>
      <w:marTop w:val="0"/>
      <w:marBottom w:val="0"/>
      <w:divBdr>
        <w:top w:val="none" w:sz="0" w:space="0" w:color="auto"/>
        <w:left w:val="none" w:sz="0" w:space="0" w:color="auto"/>
        <w:bottom w:val="none" w:sz="0" w:space="0" w:color="auto"/>
        <w:right w:val="none" w:sz="0" w:space="0" w:color="auto"/>
      </w:divBdr>
    </w:div>
    <w:div w:id="416292819">
      <w:bodyDiv w:val="1"/>
      <w:marLeft w:val="0"/>
      <w:marRight w:val="0"/>
      <w:marTop w:val="0"/>
      <w:marBottom w:val="0"/>
      <w:divBdr>
        <w:top w:val="none" w:sz="0" w:space="0" w:color="auto"/>
        <w:left w:val="none" w:sz="0" w:space="0" w:color="auto"/>
        <w:bottom w:val="none" w:sz="0" w:space="0" w:color="auto"/>
        <w:right w:val="none" w:sz="0" w:space="0" w:color="auto"/>
      </w:divBdr>
    </w:div>
    <w:div w:id="416833051">
      <w:bodyDiv w:val="1"/>
      <w:marLeft w:val="0"/>
      <w:marRight w:val="0"/>
      <w:marTop w:val="0"/>
      <w:marBottom w:val="0"/>
      <w:divBdr>
        <w:top w:val="none" w:sz="0" w:space="0" w:color="auto"/>
        <w:left w:val="none" w:sz="0" w:space="0" w:color="auto"/>
        <w:bottom w:val="none" w:sz="0" w:space="0" w:color="auto"/>
        <w:right w:val="none" w:sz="0" w:space="0" w:color="auto"/>
      </w:divBdr>
    </w:div>
    <w:div w:id="417484051">
      <w:bodyDiv w:val="1"/>
      <w:marLeft w:val="0"/>
      <w:marRight w:val="0"/>
      <w:marTop w:val="0"/>
      <w:marBottom w:val="0"/>
      <w:divBdr>
        <w:top w:val="none" w:sz="0" w:space="0" w:color="auto"/>
        <w:left w:val="none" w:sz="0" w:space="0" w:color="auto"/>
        <w:bottom w:val="none" w:sz="0" w:space="0" w:color="auto"/>
        <w:right w:val="none" w:sz="0" w:space="0" w:color="auto"/>
      </w:divBdr>
    </w:div>
    <w:div w:id="419955287">
      <w:bodyDiv w:val="1"/>
      <w:marLeft w:val="0"/>
      <w:marRight w:val="0"/>
      <w:marTop w:val="0"/>
      <w:marBottom w:val="0"/>
      <w:divBdr>
        <w:top w:val="none" w:sz="0" w:space="0" w:color="auto"/>
        <w:left w:val="none" w:sz="0" w:space="0" w:color="auto"/>
        <w:bottom w:val="none" w:sz="0" w:space="0" w:color="auto"/>
        <w:right w:val="none" w:sz="0" w:space="0" w:color="auto"/>
      </w:divBdr>
    </w:div>
    <w:div w:id="425686107">
      <w:bodyDiv w:val="1"/>
      <w:marLeft w:val="0"/>
      <w:marRight w:val="0"/>
      <w:marTop w:val="0"/>
      <w:marBottom w:val="0"/>
      <w:divBdr>
        <w:top w:val="none" w:sz="0" w:space="0" w:color="auto"/>
        <w:left w:val="none" w:sz="0" w:space="0" w:color="auto"/>
        <w:bottom w:val="none" w:sz="0" w:space="0" w:color="auto"/>
        <w:right w:val="none" w:sz="0" w:space="0" w:color="auto"/>
      </w:divBdr>
    </w:div>
    <w:div w:id="427964441">
      <w:bodyDiv w:val="1"/>
      <w:marLeft w:val="0"/>
      <w:marRight w:val="0"/>
      <w:marTop w:val="0"/>
      <w:marBottom w:val="0"/>
      <w:divBdr>
        <w:top w:val="none" w:sz="0" w:space="0" w:color="auto"/>
        <w:left w:val="none" w:sz="0" w:space="0" w:color="auto"/>
        <w:bottom w:val="none" w:sz="0" w:space="0" w:color="auto"/>
        <w:right w:val="none" w:sz="0" w:space="0" w:color="auto"/>
      </w:divBdr>
    </w:div>
    <w:div w:id="431048308">
      <w:bodyDiv w:val="1"/>
      <w:marLeft w:val="0"/>
      <w:marRight w:val="0"/>
      <w:marTop w:val="0"/>
      <w:marBottom w:val="0"/>
      <w:divBdr>
        <w:top w:val="none" w:sz="0" w:space="0" w:color="auto"/>
        <w:left w:val="none" w:sz="0" w:space="0" w:color="auto"/>
        <w:bottom w:val="none" w:sz="0" w:space="0" w:color="auto"/>
        <w:right w:val="none" w:sz="0" w:space="0" w:color="auto"/>
      </w:divBdr>
    </w:div>
    <w:div w:id="432357158">
      <w:bodyDiv w:val="1"/>
      <w:marLeft w:val="0"/>
      <w:marRight w:val="0"/>
      <w:marTop w:val="0"/>
      <w:marBottom w:val="0"/>
      <w:divBdr>
        <w:top w:val="none" w:sz="0" w:space="0" w:color="auto"/>
        <w:left w:val="none" w:sz="0" w:space="0" w:color="auto"/>
        <w:bottom w:val="none" w:sz="0" w:space="0" w:color="auto"/>
        <w:right w:val="none" w:sz="0" w:space="0" w:color="auto"/>
      </w:divBdr>
    </w:div>
    <w:div w:id="433324342">
      <w:bodyDiv w:val="1"/>
      <w:marLeft w:val="0"/>
      <w:marRight w:val="0"/>
      <w:marTop w:val="0"/>
      <w:marBottom w:val="0"/>
      <w:divBdr>
        <w:top w:val="none" w:sz="0" w:space="0" w:color="auto"/>
        <w:left w:val="none" w:sz="0" w:space="0" w:color="auto"/>
        <w:bottom w:val="none" w:sz="0" w:space="0" w:color="auto"/>
        <w:right w:val="none" w:sz="0" w:space="0" w:color="auto"/>
      </w:divBdr>
    </w:div>
    <w:div w:id="434249591">
      <w:bodyDiv w:val="1"/>
      <w:marLeft w:val="0"/>
      <w:marRight w:val="0"/>
      <w:marTop w:val="0"/>
      <w:marBottom w:val="0"/>
      <w:divBdr>
        <w:top w:val="none" w:sz="0" w:space="0" w:color="auto"/>
        <w:left w:val="none" w:sz="0" w:space="0" w:color="auto"/>
        <w:bottom w:val="none" w:sz="0" w:space="0" w:color="auto"/>
        <w:right w:val="none" w:sz="0" w:space="0" w:color="auto"/>
      </w:divBdr>
    </w:div>
    <w:div w:id="434977850">
      <w:bodyDiv w:val="1"/>
      <w:marLeft w:val="0"/>
      <w:marRight w:val="0"/>
      <w:marTop w:val="0"/>
      <w:marBottom w:val="0"/>
      <w:divBdr>
        <w:top w:val="none" w:sz="0" w:space="0" w:color="auto"/>
        <w:left w:val="none" w:sz="0" w:space="0" w:color="auto"/>
        <w:bottom w:val="none" w:sz="0" w:space="0" w:color="auto"/>
        <w:right w:val="none" w:sz="0" w:space="0" w:color="auto"/>
      </w:divBdr>
    </w:div>
    <w:div w:id="437259081">
      <w:bodyDiv w:val="1"/>
      <w:marLeft w:val="0"/>
      <w:marRight w:val="0"/>
      <w:marTop w:val="0"/>
      <w:marBottom w:val="0"/>
      <w:divBdr>
        <w:top w:val="none" w:sz="0" w:space="0" w:color="auto"/>
        <w:left w:val="none" w:sz="0" w:space="0" w:color="auto"/>
        <w:bottom w:val="none" w:sz="0" w:space="0" w:color="auto"/>
        <w:right w:val="none" w:sz="0" w:space="0" w:color="auto"/>
      </w:divBdr>
    </w:div>
    <w:div w:id="438911590">
      <w:bodyDiv w:val="1"/>
      <w:marLeft w:val="0"/>
      <w:marRight w:val="0"/>
      <w:marTop w:val="0"/>
      <w:marBottom w:val="0"/>
      <w:divBdr>
        <w:top w:val="none" w:sz="0" w:space="0" w:color="auto"/>
        <w:left w:val="none" w:sz="0" w:space="0" w:color="auto"/>
        <w:bottom w:val="none" w:sz="0" w:space="0" w:color="auto"/>
        <w:right w:val="none" w:sz="0" w:space="0" w:color="auto"/>
      </w:divBdr>
    </w:div>
    <w:div w:id="440757860">
      <w:bodyDiv w:val="1"/>
      <w:marLeft w:val="0"/>
      <w:marRight w:val="0"/>
      <w:marTop w:val="0"/>
      <w:marBottom w:val="0"/>
      <w:divBdr>
        <w:top w:val="none" w:sz="0" w:space="0" w:color="auto"/>
        <w:left w:val="none" w:sz="0" w:space="0" w:color="auto"/>
        <w:bottom w:val="none" w:sz="0" w:space="0" w:color="auto"/>
        <w:right w:val="none" w:sz="0" w:space="0" w:color="auto"/>
      </w:divBdr>
    </w:div>
    <w:div w:id="444231543">
      <w:bodyDiv w:val="1"/>
      <w:marLeft w:val="0"/>
      <w:marRight w:val="0"/>
      <w:marTop w:val="0"/>
      <w:marBottom w:val="0"/>
      <w:divBdr>
        <w:top w:val="none" w:sz="0" w:space="0" w:color="auto"/>
        <w:left w:val="none" w:sz="0" w:space="0" w:color="auto"/>
        <w:bottom w:val="none" w:sz="0" w:space="0" w:color="auto"/>
        <w:right w:val="none" w:sz="0" w:space="0" w:color="auto"/>
      </w:divBdr>
    </w:div>
    <w:div w:id="446588218">
      <w:bodyDiv w:val="1"/>
      <w:marLeft w:val="0"/>
      <w:marRight w:val="0"/>
      <w:marTop w:val="0"/>
      <w:marBottom w:val="0"/>
      <w:divBdr>
        <w:top w:val="none" w:sz="0" w:space="0" w:color="auto"/>
        <w:left w:val="none" w:sz="0" w:space="0" w:color="auto"/>
        <w:bottom w:val="none" w:sz="0" w:space="0" w:color="auto"/>
        <w:right w:val="none" w:sz="0" w:space="0" w:color="auto"/>
      </w:divBdr>
    </w:div>
    <w:div w:id="448208139">
      <w:bodyDiv w:val="1"/>
      <w:marLeft w:val="0"/>
      <w:marRight w:val="0"/>
      <w:marTop w:val="0"/>
      <w:marBottom w:val="0"/>
      <w:divBdr>
        <w:top w:val="none" w:sz="0" w:space="0" w:color="auto"/>
        <w:left w:val="none" w:sz="0" w:space="0" w:color="auto"/>
        <w:bottom w:val="none" w:sz="0" w:space="0" w:color="auto"/>
        <w:right w:val="none" w:sz="0" w:space="0" w:color="auto"/>
      </w:divBdr>
    </w:div>
    <w:div w:id="448595676">
      <w:bodyDiv w:val="1"/>
      <w:marLeft w:val="0"/>
      <w:marRight w:val="0"/>
      <w:marTop w:val="0"/>
      <w:marBottom w:val="0"/>
      <w:divBdr>
        <w:top w:val="none" w:sz="0" w:space="0" w:color="auto"/>
        <w:left w:val="none" w:sz="0" w:space="0" w:color="auto"/>
        <w:bottom w:val="none" w:sz="0" w:space="0" w:color="auto"/>
        <w:right w:val="none" w:sz="0" w:space="0" w:color="auto"/>
      </w:divBdr>
    </w:div>
    <w:div w:id="448745278">
      <w:bodyDiv w:val="1"/>
      <w:marLeft w:val="0"/>
      <w:marRight w:val="0"/>
      <w:marTop w:val="0"/>
      <w:marBottom w:val="0"/>
      <w:divBdr>
        <w:top w:val="none" w:sz="0" w:space="0" w:color="auto"/>
        <w:left w:val="none" w:sz="0" w:space="0" w:color="auto"/>
        <w:bottom w:val="none" w:sz="0" w:space="0" w:color="auto"/>
        <w:right w:val="none" w:sz="0" w:space="0" w:color="auto"/>
      </w:divBdr>
    </w:div>
    <w:div w:id="449202272">
      <w:bodyDiv w:val="1"/>
      <w:marLeft w:val="0"/>
      <w:marRight w:val="0"/>
      <w:marTop w:val="0"/>
      <w:marBottom w:val="0"/>
      <w:divBdr>
        <w:top w:val="none" w:sz="0" w:space="0" w:color="auto"/>
        <w:left w:val="none" w:sz="0" w:space="0" w:color="auto"/>
        <w:bottom w:val="none" w:sz="0" w:space="0" w:color="auto"/>
        <w:right w:val="none" w:sz="0" w:space="0" w:color="auto"/>
      </w:divBdr>
    </w:div>
    <w:div w:id="450130579">
      <w:bodyDiv w:val="1"/>
      <w:marLeft w:val="0"/>
      <w:marRight w:val="0"/>
      <w:marTop w:val="0"/>
      <w:marBottom w:val="0"/>
      <w:divBdr>
        <w:top w:val="none" w:sz="0" w:space="0" w:color="auto"/>
        <w:left w:val="none" w:sz="0" w:space="0" w:color="auto"/>
        <w:bottom w:val="none" w:sz="0" w:space="0" w:color="auto"/>
        <w:right w:val="none" w:sz="0" w:space="0" w:color="auto"/>
      </w:divBdr>
    </w:div>
    <w:div w:id="452403815">
      <w:bodyDiv w:val="1"/>
      <w:marLeft w:val="0"/>
      <w:marRight w:val="0"/>
      <w:marTop w:val="0"/>
      <w:marBottom w:val="0"/>
      <w:divBdr>
        <w:top w:val="none" w:sz="0" w:space="0" w:color="auto"/>
        <w:left w:val="none" w:sz="0" w:space="0" w:color="auto"/>
        <w:bottom w:val="none" w:sz="0" w:space="0" w:color="auto"/>
        <w:right w:val="none" w:sz="0" w:space="0" w:color="auto"/>
      </w:divBdr>
    </w:div>
    <w:div w:id="454492498">
      <w:bodyDiv w:val="1"/>
      <w:marLeft w:val="0"/>
      <w:marRight w:val="0"/>
      <w:marTop w:val="0"/>
      <w:marBottom w:val="0"/>
      <w:divBdr>
        <w:top w:val="none" w:sz="0" w:space="0" w:color="auto"/>
        <w:left w:val="none" w:sz="0" w:space="0" w:color="auto"/>
        <w:bottom w:val="none" w:sz="0" w:space="0" w:color="auto"/>
        <w:right w:val="none" w:sz="0" w:space="0" w:color="auto"/>
      </w:divBdr>
    </w:div>
    <w:div w:id="460656142">
      <w:bodyDiv w:val="1"/>
      <w:marLeft w:val="0"/>
      <w:marRight w:val="0"/>
      <w:marTop w:val="0"/>
      <w:marBottom w:val="0"/>
      <w:divBdr>
        <w:top w:val="none" w:sz="0" w:space="0" w:color="auto"/>
        <w:left w:val="none" w:sz="0" w:space="0" w:color="auto"/>
        <w:bottom w:val="none" w:sz="0" w:space="0" w:color="auto"/>
        <w:right w:val="none" w:sz="0" w:space="0" w:color="auto"/>
      </w:divBdr>
    </w:div>
    <w:div w:id="464930612">
      <w:bodyDiv w:val="1"/>
      <w:marLeft w:val="0"/>
      <w:marRight w:val="0"/>
      <w:marTop w:val="0"/>
      <w:marBottom w:val="0"/>
      <w:divBdr>
        <w:top w:val="none" w:sz="0" w:space="0" w:color="auto"/>
        <w:left w:val="none" w:sz="0" w:space="0" w:color="auto"/>
        <w:bottom w:val="none" w:sz="0" w:space="0" w:color="auto"/>
        <w:right w:val="none" w:sz="0" w:space="0" w:color="auto"/>
      </w:divBdr>
    </w:div>
    <w:div w:id="465316296">
      <w:bodyDiv w:val="1"/>
      <w:marLeft w:val="0"/>
      <w:marRight w:val="0"/>
      <w:marTop w:val="0"/>
      <w:marBottom w:val="0"/>
      <w:divBdr>
        <w:top w:val="none" w:sz="0" w:space="0" w:color="auto"/>
        <w:left w:val="none" w:sz="0" w:space="0" w:color="auto"/>
        <w:bottom w:val="none" w:sz="0" w:space="0" w:color="auto"/>
        <w:right w:val="none" w:sz="0" w:space="0" w:color="auto"/>
      </w:divBdr>
    </w:div>
    <w:div w:id="466320606">
      <w:bodyDiv w:val="1"/>
      <w:marLeft w:val="0"/>
      <w:marRight w:val="0"/>
      <w:marTop w:val="0"/>
      <w:marBottom w:val="0"/>
      <w:divBdr>
        <w:top w:val="none" w:sz="0" w:space="0" w:color="auto"/>
        <w:left w:val="none" w:sz="0" w:space="0" w:color="auto"/>
        <w:bottom w:val="none" w:sz="0" w:space="0" w:color="auto"/>
        <w:right w:val="none" w:sz="0" w:space="0" w:color="auto"/>
      </w:divBdr>
    </w:div>
    <w:div w:id="467165745">
      <w:bodyDiv w:val="1"/>
      <w:marLeft w:val="0"/>
      <w:marRight w:val="0"/>
      <w:marTop w:val="0"/>
      <w:marBottom w:val="0"/>
      <w:divBdr>
        <w:top w:val="none" w:sz="0" w:space="0" w:color="auto"/>
        <w:left w:val="none" w:sz="0" w:space="0" w:color="auto"/>
        <w:bottom w:val="none" w:sz="0" w:space="0" w:color="auto"/>
        <w:right w:val="none" w:sz="0" w:space="0" w:color="auto"/>
      </w:divBdr>
      <w:divsChild>
        <w:div w:id="2001881087">
          <w:marLeft w:val="547"/>
          <w:marRight w:val="0"/>
          <w:marTop w:val="115"/>
          <w:marBottom w:val="0"/>
          <w:divBdr>
            <w:top w:val="none" w:sz="0" w:space="0" w:color="auto"/>
            <w:left w:val="none" w:sz="0" w:space="0" w:color="auto"/>
            <w:bottom w:val="none" w:sz="0" w:space="0" w:color="auto"/>
            <w:right w:val="none" w:sz="0" w:space="0" w:color="auto"/>
          </w:divBdr>
        </w:div>
      </w:divsChild>
    </w:div>
    <w:div w:id="468935562">
      <w:bodyDiv w:val="1"/>
      <w:marLeft w:val="0"/>
      <w:marRight w:val="0"/>
      <w:marTop w:val="0"/>
      <w:marBottom w:val="0"/>
      <w:divBdr>
        <w:top w:val="none" w:sz="0" w:space="0" w:color="auto"/>
        <w:left w:val="none" w:sz="0" w:space="0" w:color="auto"/>
        <w:bottom w:val="none" w:sz="0" w:space="0" w:color="auto"/>
        <w:right w:val="none" w:sz="0" w:space="0" w:color="auto"/>
      </w:divBdr>
    </w:div>
    <w:div w:id="470247218">
      <w:bodyDiv w:val="1"/>
      <w:marLeft w:val="0"/>
      <w:marRight w:val="0"/>
      <w:marTop w:val="0"/>
      <w:marBottom w:val="0"/>
      <w:divBdr>
        <w:top w:val="none" w:sz="0" w:space="0" w:color="auto"/>
        <w:left w:val="none" w:sz="0" w:space="0" w:color="auto"/>
        <w:bottom w:val="none" w:sz="0" w:space="0" w:color="auto"/>
        <w:right w:val="none" w:sz="0" w:space="0" w:color="auto"/>
      </w:divBdr>
      <w:divsChild>
        <w:div w:id="604191605">
          <w:marLeft w:val="547"/>
          <w:marRight w:val="0"/>
          <w:marTop w:val="106"/>
          <w:marBottom w:val="0"/>
          <w:divBdr>
            <w:top w:val="none" w:sz="0" w:space="0" w:color="auto"/>
            <w:left w:val="none" w:sz="0" w:space="0" w:color="auto"/>
            <w:bottom w:val="none" w:sz="0" w:space="0" w:color="auto"/>
            <w:right w:val="none" w:sz="0" w:space="0" w:color="auto"/>
          </w:divBdr>
        </w:div>
      </w:divsChild>
    </w:div>
    <w:div w:id="472716755">
      <w:bodyDiv w:val="1"/>
      <w:marLeft w:val="0"/>
      <w:marRight w:val="0"/>
      <w:marTop w:val="0"/>
      <w:marBottom w:val="0"/>
      <w:divBdr>
        <w:top w:val="none" w:sz="0" w:space="0" w:color="auto"/>
        <w:left w:val="none" w:sz="0" w:space="0" w:color="auto"/>
        <w:bottom w:val="none" w:sz="0" w:space="0" w:color="auto"/>
        <w:right w:val="none" w:sz="0" w:space="0" w:color="auto"/>
      </w:divBdr>
    </w:div>
    <w:div w:id="476150272">
      <w:bodyDiv w:val="1"/>
      <w:marLeft w:val="0"/>
      <w:marRight w:val="0"/>
      <w:marTop w:val="0"/>
      <w:marBottom w:val="0"/>
      <w:divBdr>
        <w:top w:val="none" w:sz="0" w:space="0" w:color="auto"/>
        <w:left w:val="none" w:sz="0" w:space="0" w:color="auto"/>
        <w:bottom w:val="none" w:sz="0" w:space="0" w:color="auto"/>
        <w:right w:val="none" w:sz="0" w:space="0" w:color="auto"/>
      </w:divBdr>
    </w:div>
    <w:div w:id="477308611">
      <w:bodyDiv w:val="1"/>
      <w:marLeft w:val="0"/>
      <w:marRight w:val="0"/>
      <w:marTop w:val="0"/>
      <w:marBottom w:val="0"/>
      <w:divBdr>
        <w:top w:val="none" w:sz="0" w:space="0" w:color="auto"/>
        <w:left w:val="none" w:sz="0" w:space="0" w:color="auto"/>
        <w:bottom w:val="none" w:sz="0" w:space="0" w:color="auto"/>
        <w:right w:val="none" w:sz="0" w:space="0" w:color="auto"/>
      </w:divBdr>
    </w:div>
    <w:div w:id="478574711">
      <w:bodyDiv w:val="1"/>
      <w:marLeft w:val="0"/>
      <w:marRight w:val="0"/>
      <w:marTop w:val="0"/>
      <w:marBottom w:val="0"/>
      <w:divBdr>
        <w:top w:val="none" w:sz="0" w:space="0" w:color="auto"/>
        <w:left w:val="none" w:sz="0" w:space="0" w:color="auto"/>
        <w:bottom w:val="none" w:sz="0" w:space="0" w:color="auto"/>
        <w:right w:val="none" w:sz="0" w:space="0" w:color="auto"/>
      </w:divBdr>
    </w:div>
    <w:div w:id="480778675">
      <w:bodyDiv w:val="1"/>
      <w:marLeft w:val="0"/>
      <w:marRight w:val="0"/>
      <w:marTop w:val="0"/>
      <w:marBottom w:val="0"/>
      <w:divBdr>
        <w:top w:val="none" w:sz="0" w:space="0" w:color="auto"/>
        <w:left w:val="none" w:sz="0" w:space="0" w:color="auto"/>
        <w:bottom w:val="none" w:sz="0" w:space="0" w:color="auto"/>
        <w:right w:val="none" w:sz="0" w:space="0" w:color="auto"/>
      </w:divBdr>
    </w:div>
    <w:div w:id="482236659">
      <w:bodyDiv w:val="1"/>
      <w:marLeft w:val="0"/>
      <w:marRight w:val="0"/>
      <w:marTop w:val="0"/>
      <w:marBottom w:val="0"/>
      <w:divBdr>
        <w:top w:val="none" w:sz="0" w:space="0" w:color="auto"/>
        <w:left w:val="none" w:sz="0" w:space="0" w:color="auto"/>
        <w:bottom w:val="none" w:sz="0" w:space="0" w:color="auto"/>
        <w:right w:val="none" w:sz="0" w:space="0" w:color="auto"/>
      </w:divBdr>
    </w:div>
    <w:div w:id="485363880">
      <w:bodyDiv w:val="1"/>
      <w:marLeft w:val="0"/>
      <w:marRight w:val="0"/>
      <w:marTop w:val="0"/>
      <w:marBottom w:val="0"/>
      <w:divBdr>
        <w:top w:val="none" w:sz="0" w:space="0" w:color="auto"/>
        <w:left w:val="none" w:sz="0" w:space="0" w:color="auto"/>
        <w:bottom w:val="none" w:sz="0" w:space="0" w:color="auto"/>
        <w:right w:val="none" w:sz="0" w:space="0" w:color="auto"/>
      </w:divBdr>
    </w:div>
    <w:div w:id="490373036">
      <w:bodyDiv w:val="1"/>
      <w:marLeft w:val="0"/>
      <w:marRight w:val="0"/>
      <w:marTop w:val="0"/>
      <w:marBottom w:val="0"/>
      <w:divBdr>
        <w:top w:val="none" w:sz="0" w:space="0" w:color="auto"/>
        <w:left w:val="none" w:sz="0" w:space="0" w:color="auto"/>
        <w:bottom w:val="none" w:sz="0" w:space="0" w:color="auto"/>
        <w:right w:val="none" w:sz="0" w:space="0" w:color="auto"/>
      </w:divBdr>
    </w:div>
    <w:div w:id="491257968">
      <w:bodyDiv w:val="1"/>
      <w:marLeft w:val="0"/>
      <w:marRight w:val="0"/>
      <w:marTop w:val="0"/>
      <w:marBottom w:val="0"/>
      <w:divBdr>
        <w:top w:val="none" w:sz="0" w:space="0" w:color="auto"/>
        <w:left w:val="none" w:sz="0" w:space="0" w:color="auto"/>
        <w:bottom w:val="none" w:sz="0" w:space="0" w:color="auto"/>
        <w:right w:val="none" w:sz="0" w:space="0" w:color="auto"/>
      </w:divBdr>
    </w:div>
    <w:div w:id="493761976">
      <w:bodyDiv w:val="1"/>
      <w:marLeft w:val="0"/>
      <w:marRight w:val="0"/>
      <w:marTop w:val="0"/>
      <w:marBottom w:val="0"/>
      <w:divBdr>
        <w:top w:val="none" w:sz="0" w:space="0" w:color="auto"/>
        <w:left w:val="none" w:sz="0" w:space="0" w:color="auto"/>
        <w:bottom w:val="none" w:sz="0" w:space="0" w:color="auto"/>
        <w:right w:val="none" w:sz="0" w:space="0" w:color="auto"/>
      </w:divBdr>
    </w:div>
    <w:div w:id="493911528">
      <w:bodyDiv w:val="1"/>
      <w:marLeft w:val="0"/>
      <w:marRight w:val="0"/>
      <w:marTop w:val="0"/>
      <w:marBottom w:val="0"/>
      <w:divBdr>
        <w:top w:val="none" w:sz="0" w:space="0" w:color="auto"/>
        <w:left w:val="none" w:sz="0" w:space="0" w:color="auto"/>
        <w:bottom w:val="none" w:sz="0" w:space="0" w:color="auto"/>
        <w:right w:val="none" w:sz="0" w:space="0" w:color="auto"/>
      </w:divBdr>
    </w:div>
    <w:div w:id="496775403">
      <w:bodyDiv w:val="1"/>
      <w:marLeft w:val="0"/>
      <w:marRight w:val="0"/>
      <w:marTop w:val="0"/>
      <w:marBottom w:val="0"/>
      <w:divBdr>
        <w:top w:val="none" w:sz="0" w:space="0" w:color="auto"/>
        <w:left w:val="none" w:sz="0" w:space="0" w:color="auto"/>
        <w:bottom w:val="none" w:sz="0" w:space="0" w:color="auto"/>
        <w:right w:val="none" w:sz="0" w:space="0" w:color="auto"/>
      </w:divBdr>
    </w:div>
    <w:div w:id="49718808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273232">
      <w:bodyDiv w:val="1"/>
      <w:marLeft w:val="0"/>
      <w:marRight w:val="0"/>
      <w:marTop w:val="0"/>
      <w:marBottom w:val="0"/>
      <w:divBdr>
        <w:top w:val="none" w:sz="0" w:space="0" w:color="auto"/>
        <w:left w:val="none" w:sz="0" w:space="0" w:color="auto"/>
        <w:bottom w:val="none" w:sz="0" w:space="0" w:color="auto"/>
        <w:right w:val="none" w:sz="0" w:space="0" w:color="auto"/>
      </w:divBdr>
    </w:div>
    <w:div w:id="499662910">
      <w:bodyDiv w:val="1"/>
      <w:marLeft w:val="0"/>
      <w:marRight w:val="0"/>
      <w:marTop w:val="0"/>
      <w:marBottom w:val="0"/>
      <w:divBdr>
        <w:top w:val="none" w:sz="0" w:space="0" w:color="auto"/>
        <w:left w:val="none" w:sz="0" w:space="0" w:color="auto"/>
        <w:bottom w:val="none" w:sz="0" w:space="0" w:color="auto"/>
        <w:right w:val="none" w:sz="0" w:space="0" w:color="auto"/>
      </w:divBdr>
    </w:div>
    <w:div w:id="500436055">
      <w:bodyDiv w:val="1"/>
      <w:marLeft w:val="0"/>
      <w:marRight w:val="0"/>
      <w:marTop w:val="0"/>
      <w:marBottom w:val="0"/>
      <w:divBdr>
        <w:top w:val="none" w:sz="0" w:space="0" w:color="auto"/>
        <w:left w:val="none" w:sz="0" w:space="0" w:color="auto"/>
        <w:bottom w:val="none" w:sz="0" w:space="0" w:color="auto"/>
        <w:right w:val="none" w:sz="0" w:space="0" w:color="auto"/>
      </w:divBdr>
    </w:div>
    <w:div w:id="504906565">
      <w:bodyDiv w:val="1"/>
      <w:marLeft w:val="0"/>
      <w:marRight w:val="0"/>
      <w:marTop w:val="0"/>
      <w:marBottom w:val="0"/>
      <w:divBdr>
        <w:top w:val="none" w:sz="0" w:space="0" w:color="auto"/>
        <w:left w:val="none" w:sz="0" w:space="0" w:color="auto"/>
        <w:bottom w:val="none" w:sz="0" w:space="0" w:color="auto"/>
        <w:right w:val="none" w:sz="0" w:space="0" w:color="auto"/>
      </w:divBdr>
    </w:div>
    <w:div w:id="505897599">
      <w:bodyDiv w:val="1"/>
      <w:marLeft w:val="0"/>
      <w:marRight w:val="0"/>
      <w:marTop w:val="0"/>
      <w:marBottom w:val="0"/>
      <w:divBdr>
        <w:top w:val="none" w:sz="0" w:space="0" w:color="auto"/>
        <w:left w:val="none" w:sz="0" w:space="0" w:color="auto"/>
        <w:bottom w:val="none" w:sz="0" w:space="0" w:color="auto"/>
        <w:right w:val="none" w:sz="0" w:space="0" w:color="auto"/>
      </w:divBdr>
    </w:div>
    <w:div w:id="509829932">
      <w:bodyDiv w:val="1"/>
      <w:marLeft w:val="0"/>
      <w:marRight w:val="0"/>
      <w:marTop w:val="0"/>
      <w:marBottom w:val="0"/>
      <w:divBdr>
        <w:top w:val="none" w:sz="0" w:space="0" w:color="auto"/>
        <w:left w:val="none" w:sz="0" w:space="0" w:color="auto"/>
        <w:bottom w:val="none" w:sz="0" w:space="0" w:color="auto"/>
        <w:right w:val="none" w:sz="0" w:space="0" w:color="auto"/>
      </w:divBdr>
    </w:div>
    <w:div w:id="511142163">
      <w:bodyDiv w:val="1"/>
      <w:marLeft w:val="0"/>
      <w:marRight w:val="0"/>
      <w:marTop w:val="0"/>
      <w:marBottom w:val="0"/>
      <w:divBdr>
        <w:top w:val="none" w:sz="0" w:space="0" w:color="auto"/>
        <w:left w:val="none" w:sz="0" w:space="0" w:color="auto"/>
        <w:bottom w:val="none" w:sz="0" w:space="0" w:color="auto"/>
        <w:right w:val="none" w:sz="0" w:space="0" w:color="auto"/>
      </w:divBdr>
    </w:div>
    <w:div w:id="511800148">
      <w:bodyDiv w:val="1"/>
      <w:marLeft w:val="0"/>
      <w:marRight w:val="0"/>
      <w:marTop w:val="0"/>
      <w:marBottom w:val="0"/>
      <w:divBdr>
        <w:top w:val="none" w:sz="0" w:space="0" w:color="auto"/>
        <w:left w:val="none" w:sz="0" w:space="0" w:color="auto"/>
        <w:bottom w:val="none" w:sz="0" w:space="0" w:color="auto"/>
        <w:right w:val="none" w:sz="0" w:space="0" w:color="auto"/>
      </w:divBdr>
    </w:div>
    <w:div w:id="513692918">
      <w:bodyDiv w:val="1"/>
      <w:marLeft w:val="0"/>
      <w:marRight w:val="0"/>
      <w:marTop w:val="0"/>
      <w:marBottom w:val="0"/>
      <w:divBdr>
        <w:top w:val="none" w:sz="0" w:space="0" w:color="auto"/>
        <w:left w:val="none" w:sz="0" w:space="0" w:color="auto"/>
        <w:bottom w:val="none" w:sz="0" w:space="0" w:color="auto"/>
        <w:right w:val="none" w:sz="0" w:space="0" w:color="auto"/>
      </w:divBdr>
    </w:div>
    <w:div w:id="514728609">
      <w:bodyDiv w:val="1"/>
      <w:marLeft w:val="0"/>
      <w:marRight w:val="0"/>
      <w:marTop w:val="0"/>
      <w:marBottom w:val="0"/>
      <w:divBdr>
        <w:top w:val="none" w:sz="0" w:space="0" w:color="auto"/>
        <w:left w:val="none" w:sz="0" w:space="0" w:color="auto"/>
        <w:bottom w:val="none" w:sz="0" w:space="0" w:color="auto"/>
        <w:right w:val="none" w:sz="0" w:space="0" w:color="auto"/>
      </w:divBdr>
    </w:div>
    <w:div w:id="514810161">
      <w:bodyDiv w:val="1"/>
      <w:marLeft w:val="0"/>
      <w:marRight w:val="0"/>
      <w:marTop w:val="0"/>
      <w:marBottom w:val="0"/>
      <w:divBdr>
        <w:top w:val="none" w:sz="0" w:space="0" w:color="auto"/>
        <w:left w:val="none" w:sz="0" w:space="0" w:color="auto"/>
        <w:bottom w:val="none" w:sz="0" w:space="0" w:color="auto"/>
        <w:right w:val="none" w:sz="0" w:space="0" w:color="auto"/>
      </w:divBdr>
    </w:div>
    <w:div w:id="515849127">
      <w:bodyDiv w:val="1"/>
      <w:marLeft w:val="0"/>
      <w:marRight w:val="0"/>
      <w:marTop w:val="0"/>
      <w:marBottom w:val="0"/>
      <w:divBdr>
        <w:top w:val="none" w:sz="0" w:space="0" w:color="auto"/>
        <w:left w:val="none" w:sz="0" w:space="0" w:color="auto"/>
        <w:bottom w:val="none" w:sz="0" w:space="0" w:color="auto"/>
        <w:right w:val="none" w:sz="0" w:space="0" w:color="auto"/>
      </w:divBdr>
    </w:div>
    <w:div w:id="516700885">
      <w:bodyDiv w:val="1"/>
      <w:marLeft w:val="0"/>
      <w:marRight w:val="0"/>
      <w:marTop w:val="0"/>
      <w:marBottom w:val="0"/>
      <w:divBdr>
        <w:top w:val="none" w:sz="0" w:space="0" w:color="auto"/>
        <w:left w:val="none" w:sz="0" w:space="0" w:color="auto"/>
        <w:bottom w:val="none" w:sz="0" w:space="0" w:color="auto"/>
        <w:right w:val="none" w:sz="0" w:space="0" w:color="auto"/>
      </w:divBdr>
      <w:divsChild>
        <w:div w:id="2061858124">
          <w:marLeft w:val="547"/>
          <w:marRight w:val="0"/>
          <w:marTop w:val="106"/>
          <w:marBottom w:val="0"/>
          <w:divBdr>
            <w:top w:val="none" w:sz="0" w:space="0" w:color="auto"/>
            <w:left w:val="none" w:sz="0" w:space="0" w:color="auto"/>
            <w:bottom w:val="none" w:sz="0" w:space="0" w:color="auto"/>
            <w:right w:val="none" w:sz="0" w:space="0" w:color="auto"/>
          </w:divBdr>
        </w:div>
      </w:divsChild>
    </w:div>
    <w:div w:id="519466757">
      <w:bodyDiv w:val="1"/>
      <w:marLeft w:val="0"/>
      <w:marRight w:val="0"/>
      <w:marTop w:val="0"/>
      <w:marBottom w:val="0"/>
      <w:divBdr>
        <w:top w:val="none" w:sz="0" w:space="0" w:color="auto"/>
        <w:left w:val="none" w:sz="0" w:space="0" w:color="auto"/>
        <w:bottom w:val="none" w:sz="0" w:space="0" w:color="auto"/>
        <w:right w:val="none" w:sz="0" w:space="0" w:color="auto"/>
      </w:divBdr>
    </w:div>
    <w:div w:id="520165256">
      <w:bodyDiv w:val="1"/>
      <w:marLeft w:val="0"/>
      <w:marRight w:val="0"/>
      <w:marTop w:val="0"/>
      <w:marBottom w:val="0"/>
      <w:divBdr>
        <w:top w:val="none" w:sz="0" w:space="0" w:color="auto"/>
        <w:left w:val="none" w:sz="0" w:space="0" w:color="auto"/>
        <w:bottom w:val="none" w:sz="0" w:space="0" w:color="auto"/>
        <w:right w:val="none" w:sz="0" w:space="0" w:color="auto"/>
      </w:divBdr>
    </w:div>
    <w:div w:id="521211463">
      <w:bodyDiv w:val="1"/>
      <w:marLeft w:val="0"/>
      <w:marRight w:val="0"/>
      <w:marTop w:val="0"/>
      <w:marBottom w:val="0"/>
      <w:divBdr>
        <w:top w:val="none" w:sz="0" w:space="0" w:color="auto"/>
        <w:left w:val="none" w:sz="0" w:space="0" w:color="auto"/>
        <w:bottom w:val="none" w:sz="0" w:space="0" w:color="auto"/>
        <w:right w:val="none" w:sz="0" w:space="0" w:color="auto"/>
      </w:divBdr>
    </w:div>
    <w:div w:id="521434234">
      <w:bodyDiv w:val="1"/>
      <w:marLeft w:val="0"/>
      <w:marRight w:val="0"/>
      <w:marTop w:val="0"/>
      <w:marBottom w:val="0"/>
      <w:divBdr>
        <w:top w:val="none" w:sz="0" w:space="0" w:color="auto"/>
        <w:left w:val="none" w:sz="0" w:space="0" w:color="auto"/>
        <w:bottom w:val="none" w:sz="0" w:space="0" w:color="auto"/>
        <w:right w:val="none" w:sz="0" w:space="0" w:color="auto"/>
      </w:divBdr>
    </w:div>
    <w:div w:id="521821865">
      <w:bodyDiv w:val="1"/>
      <w:marLeft w:val="0"/>
      <w:marRight w:val="0"/>
      <w:marTop w:val="0"/>
      <w:marBottom w:val="0"/>
      <w:divBdr>
        <w:top w:val="none" w:sz="0" w:space="0" w:color="auto"/>
        <w:left w:val="none" w:sz="0" w:space="0" w:color="auto"/>
        <w:bottom w:val="none" w:sz="0" w:space="0" w:color="auto"/>
        <w:right w:val="none" w:sz="0" w:space="0" w:color="auto"/>
      </w:divBdr>
    </w:div>
    <w:div w:id="522331615">
      <w:bodyDiv w:val="1"/>
      <w:marLeft w:val="0"/>
      <w:marRight w:val="0"/>
      <w:marTop w:val="0"/>
      <w:marBottom w:val="0"/>
      <w:divBdr>
        <w:top w:val="none" w:sz="0" w:space="0" w:color="auto"/>
        <w:left w:val="none" w:sz="0" w:space="0" w:color="auto"/>
        <w:bottom w:val="none" w:sz="0" w:space="0" w:color="auto"/>
        <w:right w:val="none" w:sz="0" w:space="0" w:color="auto"/>
      </w:divBdr>
    </w:div>
    <w:div w:id="523909942">
      <w:bodyDiv w:val="1"/>
      <w:marLeft w:val="0"/>
      <w:marRight w:val="0"/>
      <w:marTop w:val="0"/>
      <w:marBottom w:val="0"/>
      <w:divBdr>
        <w:top w:val="none" w:sz="0" w:space="0" w:color="auto"/>
        <w:left w:val="none" w:sz="0" w:space="0" w:color="auto"/>
        <w:bottom w:val="none" w:sz="0" w:space="0" w:color="auto"/>
        <w:right w:val="none" w:sz="0" w:space="0" w:color="auto"/>
      </w:divBdr>
    </w:div>
    <w:div w:id="527915263">
      <w:bodyDiv w:val="1"/>
      <w:marLeft w:val="0"/>
      <w:marRight w:val="0"/>
      <w:marTop w:val="0"/>
      <w:marBottom w:val="0"/>
      <w:divBdr>
        <w:top w:val="none" w:sz="0" w:space="0" w:color="auto"/>
        <w:left w:val="none" w:sz="0" w:space="0" w:color="auto"/>
        <w:bottom w:val="none" w:sz="0" w:space="0" w:color="auto"/>
        <w:right w:val="none" w:sz="0" w:space="0" w:color="auto"/>
      </w:divBdr>
    </w:div>
    <w:div w:id="529877016">
      <w:bodyDiv w:val="1"/>
      <w:marLeft w:val="0"/>
      <w:marRight w:val="0"/>
      <w:marTop w:val="0"/>
      <w:marBottom w:val="0"/>
      <w:divBdr>
        <w:top w:val="none" w:sz="0" w:space="0" w:color="auto"/>
        <w:left w:val="none" w:sz="0" w:space="0" w:color="auto"/>
        <w:bottom w:val="none" w:sz="0" w:space="0" w:color="auto"/>
        <w:right w:val="none" w:sz="0" w:space="0" w:color="auto"/>
      </w:divBdr>
    </w:div>
    <w:div w:id="529993288">
      <w:bodyDiv w:val="1"/>
      <w:marLeft w:val="0"/>
      <w:marRight w:val="0"/>
      <w:marTop w:val="0"/>
      <w:marBottom w:val="0"/>
      <w:divBdr>
        <w:top w:val="none" w:sz="0" w:space="0" w:color="auto"/>
        <w:left w:val="none" w:sz="0" w:space="0" w:color="auto"/>
        <w:bottom w:val="none" w:sz="0" w:space="0" w:color="auto"/>
        <w:right w:val="none" w:sz="0" w:space="0" w:color="auto"/>
      </w:divBdr>
    </w:div>
    <w:div w:id="530996172">
      <w:bodyDiv w:val="1"/>
      <w:marLeft w:val="0"/>
      <w:marRight w:val="0"/>
      <w:marTop w:val="0"/>
      <w:marBottom w:val="0"/>
      <w:divBdr>
        <w:top w:val="none" w:sz="0" w:space="0" w:color="auto"/>
        <w:left w:val="none" w:sz="0" w:space="0" w:color="auto"/>
        <w:bottom w:val="none" w:sz="0" w:space="0" w:color="auto"/>
        <w:right w:val="none" w:sz="0" w:space="0" w:color="auto"/>
      </w:divBdr>
      <w:divsChild>
        <w:div w:id="14892386">
          <w:marLeft w:val="547"/>
          <w:marRight w:val="0"/>
          <w:marTop w:val="154"/>
          <w:marBottom w:val="0"/>
          <w:divBdr>
            <w:top w:val="none" w:sz="0" w:space="0" w:color="auto"/>
            <w:left w:val="none" w:sz="0" w:space="0" w:color="auto"/>
            <w:bottom w:val="none" w:sz="0" w:space="0" w:color="auto"/>
            <w:right w:val="none" w:sz="0" w:space="0" w:color="auto"/>
          </w:divBdr>
        </w:div>
        <w:div w:id="100758928">
          <w:marLeft w:val="1166"/>
          <w:marRight w:val="0"/>
          <w:marTop w:val="154"/>
          <w:marBottom w:val="0"/>
          <w:divBdr>
            <w:top w:val="none" w:sz="0" w:space="0" w:color="auto"/>
            <w:left w:val="none" w:sz="0" w:space="0" w:color="auto"/>
            <w:bottom w:val="none" w:sz="0" w:space="0" w:color="auto"/>
            <w:right w:val="none" w:sz="0" w:space="0" w:color="auto"/>
          </w:divBdr>
        </w:div>
        <w:div w:id="305865902">
          <w:marLeft w:val="547"/>
          <w:marRight w:val="0"/>
          <w:marTop w:val="134"/>
          <w:marBottom w:val="0"/>
          <w:divBdr>
            <w:top w:val="none" w:sz="0" w:space="0" w:color="auto"/>
            <w:left w:val="none" w:sz="0" w:space="0" w:color="auto"/>
            <w:bottom w:val="none" w:sz="0" w:space="0" w:color="auto"/>
            <w:right w:val="none" w:sz="0" w:space="0" w:color="auto"/>
          </w:divBdr>
        </w:div>
        <w:div w:id="984508514">
          <w:marLeft w:val="1166"/>
          <w:marRight w:val="0"/>
          <w:marTop w:val="134"/>
          <w:marBottom w:val="0"/>
          <w:divBdr>
            <w:top w:val="none" w:sz="0" w:space="0" w:color="auto"/>
            <w:left w:val="none" w:sz="0" w:space="0" w:color="auto"/>
            <w:bottom w:val="none" w:sz="0" w:space="0" w:color="auto"/>
            <w:right w:val="none" w:sz="0" w:space="0" w:color="auto"/>
          </w:divBdr>
        </w:div>
      </w:divsChild>
    </w:div>
    <w:div w:id="533344282">
      <w:bodyDiv w:val="1"/>
      <w:marLeft w:val="0"/>
      <w:marRight w:val="0"/>
      <w:marTop w:val="0"/>
      <w:marBottom w:val="0"/>
      <w:divBdr>
        <w:top w:val="none" w:sz="0" w:space="0" w:color="auto"/>
        <w:left w:val="none" w:sz="0" w:space="0" w:color="auto"/>
        <w:bottom w:val="none" w:sz="0" w:space="0" w:color="auto"/>
        <w:right w:val="none" w:sz="0" w:space="0" w:color="auto"/>
      </w:divBdr>
    </w:div>
    <w:div w:id="533420620">
      <w:bodyDiv w:val="1"/>
      <w:marLeft w:val="0"/>
      <w:marRight w:val="0"/>
      <w:marTop w:val="0"/>
      <w:marBottom w:val="0"/>
      <w:divBdr>
        <w:top w:val="none" w:sz="0" w:space="0" w:color="auto"/>
        <w:left w:val="none" w:sz="0" w:space="0" w:color="auto"/>
        <w:bottom w:val="none" w:sz="0" w:space="0" w:color="auto"/>
        <w:right w:val="none" w:sz="0" w:space="0" w:color="auto"/>
      </w:divBdr>
      <w:divsChild>
        <w:div w:id="1731272620">
          <w:marLeft w:val="547"/>
          <w:marRight w:val="0"/>
          <w:marTop w:val="106"/>
          <w:marBottom w:val="0"/>
          <w:divBdr>
            <w:top w:val="none" w:sz="0" w:space="0" w:color="auto"/>
            <w:left w:val="none" w:sz="0" w:space="0" w:color="auto"/>
            <w:bottom w:val="none" w:sz="0" w:space="0" w:color="auto"/>
            <w:right w:val="none" w:sz="0" w:space="0" w:color="auto"/>
          </w:divBdr>
        </w:div>
      </w:divsChild>
    </w:div>
    <w:div w:id="533886086">
      <w:bodyDiv w:val="1"/>
      <w:marLeft w:val="0"/>
      <w:marRight w:val="0"/>
      <w:marTop w:val="0"/>
      <w:marBottom w:val="0"/>
      <w:divBdr>
        <w:top w:val="none" w:sz="0" w:space="0" w:color="auto"/>
        <w:left w:val="none" w:sz="0" w:space="0" w:color="auto"/>
        <w:bottom w:val="none" w:sz="0" w:space="0" w:color="auto"/>
        <w:right w:val="none" w:sz="0" w:space="0" w:color="auto"/>
      </w:divBdr>
    </w:div>
    <w:div w:id="536309775">
      <w:bodyDiv w:val="1"/>
      <w:marLeft w:val="0"/>
      <w:marRight w:val="0"/>
      <w:marTop w:val="0"/>
      <w:marBottom w:val="0"/>
      <w:divBdr>
        <w:top w:val="none" w:sz="0" w:space="0" w:color="auto"/>
        <w:left w:val="none" w:sz="0" w:space="0" w:color="auto"/>
        <w:bottom w:val="none" w:sz="0" w:space="0" w:color="auto"/>
        <w:right w:val="none" w:sz="0" w:space="0" w:color="auto"/>
      </w:divBdr>
    </w:div>
    <w:div w:id="537201686">
      <w:bodyDiv w:val="1"/>
      <w:marLeft w:val="0"/>
      <w:marRight w:val="0"/>
      <w:marTop w:val="0"/>
      <w:marBottom w:val="0"/>
      <w:divBdr>
        <w:top w:val="none" w:sz="0" w:space="0" w:color="auto"/>
        <w:left w:val="none" w:sz="0" w:space="0" w:color="auto"/>
        <w:bottom w:val="none" w:sz="0" w:space="0" w:color="auto"/>
        <w:right w:val="none" w:sz="0" w:space="0" w:color="auto"/>
      </w:divBdr>
    </w:div>
    <w:div w:id="537591996">
      <w:bodyDiv w:val="1"/>
      <w:marLeft w:val="0"/>
      <w:marRight w:val="0"/>
      <w:marTop w:val="0"/>
      <w:marBottom w:val="0"/>
      <w:divBdr>
        <w:top w:val="none" w:sz="0" w:space="0" w:color="auto"/>
        <w:left w:val="none" w:sz="0" w:space="0" w:color="auto"/>
        <w:bottom w:val="none" w:sz="0" w:space="0" w:color="auto"/>
        <w:right w:val="none" w:sz="0" w:space="0" w:color="auto"/>
      </w:divBdr>
    </w:div>
    <w:div w:id="537864030">
      <w:bodyDiv w:val="1"/>
      <w:marLeft w:val="0"/>
      <w:marRight w:val="0"/>
      <w:marTop w:val="0"/>
      <w:marBottom w:val="0"/>
      <w:divBdr>
        <w:top w:val="none" w:sz="0" w:space="0" w:color="auto"/>
        <w:left w:val="none" w:sz="0" w:space="0" w:color="auto"/>
        <w:bottom w:val="none" w:sz="0" w:space="0" w:color="auto"/>
        <w:right w:val="none" w:sz="0" w:space="0" w:color="auto"/>
      </w:divBdr>
    </w:div>
    <w:div w:id="538248993">
      <w:bodyDiv w:val="1"/>
      <w:marLeft w:val="0"/>
      <w:marRight w:val="0"/>
      <w:marTop w:val="0"/>
      <w:marBottom w:val="0"/>
      <w:divBdr>
        <w:top w:val="none" w:sz="0" w:space="0" w:color="auto"/>
        <w:left w:val="none" w:sz="0" w:space="0" w:color="auto"/>
        <w:bottom w:val="none" w:sz="0" w:space="0" w:color="auto"/>
        <w:right w:val="none" w:sz="0" w:space="0" w:color="auto"/>
      </w:divBdr>
    </w:div>
    <w:div w:id="539590367">
      <w:bodyDiv w:val="1"/>
      <w:marLeft w:val="0"/>
      <w:marRight w:val="0"/>
      <w:marTop w:val="0"/>
      <w:marBottom w:val="0"/>
      <w:divBdr>
        <w:top w:val="none" w:sz="0" w:space="0" w:color="auto"/>
        <w:left w:val="none" w:sz="0" w:space="0" w:color="auto"/>
        <w:bottom w:val="none" w:sz="0" w:space="0" w:color="auto"/>
        <w:right w:val="none" w:sz="0" w:space="0" w:color="auto"/>
      </w:divBdr>
    </w:div>
    <w:div w:id="539823820">
      <w:bodyDiv w:val="1"/>
      <w:marLeft w:val="0"/>
      <w:marRight w:val="0"/>
      <w:marTop w:val="0"/>
      <w:marBottom w:val="0"/>
      <w:divBdr>
        <w:top w:val="none" w:sz="0" w:space="0" w:color="auto"/>
        <w:left w:val="none" w:sz="0" w:space="0" w:color="auto"/>
        <w:bottom w:val="none" w:sz="0" w:space="0" w:color="auto"/>
        <w:right w:val="none" w:sz="0" w:space="0" w:color="auto"/>
      </w:divBdr>
      <w:divsChild>
        <w:div w:id="57485309">
          <w:marLeft w:val="1166"/>
          <w:marRight w:val="0"/>
          <w:marTop w:val="106"/>
          <w:marBottom w:val="0"/>
          <w:divBdr>
            <w:top w:val="none" w:sz="0" w:space="0" w:color="auto"/>
            <w:left w:val="none" w:sz="0" w:space="0" w:color="auto"/>
            <w:bottom w:val="none" w:sz="0" w:space="0" w:color="auto"/>
            <w:right w:val="none" w:sz="0" w:space="0" w:color="auto"/>
          </w:divBdr>
        </w:div>
      </w:divsChild>
    </w:div>
    <w:div w:id="541678160">
      <w:bodyDiv w:val="1"/>
      <w:marLeft w:val="0"/>
      <w:marRight w:val="0"/>
      <w:marTop w:val="0"/>
      <w:marBottom w:val="0"/>
      <w:divBdr>
        <w:top w:val="none" w:sz="0" w:space="0" w:color="auto"/>
        <w:left w:val="none" w:sz="0" w:space="0" w:color="auto"/>
        <w:bottom w:val="none" w:sz="0" w:space="0" w:color="auto"/>
        <w:right w:val="none" w:sz="0" w:space="0" w:color="auto"/>
      </w:divBdr>
    </w:div>
    <w:div w:id="542249038">
      <w:bodyDiv w:val="1"/>
      <w:marLeft w:val="0"/>
      <w:marRight w:val="0"/>
      <w:marTop w:val="0"/>
      <w:marBottom w:val="0"/>
      <w:divBdr>
        <w:top w:val="none" w:sz="0" w:space="0" w:color="auto"/>
        <w:left w:val="none" w:sz="0" w:space="0" w:color="auto"/>
        <w:bottom w:val="none" w:sz="0" w:space="0" w:color="auto"/>
        <w:right w:val="none" w:sz="0" w:space="0" w:color="auto"/>
      </w:divBdr>
    </w:div>
    <w:div w:id="542250375">
      <w:bodyDiv w:val="1"/>
      <w:marLeft w:val="0"/>
      <w:marRight w:val="0"/>
      <w:marTop w:val="0"/>
      <w:marBottom w:val="0"/>
      <w:divBdr>
        <w:top w:val="none" w:sz="0" w:space="0" w:color="auto"/>
        <w:left w:val="none" w:sz="0" w:space="0" w:color="auto"/>
        <w:bottom w:val="none" w:sz="0" w:space="0" w:color="auto"/>
        <w:right w:val="none" w:sz="0" w:space="0" w:color="auto"/>
      </w:divBdr>
    </w:div>
    <w:div w:id="543056193">
      <w:bodyDiv w:val="1"/>
      <w:marLeft w:val="0"/>
      <w:marRight w:val="0"/>
      <w:marTop w:val="0"/>
      <w:marBottom w:val="0"/>
      <w:divBdr>
        <w:top w:val="none" w:sz="0" w:space="0" w:color="auto"/>
        <w:left w:val="none" w:sz="0" w:space="0" w:color="auto"/>
        <w:bottom w:val="none" w:sz="0" w:space="0" w:color="auto"/>
        <w:right w:val="none" w:sz="0" w:space="0" w:color="auto"/>
      </w:divBdr>
    </w:div>
    <w:div w:id="544026717">
      <w:bodyDiv w:val="1"/>
      <w:marLeft w:val="0"/>
      <w:marRight w:val="0"/>
      <w:marTop w:val="0"/>
      <w:marBottom w:val="0"/>
      <w:divBdr>
        <w:top w:val="none" w:sz="0" w:space="0" w:color="auto"/>
        <w:left w:val="none" w:sz="0" w:space="0" w:color="auto"/>
        <w:bottom w:val="none" w:sz="0" w:space="0" w:color="auto"/>
        <w:right w:val="none" w:sz="0" w:space="0" w:color="auto"/>
      </w:divBdr>
    </w:div>
    <w:div w:id="547180529">
      <w:bodyDiv w:val="1"/>
      <w:marLeft w:val="0"/>
      <w:marRight w:val="0"/>
      <w:marTop w:val="0"/>
      <w:marBottom w:val="0"/>
      <w:divBdr>
        <w:top w:val="none" w:sz="0" w:space="0" w:color="auto"/>
        <w:left w:val="none" w:sz="0" w:space="0" w:color="auto"/>
        <w:bottom w:val="none" w:sz="0" w:space="0" w:color="auto"/>
        <w:right w:val="none" w:sz="0" w:space="0" w:color="auto"/>
      </w:divBdr>
    </w:div>
    <w:div w:id="550265611">
      <w:bodyDiv w:val="1"/>
      <w:marLeft w:val="0"/>
      <w:marRight w:val="0"/>
      <w:marTop w:val="0"/>
      <w:marBottom w:val="0"/>
      <w:divBdr>
        <w:top w:val="none" w:sz="0" w:space="0" w:color="auto"/>
        <w:left w:val="none" w:sz="0" w:space="0" w:color="auto"/>
        <w:bottom w:val="none" w:sz="0" w:space="0" w:color="auto"/>
        <w:right w:val="none" w:sz="0" w:space="0" w:color="auto"/>
      </w:divBdr>
    </w:div>
    <w:div w:id="550725752">
      <w:bodyDiv w:val="1"/>
      <w:marLeft w:val="0"/>
      <w:marRight w:val="0"/>
      <w:marTop w:val="0"/>
      <w:marBottom w:val="0"/>
      <w:divBdr>
        <w:top w:val="none" w:sz="0" w:space="0" w:color="auto"/>
        <w:left w:val="none" w:sz="0" w:space="0" w:color="auto"/>
        <w:bottom w:val="none" w:sz="0" w:space="0" w:color="auto"/>
        <w:right w:val="none" w:sz="0" w:space="0" w:color="auto"/>
      </w:divBdr>
    </w:div>
    <w:div w:id="550845229">
      <w:bodyDiv w:val="1"/>
      <w:marLeft w:val="0"/>
      <w:marRight w:val="0"/>
      <w:marTop w:val="0"/>
      <w:marBottom w:val="0"/>
      <w:divBdr>
        <w:top w:val="none" w:sz="0" w:space="0" w:color="auto"/>
        <w:left w:val="none" w:sz="0" w:space="0" w:color="auto"/>
        <w:bottom w:val="none" w:sz="0" w:space="0" w:color="auto"/>
        <w:right w:val="none" w:sz="0" w:space="0" w:color="auto"/>
      </w:divBdr>
    </w:div>
    <w:div w:id="551312959">
      <w:bodyDiv w:val="1"/>
      <w:marLeft w:val="0"/>
      <w:marRight w:val="0"/>
      <w:marTop w:val="0"/>
      <w:marBottom w:val="0"/>
      <w:divBdr>
        <w:top w:val="none" w:sz="0" w:space="0" w:color="auto"/>
        <w:left w:val="none" w:sz="0" w:space="0" w:color="auto"/>
        <w:bottom w:val="none" w:sz="0" w:space="0" w:color="auto"/>
        <w:right w:val="none" w:sz="0" w:space="0" w:color="auto"/>
      </w:divBdr>
    </w:div>
    <w:div w:id="553350312">
      <w:bodyDiv w:val="1"/>
      <w:marLeft w:val="0"/>
      <w:marRight w:val="0"/>
      <w:marTop w:val="0"/>
      <w:marBottom w:val="0"/>
      <w:divBdr>
        <w:top w:val="none" w:sz="0" w:space="0" w:color="auto"/>
        <w:left w:val="none" w:sz="0" w:space="0" w:color="auto"/>
        <w:bottom w:val="none" w:sz="0" w:space="0" w:color="auto"/>
        <w:right w:val="none" w:sz="0" w:space="0" w:color="auto"/>
      </w:divBdr>
    </w:div>
    <w:div w:id="553393179">
      <w:bodyDiv w:val="1"/>
      <w:marLeft w:val="0"/>
      <w:marRight w:val="0"/>
      <w:marTop w:val="0"/>
      <w:marBottom w:val="0"/>
      <w:divBdr>
        <w:top w:val="none" w:sz="0" w:space="0" w:color="auto"/>
        <w:left w:val="none" w:sz="0" w:space="0" w:color="auto"/>
        <w:bottom w:val="none" w:sz="0" w:space="0" w:color="auto"/>
        <w:right w:val="none" w:sz="0" w:space="0" w:color="auto"/>
      </w:divBdr>
    </w:div>
    <w:div w:id="554439185">
      <w:bodyDiv w:val="1"/>
      <w:marLeft w:val="0"/>
      <w:marRight w:val="0"/>
      <w:marTop w:val="0"/>
      <w:marBottom w:val="0"/>
      <w:divBdr>
        <w:top w:val="none" w:sz="0" w:space="0" w:color="auto"/>
        <w:left w:val="none" w:sz="0" w:space="0" w:color="auto"/>
        <w:bottom w:val="none" w:sz="0" w:space="0" w:color="auto"/>
        <w:right w:val="none" w:sz="0" w:space="0" w:color="auto"/>
      </w:divBdr>
    </w:div>
    <w:div w:id="554699632">
      <w:bodyDiv w:val="1"/>
      <w:marLeft w:val="0"/>
      <w:marRight w:val="0"/>
      <w:marTop w:val="0"/>
      <w:marBottom w:val="0"/>
      <w:divBdr>
        <w:top w:val="none" w:sz="0" w:space="0" w:color="auto"/>
        <w:left w:val="none" w:sz="0" w:space="0" w:color="auto"/>
        <w:bottom w:val="none" w:sz="0" w:space="0" w:color="auto"/>
        <w:right w:val="none" w:sz="0" w:space="0" w:color="auto"/>
      </w:divBdr>
    </w:div>
    <w:div w:id="554701642">
      <w:bodyDiv w:val="1"/>
      <w:marLeft w:val="0"/>
      <w:marRight w:val="0"/>
      <w:marTop w:val="0"/>
      <w:marBottom w:val="0"/>
      <w:divBdr>
        <w:top w:val="none" w:sz="0" w:space="0" w:color="auto"/>
        <w:left w:val="none" w:sz="0" w:space="0" w:color="auto"/>
        <w:bottom w:val="none" w:sz="0" w:space="0" w:color="auto"/>
        <w:right w:val="none" w:sz="0" w:space="0" w:color="auto"/>
      </w:divBdr>
    </w:div>
    <w:div w:id="555242367">
      <w:bodyDiv w:val="1"/>
      <w:marLeft w:val="0"/>
      <w:marRight w:val="0"/>
      <w:marTop w:val="0"/>
      <w:marBottom w:val="0"/>
      <w:divBdr>
        <w:top w:val="none" w:sz="0" w:space="0" w:color="auto"/>
        <w:left w:val="none" w:sz="0" w:space="0" w:color="auto"/>
        <w:bottom w:val="none" w:sz="0" w:space="0" w:color="auto"/>
        <w:right w:val="none" w:sz="0" w:space="0" w:color="auto"/>
      </w:divBdr>
    </w:div>
    <w:div w:id="558174529">
      <w:bodyDiv w:val="1"/>
      <w:marLeft w:val="0"/>
      <w:marRight w:val="0"/>
      <w:marTop w:val="0"/>
      <w:marBottom w:val="0"/>
      <w:divBdr>
        <w:top w:val="none" w:sz="0" w:space="0" w:color="auto"/>
        <w:left w:val="none" w:sz="0" w:space="0" w:color="auto"/>
        <w:bottom w:val="none" w:sz="0" w:space="0" w:color="auto"/>
        <w:right w:val="none" w:sz="0" w:space="0" w:color="auto"/>
      </w:divBdr>
    </w:div>
    <w:div w:id="558516431">
      <w:bodyDiv w:val="1"/>
      <w:marLeft w:val="0"/>
      <w:marRight w:val="0"/>
      <w:marTop w:val="0"/>
      <w:marBottom w:val="0"/>
      <w:divBdr>
        <w:top w:val="none" w:sz="0" w:space="0" w:color="auto"/>
        <w:left w:val="none" w:sz="0" w:space="0" w:color="auto"/>
        <w:bottom w:val="none" w:sz="0" w:space="0" w:color="auto"/>
        <w:right w:val="none" w:sz="0" w:space="0" w:color="auto"/>
      </w:divBdr>
    </w:div>
    <w:div w:id="562568446">
      <w:bodyDiv w:val="1"/>
      <w:marLeft w:val="0"/>
      <w:marRight w:val="0"/>
      <w:marTop w:val="0"/>
      <w:marBottom w:val="0"/>
      <w:divBdr>
        <w:top w:val="none" w:sz="0" w:space="0" w:color="auto"/>
        <w:left w:val="none" w:sz="0" w:space="0" w:color="auto"/>
        <w:bottom w:val="none" w:sz="0" w:space="0" w:color="auto"/>
        <w:right w:val="none" w:sz="0" w:space="0" w:color="auto"/>
      </w:divBdr>
    </w:div>
    <w:div w:id="563026757">
      <w:bodyDiv w:val="1"/>
      <w:marLeft w:val="0"/>
      <w:marRight w:val="0"/>
      <w:marTop w:val="0"/>
      <w:marBottom w:val="0"/>
      <w:divBdr>
        <w:top w:val="none" w:sz="0" w:space="0" w:color="auto"/>
        <w:left w:val="none" w:sz="0" w:space="0" w:color="auto"/>
        <w:bottom w:val="none" w:sz="0" w:space="0" w:color="auto"/>
        <w:right w:val="none" w:sz="0" w:space="0" w:color="auto"/>
      </w:divBdr>
    </w:div>
    <w:div w:id="568535444">
      <w:bodyDiv w:val="1"/>
      <w:marLeft w:val="0"/>
      <w:marRight w:val="0"/>
      <w:marTop w:val="0"/>
      <w:marBottom w:val="0"/>
      <w:divBdr>
        <w:top w:val="none" w:sz="0" w:space="0" w:color="auto"/>
        <w:left w:val="none" w:sz="0" w:space="0" w:color="auto"/>
        <w:bottom w:val="none" w:sz="0" w:space="0" w:color="auto"/>
        <w:right w:val="none" w:sz="0" w:space="0" w:color="auto"/>
      </w:divBdr>
    </w:div>
    <w:div w:id="570040957">
      <w:bodyDiv w:val="1"/>
      <w:marLeft w:val="0"/>
      <w:marRight w:val="0"/>
      <w:marTop w:val="0"/>
      <w:marBottom w:val="0"/>
      <w:divBdr>
        <w:top w:val="none" w:sz="0" w:space="0" w:color="auto"/>
        <w:left w:val="none" w:sz="0" w:space="0" w:color="auto"/>
        <w:bottom w:val="none" w:sz="0" w:space="0" w:color="auto"/>
        <w:right w:val="none" w:sz="0" w:space="0" w:color="auto"/>
      </w:divBdr>
    </w:div>
    <w:div w:id="574171575">
      <w:bodyDiv w:val="1"/>
      <w:marLeft w:val="0"/>
      <w:marRight w:val="0"/>
      <w:marTop w:val="0"/>
      <w:marBottom w:val="0"/>
      <w:divBdr>
        <w:top w:val="none" w:sz="0" w:space="0" w:color="auto"/>
        <w:left w:val="none" w:sz="0" w:space="0" w:color="auto"/>
        <w:bottom w:val="none" w:sz="0" w:space="0" w:color="auto"/>
        <w:right w:val="none" w:sz="0" w:space="0" w:color="auto"/>
      </w:divBdr>
    </w:div>
    <w:div w:id="576550062">
      <w:bodyDiv w:val="1"/>
      <w:marLeft w:val="0"/>
      <w:marRight w:val="0"/>
      <w:marTop w:val="0"/>
      <w:marBottom w:val="0"/>
      <w:divBdr>
        <w:top w:val="none" w:sz="0" w:space="0" w:color="auto"/>
        <w:left w:val="none" w:sz="0" w:space="0" w:color="auto"/>
        <w:bottom w:val="none" w:sz="0" w:space="0" w:color="auto"/>
        <w:right w:val="none" w:sz="0" w:space="0" w:color="auto"/>
      </w:divBdr>
    </w:div>
    <w:div w:id="581258827">
      <w:bodyDiv w:val="1"/>
      <w:marLeft w:val="0"/>
      <w:marRight w:val="0"/>
      <w:marTop w:val="0"/>
      <w:marBottom w:val="0"/>
      <w:divBdr>
        <w:top w:val="none" w:sz="0" w:space="0" w:color="auto"/>
        <w:left w:val="none" w:sz="0" w:space="0" w:color="auto"/>
        <w:bottom w:val="none" w:sz="0" w:space="0" w:color="auto"/>
        <w:right w:val="none" w:sz="0" w:space="0" w:color="auto"/>
      </w:divBdr>
    </w:div>
    <w:div w:id="581833877">
      <w:bodyDiv w:val="1"/>
      <w:marLeft w:val="0"/>
      <w:marRight w:val="0"/>
      <w:marTop w:val="0"/>
      <w:marBottom w:val="0"/>
      <w:divBdr>
        <w:top w:val="none" w:sz="0" w:space="0" w:color="auto"/>
        <w:left w:val="none" w:sz="0" w:space="0" w:color="auto"/>
        <w:bottom w:val="none" w:sz="0" w:space="0" w:color="auto"/>
        <w:right w:val="none" w:sz="0" w:space="0" w:color="auto"/>
      </w:divBdr>
    </w:div>
    <w:div w:id="583997262">
      <w:bodyDiv w:val="1"/>
      <w:marLeft w:val="0"/>
      <w:marRight w:val="0"/>
      <w:marTop w:val="0"/>
      <w:marBottom w:val="0"/>
      <w:divBdr>
        <w:top w:val="none" w:sz="0" w:space="0" w:color="auto"/>
        <w:left w:val="none" w:sz="0" w:space="0" w:color="auto"/>
        <w:bottom w:val="none" w:sz="0" w:space="0" w:color="auto"/>
        <w:right w:val="none" w:sz="0" w:space="0" w:color="auto"/>
      </w:divBdr>
    </w:div>
    <w:div w:id="584385617">
      <w:bodyDiv w:val="1"/>
      <w:marLeft w:val="0"/>
      <w:marRight w:val="0"/>
      <w:marTop w:val="0"/>
      <w:marBottom w:val="0"/>
      <w:divBdr>
        <w:top w:val="none" w:sz="0" w:space="0" w:color="auto"/>
        <w:left w:val="none" w:sz="0" w:space="0" w:color="auto"/>
        <w:bottom w:val="none" w:sz="0" w:space="0" w:color="auto"/>
        <w:right w:val="none" w:sz="0" w:space="0" w:color="auto"/>
      </w:divBdr>
    </w:div>
    <w:div w:id="584386010">
      <w:bodyDiv w:val="1"/>
      <w:marLeft w:val="0"/>
      <w:marRight w:val="0"/>
      <w:marTop w:val="0"/>
      <w:marBottom w:val="0"/>
      <w:divBdr>
        <w:top w:val="none" w:sz="0" w:space="0" w:color="auto"/>
        <w:left w:val="none" w:sz="0" w:space="0" w:color="auto"/>
        <w:bottom w:val="none" w:sz="0" w:space="0" w:color="auto"/>
        <w:right w:val="none" w:sz="0" w:space="0" w:color="auto"/>
      </w:divBdr>
    </w:div>
    <w:div w:id="588126922">
      <w:bodyDiv w:val="1"/>
      <w:marLeft w:val="0"/>
      <w:marRight w:val="0"/>
      <w:marTop w:val="0"/>
      <w:marBottom w:val="0"/>
      <w:divBdr>
        <w:top w:val="none" w:sz="0" w:space="0" w:color="auto"/>
        <w:left w:val="none" w:sz="0" w:space="0" w:color="auto"/>
        <w:bottom w:val="none" w:sz="0" w:space="0" w:color="auto"/>
        <w:right w:val="none" w:sz="0" w:space="0" w:color="auto"/>
      </w:divBdr>
    </w:div>
    <w:div w:id="589777658">
      <w:bodyDiv w:val="1"/>
      <w:marLeft w:val="0"/>
      <w:marRight w:val="0"/>
      <w:marTop w:val="0"/>
      <w:marBottom w:val="0"/>
      <w:divBdr>
        <w:top w:val="none" w:sz="0" w:space="0" w:color="auto"/>
        <w:left w:val="none" w:sz="0" w:space="0" w:color="auto"/>
        <w:bottom w:val="none" w:sz="0" w:space="0" w:color="auto"/>
        <w:right w:val="none" w:sz="0" w:space="0" w:color="auto"/>
      </w:divBdr>
    </w:div>
    <w:div w:id="592737906">
      <w:bodyDiv w:val="1"/>
      <w:marLeft w:val="0"/>
      <w:marRight w:val="0"/>
      <w:marTop w:val="0"/>
      <w:marBottom w:val="0"/>
      <w:divBdr>
        <w:top w:val="none" w:sz="0" w:space="0" w:color="auto"/>
        <w:left w:val="none" w:sz="0" w:space="0" w:color="auto"/>
        <w:bottom w:val="none" w:sz="0" w:space="0" w:color="auto"/>
        <w:right w:val="none" w:sz="0" w:space="0" w:color="auto"/>
      </w:divBdr>
    </w:div>
    <w:div w:id="594096630">
      <w:bodyDiv w:val="1"/>
      <w:marLeft w:val="0"/>
      <w:marRight w:val="0"/>
      <w:marTop w:val="0"/>
      <w:marBottom w:val="0"/>
      <w:divBdr>
        <w:top w:val="none" w:sz="0" w:space="0" w:color="auto"/>
        <w:left w:val="none" w:sz="0" w:space="0" w:color="auto"/>
        <w:bottom w:val="none" w:sz="0" w:space="0" w:color="auto"/>
        <w:right w:val="none" w:sz="0" w:space="0" w:color="auto"/>
      </w:divBdr>
    </w:div>
    <w:div w:id="594363913">
      <w:bodyDiv w:val="1"/>
      <w:marLeft w:val="0"/>
      <w:marRight w:val="0"/>
      <w:marTop w:val="0"/>
      <w:marBottom w:val="0"/>
      <w:divBdr>
        <w:top w:val="none" w:sz="0" w:space="0" w:color="auto"/>
        <w:left w:val="none" w:sz="0" w:space="0" w:color="auto"/>
        <w:bottom w:val="none" w:sz="0" w:space="0" w:color="auto"/>
        <w:right w:val="none" w:sz="0" w:space="0" w:color="auto"/>
      </w:divBdr>
    </w:div>
    <w:div w:id="601255921">
      <w:bodyDiv w:val="1"/>
      <w:marLeft w:val="0"/>
      <w:marRight w:val="0"/>
      <w:marTop w:val="0"/>
      <w:marBottom w:val="0"/>
      <w:divBdr>
        <w:top w:val="none" w:sz="0" w:space="0" w:color="auto"/>
        <w:left w:val="none" w:sz="0" w:space="0" w:color="auto"/>
        <w:bottom w:val="none" w:sz="0" w:space="0" w:color="auto"/>
        <w:right w:val="none" w:sz="0" w:space="0" w:color="auto"/>
      </w:divBdr>
    </w:div>
    <w:div w:id="605498460">
      <w:bodyDiv w:val="1"/>
      <w:marLeft w:val="0"/>
      <w:marRight w:val="0"/>
      <w:marTop w:val="0"/>
      <w:marBottom w:val="0"/>
      <w:divBdr>
        <w:top w:val="none" w:sz="0" w:space="0" w:color="auto"/>
        <w:left w:val="none" w:sz="0" w:space="0" w:color="auto"/>
        <w:bottom w:val="none" w:sz="0" w:space="0" w:color="auto"/>
        <w:right w:val="none" w:sz="0" w:space="0" w:color="auto"/>
      </w:divBdr>
    </w:div>
    <w:div w:id="607199108">
      <w:bodyDiv w:val="1"/>
      <w:marLeft w:val="0"/>
      <w:marRight w:val="0"/>
      <w:marTop w:val="0"/>
      <w:marBottom w:val="0"/>
      <w:divBdr>
        <w:top w:val="none" w:sz="0" w:space="0" w:color="auto"/>
        <w:left w:val="none" w:sz="0" w:space="0" w:color="auto"/>
        <w:bottom w:val="none" w:sz="0" w:space="0" w:color="auto"/>
        <w:right w:val="none" w:sz="0" w:space="0" w:color="auto"/>
      </w:divBdr>
    </w:div>
    <w:div w:id="608196114">
      <w:bodyDiv w:val="1"/>
      <w:marLeft w:val="0"/>
      <w:marRight w:val="0"/>
      <w:marTop w:val="0"/>
      <w:marBottom w:val="0"/>
      <w:divBdr>
        <w:top w:val="none" w:sz="0" w:space="0" w:color="auto"/>
        <w:left w:val="none" w:sz="0" w:space="0" w:color="auto"/>
        <w:bottom w:val="none" w:sz="0" w:space="0" w:color="auto"/>
        <w:right w:val="none" w:sz="0" w:space="0" w:color="auto"/>
      </w:divBdr>
    </w:div>
    <w:div w:id="609628032">
      <w:bodyDiv w:val="1"/>
      <w:marLeft w:val="0"/>
      <w:marRight w:val="0"/>
      <w:marTop w:val="0"/>
      <w:marBottom w:val="0"/>
      <w:divBdr>
        <w:top w:val="none" w:sz="0" w:space="0" w:color="auto"/>
        <w:left w:val="none" w:sz="0" w:space="0" w:color="auto"/>
        <w:bottom w:val="none" w:sz="0" w:space="0" w:color="auto"/>
        <w:right w:val="none" w:sz="0" w:space="0" w:color="auto"/>
      </w:divBdr>
    </w:div>
    <w:div w:id="610818908">
      <w:bodyDiv w:val="1"/>
      <w:marLeft w:val="0"/>
      <w:marRight w:val="0"/>
      <w:marTop w:val="0"/>
      <w:marBottom w:val="0"/>
      <w:divBdr>
        <w:top w:val="none" w:sz="0" w:space="0" w:color="auto"/>
        <w:left w:val="none" w:sz="0" w:space="0" w:color="auto"/>
        <w:bottom w:val="none" w:sz="0" w:space="0" w:color="auto"/>
        <w:right w:val="none" w:sz="0" w:space="0" w:color="auto"/>
      </w:divBdr>
    </w:div>
    <w:div w:id="615059863">
      <w:bodyDiv w:val="1"/>
      <w:marLeft w:val="0"/>
      <w:marRight w:val="0"/>
      <w:marTop w:val="0"/>
      <w:marBottom w:val="0"/>
      <w:divBdr>
        <w:top w:val="none" w:sz="0" w:space="0" w:color="auto"/>
        <w:left w:val="none" w:sz="0" w:space="0" w:color="auto"/>
        <w:bottom w:val="none" w:sz="0" w:space="0" w:color="auto"/>
        <w:right w:val="none" w:sz="0" w:space="0" w:color="auto"/>
      </w:divBdr>
      <w:divsChild>
        <w:div w:id="2017077589">
          <w:marLeft w:val="0"/>
          <w:marRight w:val="0"/>
          <w:marTop w:val="0"/>
          <w:marBottom w:val="0"/>
          <w:divBdr>
            <w:top w:val="none" w:sz="0" w:space="0" w:color="auto"/>
            <w:left w:val="none" w:sz="0" w:space="0" w:color="auto"/>
            <w:bottom w:val="none" w:sz="0" w:space="0" w:color="auto"/>
            <w:right w:val="none" w:sz="0" w:space="0" w:color="auto"/>
          </w:divBdr>
        </w:div>
      </w:divsChild>
    </w:div>
    <w:div w:id="615985563">
      <w:bodyDiv w:val="1"/>
      <w:marLeft w:val="0"/>
      <w:marRight w:val="0"/>
      <w:marTop w:val="0"/>
      <w:marBottom w:val="0"/>
      <w:divBdr>
        <w:top w:val="none" w:sz="0" w:space="0" w:color="auto"/>
        <w:left w:val="none" w:sz="0" w:space="0" w:color="auto"/>
        <w:bottom w:val="none" w:sz="0" w:space="0" w:color="auto"/>
        <w:right w:val="none" w:sz="0" w:space="0" w:color="auto"/>
      </w:divBdr>
    </w:div>
    <w:div w:id="616563549">
      <w:bodyDiv w:val="1"/>
      <w:marLeft w:val="0"/>
      <w:marRight w:val="0"/>
      <w:marTop w:val="0"/>
      <w:marBottom w:val="0"/>
      <w:divBdr>
        <w:top w:val="none" w:sz="0" w:space="0" w:color="auto"/>
        <w:left w:val="none" w:sz="0" w:space="0" w:color="auto"/>
        <w:bottom w:val="none" w:sz="0" w:space="0" w:color="auto"/>
        <w:right w:val="none" w:sz="0" w:space="0" w:color="auto"/>
      </w:divBdr>
    </w:div>
    <w:div w:id="622077193">
      <w:bodyDiv w:val="1"/>
      <w:marLeft w:val="0"/>
      <w:marRight w:val="0"/>
      <w:marTop w:val="0"/>
      <w:marBottom w:val="0"/>
      <w:divBdr>
        <w:top w:val="none" w:sz="0" w:space="0" w:color="auto"/>
        <w:left w:val="none" w:sz="0" w:space="0" w:color="auto"/>
        <w:bottom w:val="none" w:sz="0" w:space="0" w:color="auto"/>
        <w:right w:val="none" w:sz="0" w:space="0" w:color="auto"/>
      </w:divBdr>
    </w:div>
    <w:div w:id="622155000">
      <w:bodyDiv w:val="1"/>
      <w:marLeft w:val="0"/>
      <w:marRight w:val="0"/>
      <w:marTop w:val="0"/>
      <w:marBottom w:val="0"/>
      <w:divBdr>
        <w:top w:val="none" w:sz="0" w:space="0" w:color="auto"/>
        <w:left w:val="none" w:sz="0" w:space="0" w:color="auto"/>
        <w:bottom w:val="none" w:sz="0" w:space="0" w:color="auto"/>
        <w:right w:val="none" w:sz="0" w:space="0" w:color="auto"/>
      </w:divBdr>
    </w:div>
    <w:div w:id="625626974">
      <w:bodyDiv w:val="1"/>
      <w:marLeft w:val="0"/>
      <w:marRight w:val="0"/>
      <w:marTop w:val="0"/>
      <w:marBottom w:val="0"/>
      <w:divBdr>
        <w:top w:val="none" w:sz="0" w:space="0" w:color="auto"/>
        <w:left w:val="none" w:sz="0" w:space="0" w:color="auto"/>
        <w:bottom w:val="none" w:sz="0" w:space="0" w:color="auto"/>
        <w:right w:val="none" w:sz="0" w:space="0" w:color="auto"/>
      </w:divBdr>
    </w:div>
    <w:div w:id="626543724">
      <w:bodyDiv w:val="1"/>
      <w:marLeft w:val="0"/>
      <w:marRight w:val="0"/>
      <w:marTop w:val="0"/>
      <w:marBottom w:val="0"/>
      <w:divBdr>
        <w:top w:val="none" w:sz="0" w:space="0" w:color="auto"/>
        <w:left w:val="none" w:sz="0" w:space="0" w:color="auto"/>
        <w:bottom w:val="none" w:sz="0" w:space="0" w:color="auto"/>
        <w:right w:val="none" w:sz="0" w:space="0" w:color="auto"/>
      </w:divBdr>
    </w:div>
    <w:div w:id="629172747">
      <w:bodyDiv w:val="1"/>
      <w:marLeft w:val="0"/>
      <w:marRight w:val="0"/>
      <w:marTop w:val="0"/>
      <w:marBottom w:val="0"/>
      <w:divBdr>
        <w:top w:val="none" w:sz="0" w:space="0" w:color="auto"/>
        <w:left w:val="none" w:sz="0" w:space="0" w:color="auto"/>
        <w:bottom w:val="none" w:sz="0" w:space="0" w:color="auto"/>
        <w:right w:val="none" w:sz="0" w:space="0" w:color="auto"/>
      </w:divBdr>
    </w:div>
    <w:div w:id="629433484">
      <w:bodyDiv w:val="1"/>
      <w:marLeft w:val="0"/>
      <w:marRight w:val="0"/>
      <w:marTop w:val="0"/>
      <w:marBottom w:val="0"/>
      <w:divBdr>
        <w:top w:val="none" w:sz="0" w:space="0" w:color="auto"/>
        <w:left w:val="none" w:sz="0" w:space="0" w:color="auto"/>
        <w:bottom w:val="none" w:sz="0" w:space="0" w:color="auto"/>
        <w:right w:val="none" w:sz="0" w:space="0" w:color="auto"/>
      </w:divBdr>
    </w:div>
    <w:div w:id="630673574">
      <w:bodyDiv w:val="1"/>
      <w:marLeft w:val="0"/>
      <w:marRight w:val="0"/>
      <w:marTop w:val="0"/>
      <w:marBottom w:val="0"/>
      <w:divBdr>
        <w:top w:val="none" w:sz="0" w:space="0" w:color="auto"/>
        <w:left w:val="none" w:sz="0" w:space="0" w:color="auto"/>
        <w:bottom w:val="none" w:sz="0" w:space="0" w:color="auto"/>
        <w:right w:val="none" w:sz="0" w:space="0" w:color="auto"/>
      </w:divBdr>
    </w:div>
    <w:div w:id="631516997">
      <w:bodyDiv w:val="1"/>
      <w:marLeft w:val="0"/>
      <w:marRight w:val="0"/>
      <w:marTop w:val="0"/>
      <w:marBottom w:val="0"/>
      <w:divBdr>
        <w:top w:val="none" w:sz="0" w:space="0" w:color="auto"/>
        <w:left w:val="none" w:sz="0" w:space="0" w:color="auto"/>
        <w:bottom w:val="none" w:sz="0" w:space="0" w:color="auto"/>
        <w:right w:val="none" w:sz="0" w:space="0" w:color="auto"/>
      </w:divBdr>
    </w:div>
    <w:div w:id="632101008">
      <w:bodyDiv w:val="1"/>
      <w:marLeft w:val="0"/>
      <w:marRight w:val="0"/>
      <w:marTop w:val="0"/>
      <w:marBottom w:val="0"/>
      <w:divBdr>
        <w:top w:val="none" w:sz="0" w:space="0" w:color="auto"/>
        <w:left w:val="none" w:sz="0" w:space="0" w:color="auto"/>
        <w:bottom w:val="none" w:sz="0" w:space="0" w:color="auto"/>
        <w:right w:val="none" w:sz="0" w:space="0" w:color="auto"/>
      </w:divBdr>
    </w:div>
    <w:div w:id="632446428">
      <w:bodyDiv w:val="1"/>
      <w:marLeft w:val="0"/>
      <w:marRight w:val="0"/>
      <w:marTop w:val="0"/>
      <w:marBottom w:val="0"/>
      <w:divBdr>
        <w:top w:val="none" w:sz="0" w:space="0" w:color="auto"/>
        <w:left w:val="none" w:sz="0" w:space="0" w:color="auto"/>
        <w:bottom w:val="none" w:sz="0" w:space="0" w:color="auto"/>
        <w:right w:val="none" w:sz="0" w:space="0" w:color="auto"/>
      </w:divBdr>
    </w:div>
    <w:div w:id="634599061">
      <w:bodyDiv w:val="1"/>
      <w:marLeft w:val="0"/>
      <w:marRight w:val="0"/>
      <w:marTop w:val="0"/>
      <w:marBottom w:val="0"/>
      <w:divBdr>
        <w:top w:val="none" w:sz="0" w:space="0" w:color="auto"/>
        <w:left w:val="none" w:sz="0" w:space="0" w:color="auto"/>
        <w:bottom w:val="none" w:sz="0" w:space="0" w:color="auto"/>
        <w:right w:val="none" w:sz="0" w:space="0" w:color="auto"/>
      </w:divBdr>
    </w:div>
    <w:div w:id="635796601">
      <w:bodyDiv w:val="1"/>
      <w:marLeft w:val="0"/>
      <w:marRight w:val="0"/>
      <w:marTop w:val="0"/>
      <w:marBottom w:val="0"/>
      <w:divBdr>
        <w:top w:val="none" w:sz="0" w:space="0" w:color="auto"/>
        <w:left w:val="none" w:sz="0" w:space="0" w:color="auto"/>
        <w:bottom w:val="none" w:sz="0" w:space="0" w:color="auto"/>
        <w:right w:val="none" w:sz="0" w:space="0" w:color="auto"/>
      </w:divBdr>
    </w:div>
    <w:div w:id="636642681">
      <w:bodyDiv w:val="1"/>
      <w:marLeft w:val="0"/>
      <w:marRight w:val="0"/>
      <w:marTop w:val="0"/>
      <w:marBottom w:val="0"/>
      <w:divBdr>
        <w:top w:val="none" w:sz="0" w:space="0" w:color="auto"/>
        <w:left w:val="none" w:sz="0" w:space="0" w:color="auto"/>
        <w:bottom w:val="none" w:sz="0" w:space="0" w:color="auto"/>
        <w:right w:val="none" w:sz="0" w:space="0" w:color="auto"/>
      </w:divBdr>
      <w:divsChild>
        <w:div w:id="105540532">
          <w:marLeft w:val="1166"/>
          <w:marRight w:val="0"/>
          <w:marTop w:val="96"/>
          <w:marBottom w:val="0"/>
          <w:divBdr>
            <w:top w:val="none" w:sz="0" w:space="0" w:color="auto"/>
            <w:left w:val="none" w:sz="0" w:space="0" w:color="auto"/>
            <w:bottom w:val="none" w:sz="0" w:space="0" w:color="auto"/>
            <w:right w:val="none" w:sz="0" w:space="0" w:color="auto"/>
          </w:divBdr>
        </w:div>
      </w:divsChild>
    </w:div>
    <w:div w:id="637489314">
      <w:bodyDiv w:val="1"/>
      <w:marLeft w:val="0"/>
      <w:marRight w:val="0"/>
      <w:marTop w:val="0"/>
      <w:marBottom w:val="0"/>
      <w:divBdr>
        <w:top w:val="none" w:sz="0" w:space="0" w:color="auto"/>
        <w:left w:val="none" w:sz="0" w:space="0" w:color="auto"/>
        <w:bottom w:val="none" w:sz="0" w:space="0" w:color="auto"/>
        <w:right w:val="none" w:sz="0" w:space="0" w:color="auto"/>
      </w:divBdr>
    </w:div>
    <w:div w:id="642807382">
      <w:bodyDiv w:val="1"/>
      <w:marLeft w:val="0"/>
      <w:marRight w:val="0"/>
      <w:marTop w:val="0"/>
      <w:marBottom w:val="0"/>
      <w:divBdr>
        <w:top w:val="none" w:sz="0" w:space="0" w:color="auto"/>
        <w:left w:val="none" w:sz="0" w:space="0" w:color="auto"/>
        <w:bottom w:val="none" w:sz="0" w:space="0" w:color="auto"/>
        <w:right w:val="none" w:sz="0" w:space="0" w:color="auto"/>
      </w:divBdr>
    </w:div>
    <w:div w:id="644311984">
      <w:bodyDiv w:val="1"/>
      <w:marLeft w:val="0"/>
      <w:marRight w:val="0"/>
      <w:marTop w:val="0"/>
      <w:marBottom w:val="0"/>
      <w:divBdr>
        <w:top w:val="none" w:sz="0" w:space="0" w:color="auto"/>
        <w:left w:val="none" w:sz="0" w:space="0" w:color="auto"/>
        <w:bottom w:val="none" w:sz="0" w:space="0" w:color="auto"/>
        <w:right w:val="none" w:sz="0" w:space="0" w:color="auto"/>
      </w:divBdr>
    </w:div>
    <w:div w:id="644358049">
      <w:bodyDiv w:val="1"/>
      <w:marLeft w:val="0"/>
      <w:marRight w:val="0"/>
      <w:marTop w:val="0"/>
      <w:marBottom w:val="0"/>
      <w:divBdr>
        <w:top w:val="none" w:sz="0" w:space="0" w:color="auto"/>
        <w:left w:val="none" w:sz="0" w:space="0" w:color="auto"/>
        <w:bottom w:val="none" w:sz="0" w:space="0" w:color="auto"/>
        <w:right w:val="none" w:sz="0" w:space="0" w:color="auto"/>
      </w:divBdr>
    </w:div>
    <w:div w:id="644972048">
      <w:bodyDiv w:val="1"/>
      <w:marLeft w:val="0"/>
      <w:marRight w:val="0"/>
      <w:marTop w:val="0"/>
      <w:marBottom w:val="0"/>
      <w:divBdr>
        <w:top w:val="none" w:sz="0" w:space="0" w:color="auto"/>
        <w:left w:val="none" w:sz="0" w:space="0" w:color="auto"/>
        <w:bottom w:val="none" w:sz="0" w:space="0" w:color="auto"/>
        <w:right w:val="none" w:sz="0" w:space="0" w:color="auto"/>
      </w:divBdr>
    </w:div>
    <w:div w:id="645596445">
      <w:bodyDiv w:val="1"/>
      <w:marLeft w:val="0"/>
      <w:marRight w:val="0"/>
      <w:marTop w:val="0"/>
      <w:marBottom w:val="0"/>
      <w:divBdr>
        <w:top w:val="none" w:sz="0" w:space="0" w:color="auto"/>
        <w:left w:val="none" w:sz="0" w:space="0" w:color="auto"/>
        <w:bottom w:val="none" w:sz="0" w:space="0" w:color="auto"/>
        <w:right w:val="none" w:sz="0" w:space="0" w:color="auto"/>
      </w:divBdr>
    </w:div>
    <w:div w:id="646521308">
      <w:bodyDiv w:val="1"/>
      <w:marLeft w:val="0"/>
      <w:marRight w:val="0"/>
      <w:marTop w:val="0"/>
      <w:marBottom w:val="0"/>
      <w:divBdr>
        <w:top w:val="none" w:sz="0" w:space="0" w:color="auto"/>
        <w:left w:val="none" w:sz="0" w:space="0" w:color="auto"/>
        <w:bottom w:val="none" w:sz="0" w:space="0" w:color="auto"/>
        <w:right w:val="none" w:sz="0" w:space="0" w:color="auto"/>
      </w:divBdr>
    </w:div>
    <w:div w:id="649407833">
      <w:bodyDiv w:val="1"/>
      <w:marLeft w:val="0"/>
      <w:marRight w:val="0"/>
      <w:marTop w:val="0"/>
      <w:marBottom w:val="0"/>
      <w:divBdr>
        <w:top w:val="none" w:sz="0" w:space="0" w:color="auto"/>
        <w:left w:val="none" w:sz="0" w:space="0" w:color="auto"/>
        <w:bottom w:val="none" w:sz="0" w:space="0" w:color="auto"/>
        <w:right w:val="none" w:sz="0" w:space="0" w:color="auto"/>
      </w:divBdr>
    </w:div>
    <w:div w:id="649871697">
      <w:bodyDiv w:val="1"/>
      <w:marLeft w:val="0"/>
      <w:marRight w:val="0"/>
      <w:marTop w:val="0"/>
      <w:marBottom w:val="0"/>
      <w:divBdr>
        <w:top w:val="none" w:sz="0" w:space="0" w:color="auto"/>
        <w:left w:val="none" w:sz="0" w:space="0" w:color="auto"/>
        <w:bottom w:val="none" w:sz="0" w:space="0" w:color="auto"/>
        <w:right w:val="none" w:sz="0" w:space="0" w:color="auto"/>
      </w:divBdr>
    </w:div>
    <w:div w:id="655182158">
      <w:bodyDiv w:val="1"/>
      <w:marLeft w:val="0"/>
      <w:marRight w:val="0"/>
      <w:marTop w:val="0"/>
      <w:marBottom w:val="0"/>
      <w:divBdr>
        <w:top w:val="none" w:sz="0" w:space="0" w:color="auto"/>
        <w:left w:val="none" w:sz="0" w:space="0" w:color="auto"/>
        <w:bottom w:val="none" w:sz="0" w:space="0" w:color="auto"/>
        <w:right w:val="none" w:sz="0" w:space="0" w:color="auto"/>
      </w:divBdr>
    </w:div>
    <w:div w:id="656419291">
      <w:bodyDiv w:val="1"/>
      <w:marLeft w:val="0"/>
      <w:marRight w:val="0"/>
      <w:marTop w:val="0"/>
      <w:marBottom w:val="0"/>
      <w:divBdr>
        <w:top w:val="none" w:sz="0" w:space="0" w:color="auto"/>
        <w:left w:val="none" w:sz="0" w:space="0" w:color="auto"/>
        <w:bottom w:val="none" w:sz="0" w:space="0" w:color="auto"/>
        <w:right w:val="none" w:sz="0" w:space="0" w:color="auto"/>
      </w:divBdr>
      <w:divsChild>
        <w:div w:id="400563380">
          <w:marLeft w:val="547"/>
          <w:marRight w:val="0"/>
          <w:marTop w:val="106"/>
          <w:marBottom w:val="0"/>
          <w:divBdr>
            <w:top w:val="none" w:sz="0" w:space="0" w:color="auto"/>
            <w:left w:val="none" w:sz="0" w:space="0" w:color="auto"/>
            <w:bottom w:val="none" w:sz="0" w:space="0" w:color="auto"/>
            <w:right w:val="none" w:sz="0" w:space="0" w:color="auto"/>
          </w:divBdr>
        </w:div>
      </w:divsChild>
    </w:div>
    <w:div w:id="657654705">
      <w:bodyDiv w:val="1"/>
      <w:marLeft w:val="0"/>
      <w:marRight w:val="0"/>
      <w:marTop w:val="0"/>
      <w:marBottom w:val="0"/>
      <w:divBdr>
        <w:top w:val="none" w:sz="0" w:space="0" w:color="auto"/>
        <w:left w:val="none" w:sz="0" w:space="0" w:color="auto"/>
        <w:bottom w:val="none" w:sz="0" w:space="0" w:color="auto"/>
        <w:right w:val="none" w:sz="0" w:space="0" w:color="auto"/>
      </w:divBdr>
      <w:divsChild>
        <w:div w:id="2026976397">
          <w:marLeft w:val="0"/>
          <w:marRight w:val="0"/>
          <w:marTop w:val="0"/>
          <w:marBottom w:val="0"/>
          <w:divBdr>
            <w:top w:val="none" w:sz="0" w:space="0" w:color="auto"/>
            <w:left w:val="none" w:sz="0" w:space="0" w:color="auto"/>
            <w:bottom w:val="none" w:sz="0" w:space="0" w:color="auto"/>
            <w:right w:val="none" w:sz="0" w:space="0" w:color="auto"/>
          </w:divBdr>
          <w:divsChild>
            <w:div w:id="210043854">
              <w:marLeft w:val="120"/>
              <w:marRight w:val="0"/>
              <w:marTop w:val="0"/>
              <w:marBottom w:val="0"/>
              <w:divBdr>
                <w:top w:val="none" w:sz="0" w:space="0" w:color="auto"/>
                <w:left w:val="none" w:sz="0" w:space="0" w:color="auto"/>
                <w:bottom w:val="none" w:sz="0" w:space="0" w:color="auto"/>
                <w:right w:val="none" w:sz="0" w:space="0" w:color="auto"/>
              </w:divBdr>
              <w:divsChild>
                <w:div w:id="722872133">
                  <w:marLeft w:val="0"/>
                  <w:marRight w:val="0"/>
                  <w:marTop w:val="0"/>
                  <w:marBottom w:val="0"/>
                  <w:divBdr>
                    <w:top w:val="none" w:sz="0" w:space="0" w:color="auto"/>
                    <w:left w:val="none" w:sz="0" w:space="0" w:color="auto"/>
                    <w:bottom w:val="none" w:sz="0" w:space="0" w:color="auto"/>
                    <w:right w:val="none" w:sz="0" w:space="0" w:color="auto"/>
                  </w:divBdr>
                  <w:divsChild>
                    <w:div w:id="68620780">
                      <w:marLeft w:val="0"/>
                      <w:marRight w:val="0"/>
                      <w:marTop w:val="0"/>
                      <w:marBottom w:val="0"/>
                      <w:divBdr>
                        <w:top w:val="none" w:sz="0" w:space="0" w:color="auto"/>
                        <w:left w:val="none" w:sz="0" w:space="0" w:color="auto"/>
                        <w:bottom w:val="none" w:sz="0" w:space="0" w:color="auto"/>
                        <w:right w:val="none" w:sz="0" w:space="0" w:color="auto"/>
                      </w:divBdr>
                      <w:divsChild>
                        <w:div w:id="1031027106">
                          <w:marLeft w:val="0"/>
                          <w:marRight w:val="0"/>
                          <w:marTop w:val="0"/>
                          <w:marBottom w:val="0"/>
                          <w:divBdr>
                            <w:top w:val="none" w:sz="0" w:space="0" w:color="auto"/>
                            <w:left w:val="none" w:sz="0" w:space="0" w:color="auto"/>
                            <w:bottom w:val="none" w:sz="0" w:space="0" w:color="auto"/>
                            <w:right w:val="none" w:sz="0" w:space="0" w:color="auto"/>
                          </w:divBdr>
                          <w:divsChild>
                            <w:div w:id="8270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203796">
      <w:bodyDiv w:val="1"/>
      <w:marLeft w:val="0"/>
      <w:marRight w:val="0"/>
      <w:marTop w:val="0"/>
      <w:marBottom w:val="0"/>
      <w:divBdr>
        <w:top w:val="none" w:sz="0" w:space="0" w:color="auto"/>
        <w:left w:val="none" w:sz="0" w:space="0" w:color="auto"/>
        <w:bottom w:val="none" w:sz="0" w:space="0" w:color="auto"/>
        <w:right w:val="none" w:sz="0" w:space="0" w:color="auto"/>
      </w:divBdr>
    </w:div>
    <w:div w:id="665323622">
      <w:bodyDiv w:val="1"/>
      <w:marLeft w:val="0"/>
      <w:marRight w:val="0"/>
      <w:marTop w:val="0"/>
      <w:marBottom w:val="0"/>
      <w:divBdr>
        <w:top w:val="none" w:sz="0" w:space="0" w:color="auto"/>
        <w:left w:val="none" w:sz="0" w:space="0" w:color="auto"/>
        <w:bottom w:val="none" w:sz="0" w:space="0" w:color="auto"/>
        <w:right w:val="none" w:sz="0" w:space="0" w:color="auto"/>
      </w:divBdr>
    </w:div>
    <w:div w:id="666130056">
      <w:bodyDiv w:val="1"/>
      <w:marLeft w:val="0"/>
      <w:marRight w:val="0"/>
      <w:marTop w:val="0"/>
      <w:marBottom w:val="0"/>
      <w:divBdr>
        <w:top w:val="none" w:sz="0" w:space="0" w:color="auto"/>
        <w:left w:val="none" w:sz="0" w:space="0" w:color="auto"/>
        <w:bottom w:val="none" w:sz="0" w:space="0" w:color="auto"/>
        <w:right w:val="none" w:sz="0" w:space="0" w:color="auto"/>
      </w:divBdr>
    </w:div>
    <w:div w:id="668099674">
      <w:bodyDiv w:val="1"/>
      <w:marLeft w:val="0"/>
      <w:marRight w:val="0"/>
      <w:marTop w:val="0"/>
      <w:marBottom w:val="0"/>
      <w:divBdr>
        <w:top w:val="none" w:sz="0" w:space="0" w:color="auto"/>
        <w:left w:val="none" w:sz="0" w:space="0" w:color="auto"/>
        <w:bottom w:val="none" w:sz="0" w:space="0" w:color="auto"/>
        <w:right w:val="none" w:sz="0" w:space="0" w:color="auto"/>
      </w:divBdr>
      <w:divsChild>
        <w:div w:id="142048324">
          <w:marLeft w:val="60"/>
          <w:marRight w:val="0"/>
          <w:marTop w:val="15"/>
          <w:marBottom w:val="0"/>
          <w:divBdr>
            <w:top w:val="none" w:sz="0" w:space="0" w:color="auto"/>
            <w:left w:val="none" w:sz="0" w:space="0" w:color="auto"/>
            <w:bottom w:val="none" w:sz="0" w:space="0" w:color="auto"/>
            <w:right w:val="none" w:sz="0" w:space="0" w:color="auto"/>
          </w:divBdr>
        </w:div>
      </w:divsChild>
    </w:div>
    <w:div w:id="670063828">
      <w:bodyDiv w:val="1"/>
      <w:marLeft w:val="0"/>
      <w:marRight w:val="0"/>
      <w:marTop w:val="0"/>
      <w:marBottom w:val="0"/>
      <w:divBdr>
        <w:top w:val="none" w:sz="0" w:space="0" w:color="auto"/>
        <w:left w:val="none" w:sz="0" w:space="0" w:color="auto"/>
        <w:bottom w:val="none" w:sz="0" w:space="0" w:color="auto"/>
        <w:right w:val="none" w:sz="0" w:space="0" w:color="auto"/>
      </w:divBdr>
    </w:div>
    <w:div w:id="671221660">
      <w:bodyDiv w:val="1"/>
      <w:marLeft w:val="0"/>
      <w:marRight w:val="0"/>
      <w:marTop w:val="0"/>
      <w:marBottom w:val="0"/>
      <w:divBdr>
        <w:top w:val="none" w:sz="0" w:space="0" w:color="auto"/>
        <w:left w:val="none" w:sz="0" w:space="0" w:color="auto"/>
        <w:bottom w:val="none" w:sz="0" w:space="0" w:color="auto"/>
        <w:right w:val="none" w:sz="0" w:space="0" w:color="auto"/>
      </w:divBdr>
    </w:div>
    <w:div w:id="671681419">
      <w:bodyDiv w:val="1"/>
      <w:marLeft w:val="0"/>
      <w:marRight w:val="0"/>
      <w:marTop w:val="0"/>
      <w:marBottom w:val="0"/>
      <w:divBdr>
        <w:top w:val="none" w:sz="0" w:space="0" w:color="auto"/>
        <w:left w:val="none" w:sz="0" w:space="0" w:color="auto"/>
        <w:bottom w:val="none" w:sz="0" w:space="0" w:color="auto"/>
        <w:right w:val="none" w:sz="0" w:space="0" w:color="auto"/>
      </w:divBdr>
    </w:div>
    <w:div w:id="673264955">
      <w:bodyDiv w:val="1"/>
      <w:marLeft w:val="0"/>
      <w:marRight w:val="0"/>
      <w:marTop w:val="0"/>
      <w:marBottom w:val="0"/>
      <w:divBdr>
        <w:top w:val="none" w:sz="0" w:space="0" w:color="auto"/>
        <w:left w:val="none" w:sz="0" w:space="0" w:color="auto"/>
        <w:bottom w:val="none" w:sz="0" w:space="0" w:color="auto"/>
        <w:right w:val="none" w:sz="0" w:space="0" w:color="auto"/>
      </w:divBdr>
    </w:div>
    <w:div w:id="674503025">
      <w:bodyDiv w:val="1"/>
      <w:marLeft w:val="0"/>
      <w:marRight w:val="0"/>
      <w:marTop w:val="0"/>
      <w:marBottom w:val="0"/>
      <w:divBdr>
        <w:top w:val="none" w:sz="0" w:space="0" w:color="auto"/>
        <w:left w:val="none" w:sz="0" w:space="0" w:color="auto"/>
        <w:bottom w:val="none" w:sz="0" w:space="0" w:color="auto"/>
        <w:right w:val="none" w:sz="0" w:space="0" w:color="auto"/>
      </w:divBdr>
    </w:div>
    <w:div w:id="674646647">
      <w:bodyDiv w:val="1"/>
      <w:marLeft w:val="0"/>
      <w:marRight w:val="0"/>
      <w:marTop w:val="0"/>
      <w:marBottom w:val="0"/>
      <w:divBdr>
        <w:top w:val="none" w:sz="0" w:space="0" w:color="auto"/>
        <w:left w:val="none" w:sz="0" w:space="0" w:color="auto"/>
        <w:bottom w:val="none" w:sz="0" w:space="0" w:color="auto"/>
        <w:right w:val="none" w:sz="0" w:space="0" w:color="auto"/>
      </w:divBdr>
    </w:div>
    <w:div w:id="675428115">
      <w:bodyDiv w:val="1"/>
      <w:marLeft w:val="0"/>
      <w:marRight w:val="0"/>
      <w:marTop w:val="0"/>
      <w:marBottom w:val="0"/>
      <w:divBdr>
        <w:top w:val="none" w:sz="0" w:space="0" w:color="auto"/>
        <w:left w:val="none" w:sz="0" w:space="0" w:color="auto"/>
        <w:bottom w:val="none" w:sz="0" w:space="0" w:color="auto"/>
        <w:right w:val="none" w:sz="0" w:space="0" w:color="auto"/>
      </w:divBdr>
    </w:div>
    <w:div w:id="675697381">
      <w:bodyDiv w:val="1"/>
      <w:marLeft w:val="0"/>
      <w:marRight w:val="0"/>
      <w:marTop w:val="0"/>
      <w:marBottom w:val="0"/>
      <w:divBdr>
        <w:top w:val="none" w:sz="0" w:space="0" w:color="auto"/>
        <w:left w:val="none" w:sz="0" w:space="0" w:color="auto"/>
        <w:bottom w:val="none" w:sz="0" w:space="0" w:color="auto"/>
        <w:right w:val="none" w:sz="0" w:space="0" w:color="auto"/>
      </w:divBdr>
    </w:div>
    <w:div w:id="677512388">
      <w:bodyDiv w:val="1"/>
      <w:marLeft w:val="0"/>
      <w:marRight w:val="0"/>
      <w:marTop w:val="0"/>
      <w:marBottom w:val="0"/>
      <w:divBdr>
        <w:top w:val="none" w:sz="0" w:space="0" w:color="auto"/>
        <w:left w:val="none" w:sz="0" w:space="0" w:color="auto"/>
        <w:bottom w:val="none" w:sz="0" w:space="0" w:color="auto"/>
        <w:right w:val="none" w:sz="0" w:space="0" w:color="auto"/>
      </w:divBdr>
    </w:div>
    <w:div w:id="681514265">
      <w:bodyDiv w:val="1"/>
      <w:marLeft w:val="0"/>
      <w:marRight w:val="0"/>
      <w:marTop w:val="0"/>
      <w:marBottom w:val="0"/>
      <w:divBdr>
        <w:top w:val="none" w:sz="0" w:space="0" w:color="auto"/>
        <w:left w:val="none" w:sz="0" w:space="0" w:color="auto"/>
        <w:bottom w:val="none" w:sz="0" w:space="0" w:color="auto"/>
        <w:right w:val="none" w:sz="0" w:space="0" w:color="auto"/>
      </w:divBdr>
    </w:div>
    <w:div w:id="681661715">
      <w:bodyDiv w:val="1"/>
      <w:marLeft w:val="0"/>
      <w:marRight w:val="0"/>
      <w:marTop w:val="0"/>
      <w:marBottom w:val="0"/>
      <w:divBdr>
        <w:top w:val="none" w:sz="0" w:space="0" w:color="auto"/>
        <w:left w:val="none" w:sz="0" w:space="0" w:color="auto"/>
        <w:bottom w:val="none" w:sz="0" w:space="0" w:color="auto"/>
        <w:right w:val="none" w:sz="0" w:space="0" w:color="auto"/>
      </w:divBdr>
    </w:div>
    <w:div w:id="681662207">
      <w:bodyDiv w:val="1"/>
      <w:marLeft w:val="0"/>
      <w:marRight w:val="0"/>
      <w:marTop w:val="0"/>
      <w:marBottom w:val="0"/>
      <w:divBdr>
        <w:top w:val="none" w:sz="0" w:space="0" w:color="auto"/>
        <w:left w:val="none" w:sz="0" w:space="0" w:color="auto"/>
        <w:bottom w:val="none" w:sz="0" w:space="0" w:color="auto"/>
        <w:right w:val="none" w:sz="0" w:space="0" w:color="auto"/>
      </w:divBdr>
    </w:div>
    <w:div w:id="682584586">
      <w:bodyDiv w:val="1"/>
      <w:marLeft w:val="0"/>
      <w:marRight w:val="0"/>
      <w:marTop w:val="0"/>
      <w:marBottom w:val="0"/>
      <w:divBdr>
        <w:top w:val="none" w:sz="0" w:space="0" w:color="auto"/>
        <w:left w:val="none" w:sz="0" w:space="0" w:color="auto"/>
        <w:bottom w:val="none" w:sz="0" w:space="0" w:color="auto"/>
        <w:right w:val="none" w:sz="0" w:space="0" w:color="auto"/>
      </w:divBdr>
    </w:div>
    <w:div w:id="685179593">
      <w:bodyDiv w:val="1"/>
      <w:marLeft w:val="0"/>
      <w:marRight w:val="0"/>
      <w:marTop w:val="0"/>
      <w:marBottom w:val="0"/>
      <w:divBdr>
        <w:top w:val="none" w:sz="0" w:space="0" w:color="auto"/>
        <w:left w:val="none" w:sz="0" w:space="0" w:color="auto"/>
        <w:bottom w:val="none" w:sz="0" w:space="0" w:color="auto"/>
        <w:right w:val="none" w:sz="0" w:space="0" w:color="auto"/>
      </w:divBdr>
    </w:div>
    <w:div w:id="686643232">
      <w:bodyDiv w:val="1"/>
      <w:marLeft w:val="0"/>
      <w:marRight w:val="0"/>
      <w:marTop w:val="0"/>
      <w:marBottom w:val="0"/>
      <w:divBdr>
        <w:top w:val="none" w:sz="0" w:space="0" w:color="auto"/>
        <w:left w:val="none" w:sz="0" w:space="0" w:color="auto"/>
        <w:bottom w:val="none" w:sz="0" w:space="0" w:color="auto"/>
        <w:right w:val="none" w:sz="0" w:space="0" w:color="auto"/>
      </w:divBdr>
      <w:divsChild>
        <w:div w:id="476608415">
          <w:marLeft w:val="547"/>
          <w:marRight w:val="0"/>
          <w:marTop w:val="106"/>
          <w:marBottom w:val="0"/>
          <w:divBdr>
            <w:top w:val="none" w:sz="0" w:space="0" w:color="auto"/>
            <w:left w:val="none" w:sz="0" w:space="0" w:color="auto"/>
            <w:bottom w:val="none" w:sz="0" w:space="0" w:color="auto"/>
            <w:right w:val="none" w:sz="0" w:space="0" w:color="auto"/>
          </w:divBdr>
        </w:div>
      </w:divsChild>
    </w:div>
    <w:div w:id="688528458">
      <w:bodyDiv w:val="1"/>
      <w:marLeft w:val="0"/>
      <w:marRight w:val="0"/>
      <w:marTop w:val="0"/>
      <w:marBottom w:val="0"/>
      <w:divBdr>
        <w:top w:val="none" w:sz="0" w:space="0" w:color="auto"/>
        <w:left w:val="none" w:sz="0" w:space="0" w:color="auto"/>
        <w:bottom w:val="none" w:sz="0" w:space="0" w:color="auto"/>
        <w:right w:val="none" w:sz="0" w:space="0" w:color="auto"/>
      </w:divBdr>
    </w:div>
    <w:div w:id="690836038">
      <w:bodyDiv w:val="1"/>
      <w:marLeft w:val="0"/>
      <w:marRight w:val="0"/>
      <w:marTop w:val="0"/>
      <w:marBottom w:val="0"/>
      <w:divBdr>
        <w:top w:val="none" w:sz="0" w:space="0" w:color="auto"/>
        <w:left w:val="none" w:sz="0" w:space="0" w:color="auto"/>
        <w:bottom w:val="none" w:sz="0" w:space="0" w:color="auto"/>
        <w:right w:val="none" w:sz="0" w:space="0" w:color="auto"/>
      </w:divBdr>
    </w:div>
    <w:div w:id="691497087">
      <w:bodyDiv w:val="1"/>
      <w:marLeft w:val="0"/>
      <w:marRight w:val="0"/>
      <w:marTop w:val="0"/>
      <w:marBottom w:val="0"/>
      <w:divBdr>
        <w:top w:val="none" w:sz="0" w:space="0" w:color="auto"/>
        <w:left w:val="none" w:sz="0" w:space="0" w:color="auto"/>
        <w:bottom w:val="none" w:sz="0" w:space="0" w:color="auto"/>
        <w:right w:val="none" w:sz="0" w:space="0" w:color="auto"/>
      </w:divBdr>
    </w:div>
    <w:div w:id="691885151">
      <w:bodyDiv w:val="1"/>
      <w:marLeft w:val="0"/>
      <w:marRight w:val="0"/>
      <w:marTop w:val="0"/>
      <w:marBottom w:val="0"/>
      <w:divBdr>
        <w:top w:val="none" w:sz="0" w:space="0" w:color="auto"/>
        <w:left w:val="none" w:sz="0" w:space="0" w:color="auto"/>
        <w:bottom w:val="none" w:sz="0" w:space="0" w:color="auto"/>
        <w:right w:val="none" w:sz="0" w:space="0" w:color="auto"/>
      </w:divBdr>
    </w:div>
    <w:div w:id="692151334">
      <w:bodyDiv w:val="1"/>
      <w:marLeft w:val="0"/>
      <w:marRight w:val="0"/>
      <w:marTop w:val="0"/>
      <w:marBottom w:val="0"/>
      <w:divBdr>
        <w:top w:val="none" w:sz="0" w:space="0" w:color="auto"/>
        <w:left w:val="none" w:sz="0" w:space="0" w:color="auto"/>
        <w:bottom w:val="none" w:sz="0" w:space="0" w:color="auto"/>
        <w:right w:val="none" w:sz="0" w:space="0" w:color="auto"/>
      </w:divBdr>
    </w:div>
    <w:div w:id="692223035">
      <w:bodyDiv w:val="1"/>
      <w:marLeft w:val="0"/>
      <w:marRight w:val="0"/>
      <w:marTop w:val="0"/>
      <w:marBottom w:val="0"/>
      <w:divBdr>
        <w:top w:val="none" w:sz="0" w:space="0" w:color="auto"/>
        <w:left w:val="none" w:sz="0" w:space="0" w:color="auto"/>
        <w:bottom w:val="none" w:sz="0" w:space="0" w:color="auto"/>
        <w:right w:val="none" w:sz="0" w:space="0" w:color="auto"/>
      </w:divBdr>
    </w:div>
    <w:div w:id="698090697">
      <w:bodyDiv w:val="1"/>
      <w:marLeft w:val="0"/>
      <w:marRight w:val="0"/>
      <w:marTop w:val="0"/>
      <w:marBottom w:val="0"/>
      <w:divBdr>
        <w:top w:val="none" w:sz="0" w:space="0" w:color="auto"/>
        <w:left w:val="none" w:sz="0" w:space="0" w:color="auto"/>
        <w:bottom w:val="none" w:sz="0" w:space="0" w:color="auto"/>
        <w:right w:val="none" w:sz="0" w:space="0" w:color="auto"/>
      </w:divBdr>
    </w:div>
    <w:div w:id="699859021">
      <w:bodyDiv w:val="1"/>
      <w:marLeft w:val="0"/>
      <w:marRight w:val="0"/>
      <w:marTop w:val="0"/>
      <w:marBottom w:val="0"/>
      <w:divBdr>
        <w:top w:val="none" w:sz="0" w:space="0" w:color="auto"/>
        <w:left w:val="none" w:sz="0" w:space="0" w:color="auto"/>
        <w:bottom w:val="none" w:sz="0" w:space="0" w:color="auto"/>
        <w:right w:val="none" w:sz="0" w:space="0" w:color="auto"/>
      </w:divBdr>
    </w:div>
    <w:div w:id="700279333">
      <w:bodyDiv w:val="1"/>
      <w:marLeft w:val="0"/>
      <w:marRight w:val="0"/>
      <w:marTop w:val="0"/>
      <w:marBottom w:val="0"/>
      <w:divBdr>
        <w:top w:val="none" w:sz="0" w:space="0" w:color="auto"/>
        <w:left w:val="none" w:sz="0" w:space="0" w:color="auto"/>
        <w:bottom w:val="none" w:sz="0" w:space="0" w:color="auto"/>
        <w:right w:val="none" w:sz="0" w:space="0" w:color="auto"/>
      </w:divBdr>
    </w:div>
    <w:div w:id="701323286">
      <w:bodyDiv w:val="1"/>
      <w:marLeft w:val="0"/>
      <w:marRight w:val="0"/>
      <w:marTop w:val="0"/>
      <w:marBottom w:val="0"/>
      <w:divBdr>
        <w:top w:val="none" w:sz="0" w:space="0" w:color="auto"/>
        <w:left w:val="none" w:sz="0" w:space="0" w:color="auto"/>
        <w:bottom w:val="none" w:sz="0" w:space="0" w:color="auto"/>
        <w:right w:val="none" w:sz="0" w:space="0" w:color="auto"/>
      </w:divBdr>
    </w:div>
    <w:div w:id="703409195">
      <w:bodyDiv w:val="1"/>
      <w:marLeft w:val="0"/>
      <w:marRight w:val="0"/>
      <w:marTop w:val="0"/>
      <w:marBottom w:val="0"/>
      <w:divBdr>
        <w:top w:val="none" w:sz="0" w:space="0" w:color="auto"/>
        <w:left w:val="none" w:sz="0" w:space="0" w:color="auto"/>
        <w:bottom w:val="none" w:sz="0" w:space="0" w:color="auto"/>
        <w:right w:val="none" w:sz="0" w:space="0" w:color="auto"/>
      </w:divBdr>
    </w:div>
    <w:div w:id="706836212">
      <w:bodyDiv w:val="1"/>
      <w:marLeft w:val="0"/>
      <w:marRight w:val="0"/>
      <w:marTop w:val="0"/>
      <w:marBottom w:val="0"/>
      <w:divBdr>
        <w:top w:val="none" w:sz="0" w:space="0" w:color="auto"/>
        <w:left w:val="none" w:sz="0" w:space="0" w:color="auto"/>
        <w:bottom w:val="none" w:sz="0" w:space="0" w:color="auto"/>
        <w:right w:val="none" w:sz="0" w:space="0" w:color="auto"/>
      </w:divBdr>
    </w:div>
    <w:div w:id="707265460">
      <w:bodyDiv w:val="1"/>
      <w:marLeft w:val="0"/>
      <w:marRight w:val="0"/>
      <w:marTop w:val="0"/>
      <w:marBottom w:val="0"/>
      <w:divBdr>
        <w:top w:val="none" w:sz="0" w:space="0" w:color="auto"/>
        <w:left w:val="none" w:sz="0" w:space="0" w:color="auto"/>
        <w:bottom w:val="none" w:sz="0" w:space="0" w:color="auto"/>
        <w:right w:val="none" w:sz="0" w:space="0" w:color="auto"/>
      </w:divBdr>
    </w:div>
    <w:div w:id="710303933">
      <w:bodyDiv w:val="1"/>
      <w:marLeft w:val="0"/>
      <w:marRight w:val="0"/>
      <w:marTop w:val="0"/>
      <w:marBottom w:val="0"/>
      <w:divBdr>
        <w:top w:val="none" w:sz="0" w:space="0" w:color="auto"/>
        <w:left w:val="none" w:sz="0" w:space="0" w:color="auto"/>
        <w:bottom w:val="none" w:sz="0" w:space="0" w:color="auto"/>
        <w:right w:val="none" w:sz="0" w:space="0" w:color="auto"/>
      </w:divBdr>
      <w:divsChild>
        <w:div w:id="535503518">
          <w:marLeft w:val="1166"/>
          <w:marRight w:val="0"/>
          <w:marTop w:val="115"/>
          <w:marBottom w:val="0"/>
          <w:divBdr>
            <w:top w:val="none" w:sz="0" w:space="0" w:color="auto"/>
            <w:left w:val="none" w:sz="0" w:space="0" w:color="auto"/>
            <w:bottom w:val="none" w:sz="0" w:space="0" w:color="auto"/>
            <w:right w:val="none" w:sz="0" w:space="0" w:color="auto"/>
          </w:divBdr>
        </w:div>
      </w:divsChild>
    </w:div>
    <w:div w:id="712265086">
      <w:bodyDiv w:val="1"/>
      <w:marLeft w:val="0"/>
      <w:marRight w:val="0"/>
      <w:marTop w:val="0"/>
      <w:marBottom w:val="0"/>
      <w:divBdr>
        <w:top w:val="none" w:sz="0" w:space="0" w:color="auto"/>
        <w:left w:val="none" w:sz="0" w:space="0" w:color="auto"/>
        <w:bottom w:val="none" w:sz="0" w:space="0" w:color="auto"/>
        <w:right w:val="none" w:sz="0" w:space="0" w:color="auto"/>
      </w:divBdr>
    </w:div>
    <w:div w:id="714044844">
      <w:bodyDiv w:val="1"/>
      <w:marLeft w:val="0"/>
      <w:marRight w:val="0"/>
      <w:marTop w:val="0"/>
      <w:marBottom w:val="0"/>
      <w:divBdr>
        <w:top w:val="none" w:sz="0" w:space="0" w:color="auto"/>
        <w:left w:val="none" w:sz="0" w:space="0" w:color="auto"/>
        <w:bottom w:val="none" w:sz="0" w:space="0" w:color="auto"/>
        <w:right w:val="none" w:sz="0" w:space="0" w:color="auto"/>
      </w:divBdr>
    </w:div>
    <w:div w:id="714816693">
      <w:bodyDiv w:val="1"/>
      <w:marLeft w:val="0"/>
      <w:marRight w:val="0"/>
      <w:marTop w:val="0"/>
      <w:marBottom w:val="0"/>
      <w:divBdr>
        <w:top w:val="none" w:sz="0" w:space="0" w:color="auto"/>
        <w:left w:val="none" w:sz="0" w:space="0" w:color="auto"/>
        <w:bottom w:val="none" w:sz="0" w:space="0" w:color="auto"/>
        <w:right w:val="none" w:sz="0" w:space="0" w:color="auto"/>
      </w:divBdr>
    </w:div>
    <w:div w:id="718818346">
      <w:bodyDiv w:val="1"/>
      <w:marLeft w:val="0"/>
      <w:marRight w:val="0"/>
      <w:marTop w:val="0"/>
      <w:marBottom w:val="0"/>
      <w:divBdr>
        <w:top w:val="none" w:sz="0" w:space="0" w:color="auto"/>
        <w:left w:val="none" w:sz="0" w:space="0" w:color="auto"/>
        <w:bottom w:val="none" w:sz="0" w:space="0" w:color="auto"/>
        <w:right w:val="none" w:sz="0" w:space="0" w:color="auto"/>
      </w:divBdr>
    </w:div>
    <w:div w:id="719981289">
      <w:bodyDiv w:val="1"/>
      <w:marLeft w:val="0"/>
      <w:marRight w:val="0"/>
      <w:marTop w:val="0"/>
      <w:marBottom w:val="0"/>
      <w:divBdr>
        <w:top w:val="none" w:sz="0" w:space="0" w:color="auto"/>
        <w:left w:val="none" w:sz="0" w:space="0" w:color="auto"/>
        <w:bottom w:val="none" w:sz="0" w:space="0" w:color="auto"/>
        <w:right w:val="none" w:sz="0" w:space="0" w:color="auto"/>
      </w:divBdr>
    </w:div>
    <w:div w:id="721173501">
      <w:bodyDiv w:val="1"/>
      <w:marLeft w:val="0"/>
      <w:marRight w:val="0"/>
      <w:marTop w:val="0"/>
      <w:marBottom w:val="0"/>
      <w:divBdr>
        <w:top w:val="none" w:sz="0" w:space="0" w:color="auto"/>
        <w:left w:val="none" w:sz="0" w:space="0" w:color="auto"/>
        <w:bottom w:val="none" w:sz="0" w:space="0" w:color="auto"/>
        <w:right w:val="none" w:sz="0" w:space="0" w:color="auto"/>
      </w:divBdr>
    </w:div>
    <w:div w:id="723064283">
      <w:bodyDiv w:val="1"/>
      <w:marLeft w:val="0"/>
      <w:marRight w:val="0"/>
      <w:marTop w:val="0"/>
      <w:marBottom w:val="0"/>
      <w:divBdr>
        <w:top w:val="none" w:sz="0" w:space="0" w:color="auto"/>
        <w:left w:val="none" w:sz="0" w:space="0" w:color="auto"/>
        <w:bottom w:val="none" w:sz="0" w:space="0" w:color="auto"/>
        <w:right w:val="none" w:sz="0" w:space="0" w:color="auto"/>
      </w:divBdr>
    </w:div>
    <w:div w:id="723287462">
      <w:bodyDiv w:val="1"/>
      <w:marLeft w:val="0"/>
      <w:marRight w:val="0"/>
      <w:marTop w:val="0"/>
      <w:marBottom w:val="0"/>
      <w:divBdr>
        <w:top w:val="none" w:sz="0" w:space="0" w:color="auto"/>
        <w:left w:val="none" w:sz="0" w:space="0" w:color="auto"/>
        <w:bottom w:val="none" w:sz="0" w:space="0" w:color="auto"/>
        <w:right w:val="none" w:sz="0" w:space="0" w:color="auto"/>
      </w:divBdr>
    </w:div>
    <w:div w:id="725104571">
      <w:bodyDiv w:val="1"/>
      <w:marLeft w:val="0"/>
      <w:marRight w:val="0"/>
      <w:marTop w:val="0"/>
      <w:marBottom w:val="0"/>
      <w:divBdr>
        <w:top w:val="none" w:sz="0" w:space="0" w:color="auto"/>
        <w:left w:val="none" w:sz="0" w:space="0" w:color="auto"/>
        <w:bottom w:val="none" w:sz="0" w:space="0" w:color="auto"/>
        <w:right w:val="none" w:sz="0" w:space="0" w:color="auto"/>
      </w:divBdr>
    </w:div>
    <w:div w:id="725494327">
      <w:bodyDiv w:val="1"/>
      <w:marLeft w:val="0"/>
      <w:marRight w:val="0"/>
      <w:marTop w:val="0"/>
      <w:marBottom w:val="0"/>
      <w:divBdr>
        <w:top w:val="none" w:sz="0" w:space="0" w:color="auto"/>
        <w:left w:val="none" w:sz="0" w:space="0" w:color="auto"/>
        <w:bottom w:val="none" w:sz="0" w:space="0" w:color="auto"/>
        <w:right w:val="none" w:sz="0" w:space="0" w:color="auto"/>
      </w:divBdr>
    </w:div>
    <w:div w:id="730621635">
      <w:bodyDiv w:val="1"/>
      <w:marLeft w:val="0"/>
      <w:marRight w:val="0"/>
      <w:marTop w:val="0"/>
      <w:marBottom w:val="0"/>
      <w:divBdr>
        <w:top w:val="none" w:sz="0" w:space="0" w:color="auto"/>
        <w:left w:val="none" w:sz="0" w:space="0" w:color="auto"/>
        <w:bottom w:val="none" w:sz="0" w:space="0" w:color="auto"/>
        <w:right w:val="none" w:sz="0" w:space="0" w:color="auto"/>
      </w:divBdr>
    </w:div>
    <w:div w:id="730737186">
      <w:bodyDiv w:val="1"/>
      <w:marLeft w:val="0"/>
      <w:marRight w:val="0"/>
      <w:marTop w:val="0"/>
      <w:marBottom w:val="0"/>
      <w:divBdr>
        <w:top w:val="none" w:sz="0" w:space="0" w:color="auto"/>
        <w:left w:val="none" w:sz="0" w:space="0" w:color="auto"/>
        <w:bottom w:val="none" w:sz="0" w:space="0" w:color="auto"/>
        <w:right w:val="none" w:sz="0" w:space="0" w:color="auto"/>
      </w:divBdr>
    </w:div>
    <w:div w:id="730811732">
      <w:bodyDiv w:val="1"/>
      <w:marLeft w:val="0"/>
      <w:marRight w:val="0"/>
      <w:marTop w:val="0"/>
      <w:marBottom w:val="0"/>
      <w:divBdr>
        <w:top w:val="none" w:sz="0" w:space="0" w:color="auto"/>
        <w:left w:val="none" w:sz="0" w:space="0" w:color="auto"/>
        <w:bottom w:val="none" w:sz="0" w:space="0" w:color="auto"/>
        <w:right w:val="none" w:sz="0" w:space="0" w:color="auto"/>
      </w:divBdr>
    </w:div>
    <w:div w:id="734010028">
      <w:bodyDiv w:val="1"/>
      <w:marLeft w:val="0"/>
      <w:marRight w:val="0"/>
      <w:marTop w:val="0"/>
      <w:marBottom w:val="0"/>
      <w:divBdr>
        <w:top w:val="none" w:sz="0" w:space="0" w:color="auto"/>
        <w:left w:val="none" w:sz="0" w:space="0" w:color="auto"/>
        <w:bottom w:val="none" w:sz="0" w:space="0" w:color="auto"/>
        <w:right w:val="none" w:sz="0" w:space="0" w:color="auto"/>
      </w:divBdr>
    </w:div>
    <w:div w:id="736319832">
      <w:bodyDiv w:val="1"/>
      <w:marLeft w:val="0"/>
      <w:marRight w:val="0"/>
      <w:marTop w:val="0"/>
      <w:marBottom w:val="0"/>
      <w:divBdr>
        <w:top w:val="none" w:sz="0" w:space="0" w:color="auto"/>
        <w:left w:val="none" w:sz="0" w:space="0" w:color="auto"/>
        <w:bottom w:val="none" w:sz="0" w:space="0" w:color="auto"/>
        <w:right w:val="none" w:sz="0" w:space="0" w:color="auto"/>
      </w:divBdr>
    </w:div>
    <w:div w:id="740833893">
      <w:bodyDiv w:val="1"/>
      <w:marLeft w:val="0"/>
      <w:marRight w:val="0"/>
      <w:marTop w:val="0"/>
      <w:marBottom w:val="0"/>
      <w:divBdr>
        <w:top w:val="none" w:sz="0" w:space="0" w:color="auto"/>
        <w:left w:val="none" w:sz="0" w:space="0" w:color="auto"/>
        <w:bottom w:val="none" w:sz="0" w:space="0" w:color="auto"/>
        <w:right w:val="none" w:sz="0" w:space="0" w:color="auto"/>
      </w:divBdr>
      <w:divsChild>
        <w:div w:id="985863751">
          <w:marLeft w:val="547"/>
          <w:marRight w:val="0"/>
          <w:marTop w:val="134"/>
          <w:marBottom w:val="0"/>
          <w:divBdr>
            <w:top w:val="none" w:sz="0" w:space="0" w:color="auto"/>
            <w:left w:val="none" w:sz="0" w:space="0" w:color="auto"/>
            <w:bottom w:val="none" w:sz="0" w:space="0" w:color="auto"/>
            <w:right w:val="none" w:sz="0" w:space="0" w:color="auto"/>
          </w:divBdr>
        </w:div>
        <w:div w:id="1729298904">
          <w:marLeft w:val="547"/>
          <w:marRight w:val="0"/>
          <w:marTop w:val="134"/>
          <w:marBottom w:val="0"/>
          <w:divBdr>
            <w:top w:val="none" w:sz="0" w:space="0" w:color="auto"/>
            <w:left w:val="none" w:sz="0" w:space="0" w:color="auto"/>
            <w:bottom w:val="none" w:sz="0" w:space="0" w:color="auto"/>
            <w:right w:val="none" w:sz="0" w:space="0" w:color="auto"/>
          </w:divBdr>
        </w:div>
      </w:divsChild>
    </w:div>
    <w:div w:id="742603243">
      <w:bodyDiv w:val="1"/>
      <w:marLeft w:val="0"/>
      <w:marRight w:val="0"/>
      <w:marTop w:val="0"/>
      <w:marBottom w:val="0"/>
      <w:divBdr>
        <w:top w:val="none" w:sz="0" w:space="0" w:color="auto"/>
        <w:left w:val="none" w:sz="0" w:space="0" w:color="auto"/>
        <w:bottom w:val="none" w:sz="0" w:space="0" w:color="auto"/>
        <w:right w:val="none" w:sz="0" w:space="0" w:color="auto"/>
      </w:divBdr>
    </w:div>
    <w:div w:id="746920994">
      <w:bodyDiv w:val="1"/>
      <w:marLeft w:val="0"/>
      <w:marRight w:val="0"/>
      <w:marTop w:val="0"/>
      <w:marBottom w:val="0"/>
      <w:divBdr>
        <w:top w:val="none" w:sz="0" w:space="0" w:color="auto"/>
        <w:left w:val="none" w:sz="0" w:space="0" w:color="auto"/>
        <w:bottom w:val="none" w:sz="0" w:space="0" w:color="auto"/>
        <w:right w:val="none" w:sz="0" w:space="0" w:color="auto"/>
      </w:divBdr>
    </w:div>
    <w:div w:id="747267116">
      <w:bodyDiv w:val="1"/>
      <w:marLeft w:val="0"/>
      <w:marRight w:val="0"/>
      <w:marTop w:val="0"/>
      <w:marBottom w:val="0"/>
      <w:divBdr>
        <w:top w:val="none" w:sz="0" w:space="0" w:color="auto"/>
        <w:left w:val="none" w:sz="0" w:space="0" w:color="auto"/>
        <w:bottom w:val="none" w:sz="0" w:space="0" w:color="auto"/>
        <w:right w:val="none" w:sz="0" w:space="0" w:color="auto"/>
      </w:divBdr>
    </w:div>
    <w:div w:id="750666176">
      <w:bodyDiv w:val="1"/>
      <w:marLeft w:val="0"/>
      <w:marRight w:val="0"/>
      <w:marTop w:val="0"/>
      <w:marBottom w:val="0"/>
      <w:divBdr>
        <w:top w:val="none" w:sz="0" w:space="0" w:color="auto"/>
        <w:left w:val="none" w:sz="0" w:space="0" w:color="auto"/>
        <w:bottom w:val="none" w:sz="0" w:space="0" w:color="auto"/>
        <w:right w:val="none" w:sz="0" w:space="0" w:color="auto"/>
      </w:divBdr>
    </w:div>
    <w:div w:id="751196158">
      <w:bodyDiv w:val="1"/>
      <w:marLeft w:val="0"/>
      <w:marRight w:val="0"/>
      <w:marTop w:val="0"/>
      <w:marBottom w:val="0"/>
      <w:divBdr>
        <w:top w:val="none" w:sz="0" w:space="0" w:color="auto"/>
        <w:left w:val="none" w:sz="0" w:space="0" w:color="auto"/>
        <w:bottom w:val="none" w:sz="0" w:space="0" w:color="auto"/>
        <w:right w:val="none" w:sz="0" w:space="0" w:color="auto"/>
      </w:divBdr>
    </w:div>
    <w:div w:id="751510788">
      <w:bodyDiv w:val="1"/>
      <w:marLeft w:val="0"/>
      <w:marRight w:val="0"/>
      <w:marTop w:val="0"/>
      <w:marBottom w:val="0"/>
      <w:divBdr>
        <w:top w:val="none" w:sz="0" w:space="0" w:color="auto"/>
        <w:left w:val="none" w:sz="0" w:space="0" w:color="auto"/>
        <w:bottom w:val="none" w:sz="0" w:space="0" w:color="auto"/>
        <w:right w:val="none" w:sz="0" w:space="0" w:color="auto"/>
      </w:divBdr>
    </w:div>
    <w:div w:id="751662937">
      <w:bodyDiv w:val="1"/>
      <w:marLeft w:val="0"/>
      <w:marRight w:val="0"/>
      <w:marTop w:val="0"/>
      <w:marBottom w:val="0"/>
      <w:divBdr>
        <w:top w:val="none" w:sz="0" w:space="0" w:color="auto"/>
        <w:left w:val="none" w:sz="0" w:space="0" w:color="auto"/>
        <w:bottom w:val="none" w:sz="0" w:space="0" w:color="auto"/>
        <w:right w:val="none" w:sz="0" w:space="0" w:color="auto"/>
      </w:divBdr>
    </w:div>
    <w:div w:id="751706275">
      <w:bodyDiv w:val="1"/>
      <w:marLeft w:val="0"/>
      <w:marRight w:val="0"/>
      <w:marTop w:val="0"/>
      <w:marBottom w:val="0"/>
      <w:divBdr>
        <w:top w:val="none" w:sz="0" w:space="0" w:color="auto"/>
        <w:left w:val="none" w:sz="0" w:space="0" w:color="auto"/>
        <w:bottom w:val="none" w:sz="0" w:space="0" w:color="auto"/>
        <w:right w:val="none" w:sz="0" w:space="0" w:color="auto"/>
      </w:divBdr>
    </w:div>
    <w:div w:id="755590990">
      <w:bodyDiv w:val="1"/>
      <w:marLeft w:val="0"/>
      <w:marRight w:val="0"/>
      <w:marTop w:val="0"/>
      <w:marBottom w:val="0"/>
      <w:divBdr>
        <w:top w:val="none" w:sz="0" w:space="0" w:color="auto"/>
        <w:left w:val="none" w:sz="0" w:space="0" w:color="auto"/>
        <w:bottom w:val="none" w:sz="0" w:space="0" w:color="auto"/>
        <w:right w:val="none" w:sz="0" w:space="0" w:color="auto"/>
      </w:divBdr>
    </w:div>
    <w:div w:id="756824216">
      <w:bodyDiv w:val="1"/>
      <w:marLeft w:val="0"/>
      <w:marRight w:val="0"/>
      <w:marTop w:val="0"/>
      <w:marBottom w:val="0"/>
      <w:divBdr>
        <w:top w:val="none" w:sz="0" w:space="0" w:color="auto"/>
        <w:left w:val="none" w:sz="0" w:space="0" w:color="auto"/>
        <w:bottom w:val="none" w:sz="0" w:space="0" w:color="auto"/>
        <w:right w:val="none" w:sz="0" w:space="0" w:color="auto"/>
      </w:divBdr>
    </w:div>
    <w:div w:id="759789980">
      <w:bodyDiv w:val="1"/>
      <w:marLeft w:val="0"/>
      <w:marRight w:val="0"/>
      <w:marTop w:val="0"/>
      <w:marBottom w:val="0"/>
      <w:divBdr>
        <w:top w:val="none" w:sz="0" w:space="0" w:color="auto"/>
        <w:left w:val="none" w:sz="0" w:space="0" w:color="auto"/>
        <w:bottom w:val="none" w:sz="0" w:space="0" w:color="auto"/>
        <w:right w:val="none" w:sz="0" w:space="0" w:color="auto"/>
      </w:divBdr>
      <w:divsChild>
        <w:div w:id="17002530">
          <w:marLeft w:val="547"/>
          <w:marRight w:val="0"/>
          <w:marTop w:val="115"/>
          <w:marBottom w:val="0"/>
          <w:divBdr>
            <w:top w:val="none" w:sz="0" w:space="0" w:color="auto"/>
            <w:left w:val="none" w:sz="0" w:space="0" w:color="auto"/>
            <w:bottom w:val="none" w:sz="0" w:space="0" w:color="auto"/>
            <w:right w:val="none" w:sz="0" w:space="0" w:color="auto"/>
          </w:divBdr>
        </w:div>
        <w:div w:id="518349642">
          <w:marLeft w:val="547"/>
          <w:marRight w:val="0"/>
          <w:marTop w:val="115"/>
          <w:marBottom w:val="0"/>
          <w:divBdr>
            <w:top w:val="none" w:sz="0" w:space="0" w:color="auto"/>
            <w:left w:val="none" w:sz="0" w:space="0" w:color="auto"/>
            <w:bottom w:val="none" w:sz="0" w:space="0" w:color="auto"/>
            <w:right w:val="none" w:sz="0" w:space="0" w:color="auto"/>
          </w:divBdr>
        </w:div>
      </w:divsChild>
    </w:div>
    <w:div w:id="760950566">
      <w:bodyDiv w:val="1"/>
      <w:marLeft w:val="0"/>
      <w:marRight w:val="0"/>
      <w:marTop w:val="0"/>
      <w:marBottom w:val="0"/>
      <w:divBdr>
        <w:top w:val="none" w:sz="0" w:space="0" w:color="auto"/>
        <w:left w:val="none" w:sz="0" w:space="0" w:color="auto"/>
        <w:bottom w:val="none" w:sz="0" w:space="0" w:color="auto"/>
        <w:right w:val="none" w:sz="0" w:space="0" w:color="auto"/>
      </w:divBdr>
    </w:div>
    <w:div w:id="763647361">
      <w:bodyDiv w:val="1"/>
      <w:marLeft w:val="0"/>
      <w:marRight w:val="0"/>
      <w:marTop w:val="0"/>
      <w:marBottom w:val="0"/>
      <w:divBdr>
        <w:top w:val="none" w:sz="0" w:space="0" w:color="auto"/>
        <w:left w:val="none" w:sz="0" w:space="0" w:color="auto"/>
        <w:bottom w:val="none" w:sz="0" w:space="0" w:color="auto"/>
        <w:right w:val="none" w:sz="0" w:space="0" w:color="auto"/>
      </w:divBdr>
    </w:div>
    <w:div w:id="766343658">
      <w:bodyDiv w:val="1"/>
      <w:marLeft w:val="0"/>
      <w:marRight w:val="0"/>
      <w:marTop w:val="0"/>
      <w:marBottom w:val="0"/>
      <w:divBdr>
        <w:top w:val="none" w:sz="0" w:space="0" w:color="auto"/>
        <w:left w:val="none" w:sz="0" w:space="0" w:color="auto"/>
        <w:bottom w:val="none" w:sz="0" w:space="0" w:color="auto"/>
        <w:right w:val="none" w:sz="0" w:space="0" w:color="auto"/>
      </w:divBdr>
    </w:div>
    <w:div w:id="766997055">
      <w:bodyDiv w:val="1"/>
      <w:marLeft w:val="0"/>
      <w:marRight w:val="0"/>
      <w:marTop w:val="0"/>
      <w:marBottom w:val="0"/>
      <w:divBdr>
        <w:top w:val="none" w:sz="0" w:space="0" w:color="auto"/>
        <w:left w:val="none" w:sz="0" w:space="0" w:color="auto"/>
        <w:bottom w:val="none" w:sz="0" w:space="0" w:color="auto"/>
        <w:right w:val="none" w:sz="0" w:space="0" w:color="auto"/>
      </w:divBdr>
    </w:div>
    <w:div w:id="768769613">
      <w:bodyDiv w:val="1"/>
      <w:marLeft w:val="0"/>
      <w:marRight w:val="0"/>
      <w:marTop w:val="0"/>
      <w:marBottom w:val="0"/>
      <w:divBdr>
        <w:top w:val="none" w:sz="0" w:space="0" w:color="auto"/>
        <w:left w:val="none" w:sz="0" w:space="0" w:color="auto"/>
        <w:bottom w:val="none" w:sz="0" w:space="0" w:color="auto"/>
        <w:right w:val="none" w:sz="0" w:space="0" w:color="auto"/>
      </w:divBdr>
    </w:div>
    <w:div w:id="770777738">
      <w:bodyDiv w:val="1"/>
      <w:marLeft w:val="0"/>
      <w:marRight w:val="0"/>
      <w:marTop w:val="0"/>
      <w:marBottom w:val="0"/>
      <w:divBdr>
        <w:top w:val="none" w:sz="0" w:space="0" w:color="auto"/>
        <w:left w:val="none" w:sz="0" w:space="0" w:color="auto"/>
        <w:bottom w:val="none" w:sz="0" w:space="0" w:color="auto"/>
        <w:right w:val="none" w:sz="0" w:space="0" w:color="auto"/>
      </w:divBdr>
    </w:div>
    <w:div w:id="771509309">
      <w:bodyDiv w:val="1"/>
      <w:marLeft w:val="0"/>
      <w:marRight w:val="0"/>
      <w:marTop w:val="0"/>
      <w:marBottom w:val="0"/>
      <w:divBdr>
        <w:top w:val="none" w:sz="0" w:space="0" w:color="auto"/>
        <w:left w:val="none" w:sz="0" w:space="0" w:color="auto"/>
        <w:bottom w:val="none" w:sz="0" w:space="0" w:color="auto"/>
        <w:right w:val="none" w:sz="0" w:space="0" w:color="auto"/>
      </w:divBdr>
    </w:div>
    <w:div w:id="773132505">
      <w:bodyDiv w:val="1"/>
      <w:marLeft w:val="0"/>
      <w:marRight w:val="0"/>
      <w:marTop w:val="0"/>
      <w:marBottom w:val="0"/>
      <w:divBdr>
        <w:top w:val="none" w:sz="0" w:space="0" w:color="auto"/>
        <w:left w:val="none" w:sz="0" w:space="0" w:color="auto"/>
        <w:bottom w:val="none" w:sz="0" w:space="0" w:color="auto"/>
        <w:right w:val="none" w:sz="0" w:space="0" w:color="auto"/>
      </w:divBdr>
    </w:div>
    <w:div w:id="774327051">
      <w:bodyDiv w:val="1"/>
      <w:marLeft w:val="0"/>
      <w:marRight w:val="0"/>
      <w:marTop w:val="0"/>
      <w:marBottom w:val="0"/>
      <w:divBdr>
        <w:top w:val="none" w:sz="0" w:space="0" w:color="auto"/>
        <w:left w:val="none" w:sz="0" w:space="0" w:color="auto"/>
        <w:bottom w:val="none" w:sz="0" w:space="0" w:color="auto"/>
        <w:right w:val="none" w:sz="0" w:space="0" w:color="auto"/>
      </w:divBdr>
    </w:div>
    <w:div w:id="783303031">
      <w:bodyDiv w:val="1"/>
      <w:marLeft w:val="0"/>
      <w:marRight w:val="0"/>
      <w:marTop w:val="0"/>
      <w:marBottom w:val="0"/>
      <w:divBdr>
        <w:top w:val="none" w:sz="0" w:space="0" w:color="auto"/>
        <w:left w:val="none" w:sz="0" w:space="0" w:color="auto"/>
        <w:bottom w:val="none" w:sz="0" w:space="0" w:color="auto"/>
        <w:right w:val="none" w:sz="0" w:space="0" w:color="auto"/>
      </w:divBdr>
    </w:div>
    <w:div w:id="784079568">
      <w:bodyDiv w:val="1"/>
      <w:marLeft w:val="0"/>
      <w:marRight w:val="0"/>
      <w:marTop w:val="0"/>
      <w:marBottom w:val="0"/>
      <w:divBdr>
        <w:top w:val="none" w:sz="0" w:space="0" w:color="auto"/>
        <w:left w:val="none" w:sz="0" w:space="0" w:color="auto"/>
        <w:bottom w:val="none" w:sz="0" w:space="0" w:color="auto"/>
        <w:right w:val="none" w:sz="0" w:space="0" w:color="auto"/>
      </w:divBdr>
    </w:div>
    <w:div w:id="784806848">
      <w:bodyDiv w:val="1"/>
      <w:marLeft w:val="0"/>
      <w:marRight w:val="0"/>
      <w:marTop w:val="0"/>
      <w:marBottom w:val="0"/>
      <w:divBdr>
        <w:top w:val="none" w:sz="0" w:space="0" w:color="auto"/>
        <w:left w:val="none" w:sz="0" w:space="0" w:color="auto"/>
        <w:bottom w:val="none" w:sz="0" w:space="0" w:color="auto"/>
        <w:right w:val="none" w:sz="0" w:space="0" w:color="auto"/>
      </w:divBdr>
    </w:div>
    <w:div w:id="785663614">
      <w:bodyDiv w:val="1"/>
      <w:marLeft w:val="0"/>
      <w:marRight w:val="0"/>
      <w:marTop w:val="0"/>
      <w:marBottom w:val="0"/>
      <w:divBdr>
        <w:top w:val="none" w:sz="0" w:space="0" w:color="auto"/>
        <w:left w:val="none" w:sz="0" w:space="0" w:color="auto"/>
        <w:bottom w:val="none" w:sz="0" w:space="0" w:color="auto"/>
        <w:right w:val="none" w:sz="0" w:space="0" w:color="auto"/>
      </w:divBdr>
    </w:div>
    <w:div w:id="789014728">
      <w:bodyDiv w:val="1"/>
      <w:marLeft w:val="0"/>
      <w:marRight w:val="0"/>
      <w:marTop w:val="0"/>
      <w:marBottom w:val="0"/>
      <w:divBdr>
        <w:top w:val="none" w:sz="0" w:space="0" w:color="auto"/>
        <w:left w:val="none" w:sz="0" w:space="0" w:color="auto"/>
        <w:bottom w:val="none" w:sz="0" w:space="0" w:color="auto"/>
        <w:right w:val="none" w:sz="0" w:space="0" w:color="auto"/>
      </w:divBdr>
    </w:div>
    <w:div w:id="789203858">
      <w:bodyDiv w:val="1"/>
      <w:marLeft w:val="0"/>
      <w:marRight w:val="0"/>
      <w:marTop w:val="0"/>
      <w:marBottom w:val="0"/>
      <w:divBdr>
        <w:top w:val="none" w:sz="0" w:space="0" w:color="auto"/>
        <w:left w:val="none" w:sz="0" w:space="0" w:color="auto"/>
        <w:bottom w:val="none" w:sz="0" w:space="0" w:color="auto"/>
        <w:right w:val="none" w:sz="0" w:space="0" w:color="auto"/>
      </w:divBdr>
    </w:div>
    <w:div w:id="789326101">
      <w:bodyDiv w:val="1"/>
      <w:marLeft w:val="0"/>
      <w:marRight w:val="0"/>
      <w:marTop w:val="0"/>
      <w:marBottom w:val="0"/>
      <w:divBdr>
        <w:top w:val="none" w:sz="0" w:space="0" w:color="auto"/>
        <w:left w:val="none" w:sz="0" w:space="0" w:color="auto"/>
        <w:bottom w:val="none" w:sz="0" w:space="0" w:color="auto"/>
        <w:right w:val="none" w:sz="0" w:space="0" w:color="auto"/>
      </w:divBdr>
    </w:div>
    <w:div w:id="790394493">
      <w:bodyDiv w:val="1"/>
      <w:marLeft w:val="0"/>
      <w:marRight w:val="0"/>
      <w:marTop w:val="0"/>
      <w:marBottom w:val="0"/>
      <w:divBdr>
        <w:top w:val="none" w:sz="0" w:space="0" w:color="auto"/>
        <w:left w:val="none" w:sz="0" w:space="0" w:color="auto"/>
        <w:bottom w:val="none" w:sz="0" w:space="0" w:color="auto"/>
        <w:right w:val="none" w:sz="0" w:space="0" w:color="auto"/>
      </w:divBdr>
    </w:div>
    <w:div w:id="790831280">
      <w:bodyDiv w:val="1"/>
      <w:marLeft w:val="0"/>
      <w:marRight w:val="0"/>
      <w:marTop w:val="0"/>
      <w:marBottom w:val="0"/>
      <w:divBdr>
        <w:top w:val="none" w:sz="0" w:space="0" w:color="auto"/>
        <w:left w:val="none" w:sz="0" w:space="0" w:color="auto"/>
        <w:bottom w:val="none" w:sz="0" w:space="0" w:color="auto"/>
        <w:right w:val="none" w:sz="0" w:space="0" w:color="auto"/>
      </w:divBdr>
    </w:div>
    <w:div w:id="793409651">
      <w:bodyDiv w:val="1"/>
      <w:marLeft w:val="0"/>
      <w:marRight w:val="0"/>
      <w:marTop w:val="0"/>
      <w:marBottom w:val="0"/>
      <w:divBdr>
        <w:top w:val="none" w:sz="0" w:space="0" w:color="auto"/>
        <w:left w:val="none" w:sz="0" w:space="0" w:color="auto"/>
        <w:bottom w:val="none" w:sz="0" w:space="0" w:color="auto"/>
        <w:right w:val="none" w:sz="0" w:space="0" w:color="auto"/>
      </w:divBdr>
    </w:div>
    <w:div w:id="794100686">
      <w:bodyDiv w:val="1"/>
      <w:marLeft w:val="0"/>
      <w:marRight w:val="0"/>
      <w:marTop w:val="0"/>
      <w:marBottom w:val="0"/>
      <w:divBdr>
        <w:top w:val="none" w:sz="0" w:space="0" w:color="auto"/>
        <w:left w:val="none" w:sz="0" w:space="0" w:color="auto"/>
        <w:bottom w:val="none" w:sz="0" w:space="0" w:color="auto"/>
        <w:right w:val="none" w:sz="0" w:space="0" w:color="auto"/>
      </w:divBdr>
    </w:div>
    <w:div w:id="794713745">
      <w:bodyDiv w:val="1"/>
      <w:marLeft w:val="0"/>
      <w:marRight w:val="0"/>
      <w:marTop w:val="0"/>
      <w:marBottom w:val="0"/>
      <w:divBdr>
        <w:top w:val="none" w:sz="0" w:space="0" w:color="auto"/>
        <w:left w:val="none" w:sz="0" w:space="0" w:color="auto"/>
        <w:bottom w:val="none" w:sz="0" w:space="0" w:color="auto"/>
        <w:right w:val="none" w:sz="0" w:space="0" w:color="auto"/>
      </w:divBdr>
    </w:div>
    <w:div w:id="795149014">
      <w:bodyDiv w:val="1"/>
      <w:marLeft w:val="0"/>
      <w:marRight w:val="0"/>
      <w:marTop w:val="0"/>
      <w:marBottom w:val="0"/>
      <w:divBdr>
        <w:top w:val="none" w:sz="0" w:space="0" w:color="auto"/>
        <w:left w:val="none" w:sz="0" w:space="0" w:color="auto"/>
        <w:bottom w:val="none" w:sz="0" w:space="0" w:color="auto"/>
        <w:right w:val="none" w:sz="0" w:space="0" w:color="auto"/>
      </w:divBdr>
    </w:div>
    <w:div w:id="799149276">
      <w:bodyDiv w:val="1"/>
      <w:marLeft w:val="0"/>
      <w:marRight w:val="0"/>
      <w:marTop w:val="0"/>
      <w:marBottom w:val="0"/>
      <w:divBdr>
        <w:top w:val="none" w:sz="0" w:space="0" w:color="auto"/>
        <w:left w:val="none" w:sz="0" w:space="0" w:color="auto"/>
        <w:bottom w:val="none" w:sz="0" w:space="0" w:color="auto"/>
        <w:right w:val="none" w:sz="0" w:space="0" w:color="auto"/>
      </w:divBdr>
    </w:div>
    <w:div w:id="800071420">
      <w:bodyDiv w:val="1"/>
      <w:marLeft w:val="0"/>
      <w:marRight w:val="0"/>
      <w:marTop w:val="0"/>
      <w:marBottom w:val="0"/>
      <w:divBdr>
        <w:top w:val="none" w:sz="0" w:space="0" w:color="auto"/>
        <w:left w:val="none" w:sz="0" w:space="0" w:color="auto"/>
        <w:bottom w:val="none" w:sz="0" w:space="0" w:color="auto"/>
        <w:right w:val="none" w:sz="0" w:space="0" w:color="auto"/>
      </w:divBdr>
    </w:div>
    <w:div w:id="803424880">
      <w:bodyDiv w:val="1"/>
      <w:marLeft w:val="0"/>
      <w:marRight w:val="0"/>
      <w:marTop w:val="0"/>
      <w:marBottom w:val="0"/>
      <w:divBdr>
        <w:top w:val="none" w:sz="0" w:space="0" w:color="auto"/>
        <w:left w:val="none" w:sz="0" w:space="0" w:color="auto"/>
        <w:bottom w:val="none" w:sz="0" w:space="0" w:color="auto"/>
        <w:right w:val="none" w:sz="0" w:space="0" w:color="auto"/>
      </w:divBdr>
    </w:div>
    <w:div w:id="804740707">
      <w:bodyDiv w:val="1"/>
      <w:marLeft w:val="0"/>
      <w:marRight w:val="0"/>
      <w:marTop w:val="0"/>
      <w:marBottom w:val="0"/>
      <w:divBdr>
        <w:top w:val="none" w:sz="0" w:space="0" w:color="auto"/>
        <w:left w:val="none" w:sz="0" w:space="0" w:color="auto"/>
        <w:bottom w:val="none" w:sz="0" w:space="0" w:color="auto"/>
        <w:right w:val="none" w:sz="0" w:space="0" w:color="auto"/>
      </w:divBdr>
    </w:div>
    <w:div w:id="806509607">
      <w:bodyDiv w:val="1"/>
      <w:marLeft w:val="0"/>
      <w:marRight w:val="0"/>
      <w:marTop w:val="0"/>
      <w:marBottom w:val="0"/>
      <w:divBdr>
        <w:top w:val="none" w:sz="0" w:space="0" w:color="auto"/>
        <w:left w:val="none" w:sz="0" w:space="0" w:color="auto"/>
        <w:bottom w:val="none" w:sz="0" w:space="0" w:color="auto"/>
        <w:right w:val="none" w:sz="0" w:space="0" w:color="auto"/>
      </w:divBdr>
    </w:div>
    <w:div w:id="806970325">
      <w:bodyDiv w:val="1"/>
      <w:marLeft w:val="0"/>
      <w:marRight w:val="0"/>
      <w:marTop w:val="0"/>
      <w:marBottom w:val="0"/>
      <w:divBdr>
        <w:top w:val="none" w:sz="0" w:space="0" w:color="auto"/>
        <w:left w:val="none" w:sz="0" w:space="0" w:color="auto"/>
        <w:bottom w:val="none" w:sz="0" w:space="0" w:color="auto"/>
        <w:right w:val="none" w:sz="0" w:space="0" w:color="auto"/>
      </w:divBdr>
    </w:div>
    <w:div w:id="808404203">
      <w:bodyDiv w:val="1"/>
      <w:marLeft w:val="0"/>
      <w:marRight w:val="0"/>
      <w:marTop w:val="0"/>
      <w:marBottom w:val="0"/>
      <w:divBdr>
        <w:top w:val="none" w:sz="0" w:space="0" w:color="auto"/>
        <w:left w:val="none" w:sz="0" w:space="0" w:color="auto"/>
        <w:bottom w:val="none" w:sz="0" w:space="0" w:color="auto"/>
        <w:right w:val="none" w:sz="0" w:space="0" w:color="auto"/>
      </w:divBdr>
    </w:div>
    <w:div w:id="809052371">
      <w:bodyDiv w:val="1"/>
      <w:marLeft w:val="0"/>
      <w:marRight w:val="0"/>
      <w:marTop w:val="0"/>
      <w:marBottom w:val="0"/>
      <w:divBdr>
        <w:top w:val="none" w:sz="0" w:space="0" w:color="auto"/>
        <w:left w:val="none" w:sz="0" w:space="0" w:color="auto"/>
        <w:bottom w:val="none" w:sz="0" w:space="0" w:color="auto"/>
        <w:right w:val="none" w:sz="0" w:space="0" w:color="auto"/>
      </w:divBdr>
    </w:div>
    <w:div w:id="812796842">
      <w:bodyDiv w:val="1"/>
      <w:marLeft w:val="0"/>
      <w:marRight w:val="0"/>
      <w:marTop w:val="0"/>
      <w:marBottom w:val="0"/>
      <w:divBdr>
        <w:top w:val="none" w:sz="0" w:space="0" w:color="auto"/>
        <w:left w:val="none" w:sz="0" w:space="0" w:color="auto"/>
        <w:bottom w:val="none" w:sz="0" w:space="0" w:color="auto"/>
        <w:right w:val="none" w:sz="0" w:space="0" w:color="auto"/>
      </w:divBdr>
    </w:div>
    <w:div w:id="815419806">
      <w:bodyDiv w:val="1"/>
      <w:marLeft w:val="0"/>
      <w:marRight w:val="0"/>
      <w:marTop w:val="0"/>
      <w:marBottom w:val="0"/>
      <w:divBdr>
        <w:top w:val="none" w:sz="0" w:space="0" w:color="auto"/>
        <w:left w:val="none" w:sz="0" w:space="0" w:color="auto"/>
        <w:bottom w:val="none" w:sz="0" w:space="0" w:color="auto"/>
        <w:right w:val="none" w:sz="0" w:space="0" w:color="auto"/>
      </w:divBdr>
    </w:div>
    <w:div w:id="817573146">
      <w:bodyDiv w:val="1"/>
      <w:marLeft w:val="0"/>
      <w:marRight w:val="0"/>
      <w:marTop w:val="0"/>
      <w:marBottom w:val="0"/>
      <w:divBdr>
        <w:top w:val="none" w:sz="0" w:space="0" w:color="auto"/>
        <w:left w:val="none" w:sz="0" w:space="0" w:color="auto"/>
        <w:bottom w:val="none" w:sz="0" w:space="0" w:color="auto"/>
        <w:right w:val="none" w:sz="0" w:space="0" w:color="auto"/>
      </w:divBdr>
    </w:div>
    <w:div w:id="817965134">
      <w:bodyDiv w:val="1"/>
      <w:marLeft w:val="0"/>
      <w:marRight w:val="0"/>
      <w:marTop w:val="0"/>
      <w:marBottom w:val="0"/>
      <w:divBdr>
        <w:top w:val="none" w:sz="0" w:space="0" w:color="auto"/>
        <w:left w:val="none" w:sz="0" w:space="0" w:color="auto"/>
        <w:bottom w:val="none" w:sz="0" w:space="0" w:color="auto"/>
        <w:right w:val="none" w:sz="0" w:space="0" w:color="auto"/>
      </w:divBdr>
    </w:div>
    <w:div w:id="819539097">
      <w:bodyDiv w:val="1"/>
      <w:marLeft w:val="0"/>
      <w:marRight w:val="0"/>
      <w:marTop w:val="0"/>
      <w:marBottom w:val="0"/>
      <w:divBdr>
        <w:top w:val="none" w:sz="0" w:space="0" w:color="auto"/>
        <w:left w:val="none" w:sz="0" w:space="0" w:color="auto"/>
        <w:bottom w:val="none" w:sz="0" w:space="0" w:color="auto"/>
        <w:right w:val="none" w:sz="0" w:space="0" w:color="auto"/>
      </w:divBdr>
    </w:div>
    <w:div w:id="819881605">
      <w:bodyDiv w:val="1"/>
      <w:marLeft w:val="0"/>
      <w:marRight w:val="0"/>
      <w:marTop w:val="0"/>
      <w:marBottom w:val="0"/>
      <w:divBdr>
        <w:top w:val="none" w:sz="0" w:space="0" w:color="auto"/>
        <w:left w:val="none" w:sz="0" w:space="0" w:color="auto"/>
        <w:bottom w:val="none" w:sz="0" w:space="0" w:color="auto"/>
        <w:right w:val="none" w:sz="0" w:space="0" w:color="auto"/>
      </w:divBdr>
    </w:div>
    <w:div w:id="820344081">
      <w:bodyDiv w:val="1"/>
      <w:marLeft w:val="0"/>
      <w:marRight w:val="0"/>
      <w:marTop w:val="0"/>
      <w:marBottom w:val="0"/>
      <w:divBdr>
        <w:top w:val="none" w:sz="0" w:space="0" w:color="auto"/>
        <w:left w:val="none" w:sz="0" w:space="0" w:color="auto"/>
        <w:bottom w:val="none" w:sz="0" w:space="0" w:color="auto"/>
        <w:right w:val="none" w:sz="0" w:space="0" w:color="auto"/>
      </w:divBdr>
    </w:div>
    <w:div w:id="821507314">
      <w:bodyDiv w:val="1"/>
      <w:marLeft w:val="0"/>
      <w:marRight w:val="0"/>
      <w:marTop w:val="0"/>
      <w:marBottom w:val="0"/>
      <w:divBdr>
        <w:top w:val="none" w:sz="0" w:space="0" w:color="auto"/>
        <w:left w:val="none" w:sz="0" w:space="0" w:color="auto"/>
        <w:bottom w:val="none" w:sz="0" w:space="0" w:color="auto"/>
        <w:right w:val="none" w:sz="0" w:space="0" w:color="auto"/>
      </w:divBdr>
    </w:div>
    <w:div w:id="821701999">
      <w:bodyDiv w:val="1"/>
      <w:marLeft w:val="0"/>
      <w:marRight w:val="0"/>
      <w:marTop w:val="0"/>
      <w:marBottom w:val="0"/>
      <w:divBdr>
        <w:top w:val="none" w:sz="0" w:space="0" w:color="auto"/>
        <w:left w:val="none" w:sz="0" w:space="0" w:color="auto"/>
        <w:bottom w:val="none" w:sz="0" w:space="0" w:color="auto"/>
        <w:right w:val="none" w:sz="0" w:space="0" w:color="auto"/>
      </w:divBdr>
    </w:div>
    <w:div w:id="822501433">
      <w:bodyDiv w:val="1"/>
      <w:marLeft w:val="0"/>
      <w:marRight w:val="0"/>
      <w:marTop w:val="0"/>
      <w:marBottom w:val="0"/>
      <w:divBdr>
        <w:top w:val="none" w:sz="0" w:space="0" w:color="auto"/>
        <w:left w:val="none" w:sz="0" w:space="0" w:color="auto"/>
        <w:bottom w:val="none" w:sz="0" w:space="0" w:color="auto"/>
        <w:right w:val="none" w:sz="0" w:space="0" w:color="auto"/>
      </w:divBdr>
    </w:div>
    <w:div w:id="822935914">
      <w:bodyDiv w:val="1"/>
      <w:marLeft w:val="0"/>
      <w:marRight w:val="0"/>
      <w:marTop w:val="0"/>
      <w:marBottom w:val="0"/>
      <w:divBdr>
        <w:top w:val="none" w:sz="0" w:space="0" w:color="auto"/>
        <w:left w:val="none" w:sz="0" w:space="0" w:color="auto"/>
        <w:bottom w:val="none" w:sz="0" w:space="0" w:color="auto"/>
        <w:right w:val="none" w:sz="0" w:space="0" w:color="auto"/>
      </w:divBdr>
    </w:div>
    <w:div w:id="823084165">
      <w:bodyDiv w:val="1"/>
      <w:marLeft w:val="0"/>
      <w:marRight w:val="0"/>
      <w:marTop w:val="0"/>
      <w:marBottom w:val="0"/>
      <w:divBdr>
        <w:top w:val="none" w:sz="0" w:space="0" w:color="auto"/>
        <w:left w:val="none" w:sz="0" w:space="0" w:color="auto"/>
        <w:bottom w:val="none" w:sz="0" w:space="0" w:color="auto"/>
        <w:right w:val="none" w:sz="0" w:space="0" w:color="auto"/>
      </w:divBdr>
    </w:div>
    <w:div w:id="824667010">
      <w:bodyDiv w:val="1"/>
      <w:marLeft w:val="0"/>
      <w:marRight w:val="0"/>
      <w:marTop w:val="0"/>
      <w:marBottom w:val="0"/>
      <w:divBdr>
        <w:top w:val="none" w:sz="0" w:space="0" w:color="auto"/>
        <w:left w:val="none" w:sz="0" w:space="0" w:color="auto"/>
        <w:bottom w:val="none" w:sz="0" w:space="0" w:color="auto"/>
        <w:right w:val="none" w:sz="0" w:space="0" w:color="auto"/>
      </w:divBdr>
    </w:div>
    <w:div w:id="826481532">
      <w:bodyDiv w:val="1"/>
      <w:marLeft w:val="0"/>
      <w:marRight w:val="0"/>
      <w:marTop w:val="0"/>
      <w:marBottom w:val="0"/>
      <w:divBdr>
        <w:top w:val="none" w:sz="0" w:space="0" w:color="auto"/>
        <w:left w:val="none" w:sz="0" w:space="0" w:color="auto"/>
        <w:bottom w:val="none" w:sz="0" w:space="0" w:color="auto"/>
        <w:right w:val="none" w:sz="0" w:space="0" w:color="auto"/>
      </w:divBdr>
    </w:div>
    <w:div w:id="826897459">
      <w:bodyDiv w:val="1"/>
      <w:marLeft w:val="0"/>
      <w:marRight w:val="0"/>
      <w:marTop w:val="0"/>
      <w:marBottom w:val="0"/>
      <w:divBdr>
        <w:top w:val="none" w:sz="0" w:space="0" w:color="auto"/>
        <w:left w:val="none" w:sz="0" w:space="0" w:color="auto"/>
        <w:bottom w:val="none" w:sz="0" w:space="0" w:color="auto"/>
        <w:right w:val="none" w:sz="0" w:space="0" w:color="auto"/>
      </w:divBdr>
      <w:divsChild>
        <w:div w:id="111897438">
          <w:marLeft w:val="547"/>
          <w:marRight w:val="0"/>
          <w:marTop w:val="96"/>
          <w:marBottom w:val="0"/>
          <w:divBdr>
            <w:top w:val="none" w:sz="0" w:space="0" w:color="auto"/>
            <w:left w:val="none" w:sz="0" w:space="0" w:color="auto"/>
            <w:bottom w:val="none" w:sz="0" w:space="0" w:color="auto"/>
            <w:right w:val="none" w:sz="0" w:space="0" w:color="auto"/>
          </w:divBdr>
        </w:div>
        <w:div w:id="572617442">
          <w:marLeft w:val="547"/>
          <w:marRight w:val="0"/>
          <w:marTop w:val="96"/>
          <w:marBottom w:val="0"/>
          <w:divBdr>
            <w:top w:val="none" w:sz="0" w:space="0" w:color="auto"/>
            <w:left w:val="none" w:sz="0" w:space="0" w:color="auto"/>
            <w:bottom w:val="none" w:sz="0" w:space="0" w:color="auto"/>
            <w:right w:val="none" w:sz="0" w:space="0" w:color="auto"/>
          </w:divBdr>
        </w:div>
        <w:div w:id="639574721">
          <w:marLeft w:val="547"/>
          <w:marRight w:val="0"/>
          <w:marTop w:val="96"/>
          <w:marBottom w:val="0"/>
          <w:divBdr>
            <w:top w:val="none" w:sz="0" w:space="0" w:color="auto"/>
            <w:left w:val="none" w:sz="0" w:space="0" w:color="auto"/>
            <w:bottom w:val="none" w:sz="0" w:space="0" w:color="auto"/>
            <w:right w:val="none" w:sz="0" w:space="0" w:color="auto"/>
          </w:divBdr>
        </w:div>
        <w:div w:id="694696016">
          <w:marLeft w:val="547"/>
          <w:marRight w:val="0"/>
          <w:marTop w:val="96"/>
          <w:marBottom w:val="0"/>
          <w:divBdr>
            <w:top w:val="none" w:sz="0" w:space="0" w:color="auto"/>
            <w:left w:val="none" w:sz="0" w:space="0" w:color="auto"/>
            <w:bottom w:val="none" w:sz="0" w:space="0" w:color="auto"/>
            <w:right w:val="none" w:sz="0" w:space="0" w:color="auto"/>
          </w:divBdr>
        </w:div>
        <w:div w:id="768889253">
          <w:marLeft w:val="1166"/>
          <w:marRight w:val="0"/>
          <w:marTop w:val="86"/>
          <w:marBottom w:val="0"/>
          <w:divBdr>
            <w:top w:val="none" w:sz="0" w:space="0" w:color="auto"/>
            <w:left w:val="none" w:sz="0" w:space="0" w:color="auto"/>
            <w:bottom w:val="none" w:sz="0" w:space="0" w:color="auto"/>
            <w:right w:val="none" w:sz="0" w:space="0" w:color="auto"/>
          </w:divBdr>
        </w:div>
        <w:div w:id="948044363">
          <w:marLeft w:val="1166"/>
          <w:marRight w:val="0"/>
          <w:marTop w:val="86"/>
          <w:marBottom w:val="0"/>
          <w:divBdr>
            <w:top w:val="none" w:sz="0" w:space="0" w:color="auto"/>
            <w:left w:val="none" w:sz="0" w:space="0" w:color="auto"/>
            <w:bottom w:val="none" w:sz="0" w:space="0" w:color="auto"/>
            <w:right w:val="none" w:sz="0" w:space="0" w:color="auto"/>
          </w:divBdr>
        </w:div>
        <w:div w:id="1112941398">
          <w:marLeft w:val="1166"/>
          <w:marRight w:val="0"/>
          <w:marTop w:val="86"/>
          <w:marBottom w:val="0"/>
          <w:divBdr>
            <w:top w:val="none" w:sz="0" w:space="0" w:color="auto"/>
            <w:left w:val="none" w:sz="0" w:space="0" w:color="auto"/>
            <w:bottom w:val="none" w:sz="0" w:space="0" w:color="auto"/>
            <w:right w:val="none" w:sz="0" w:space="0" w:color="auto"/>
          </w:divBdr>
        </w:div>
        <w:div w:id="1119839880">
          <w:marLeft w:val="1166"/>
          <w:marRight w:val="0"/>
          <w:marTop w:val="86"/>
          <w:marBottom w:val="0"/>
          <w:divBdr>
            <w:top w:val="none" w:sz="0" w:space="0" w:color="auto"/>
            <w:left w:val="none" w:sz="0" w:space="0" w:color="auto"/>
            <w:bottom w:val="none" w:sz="0" w:space="0" w:color="auto"/>
            <w:right w:val="none" w:sz="0" w:space="0" w:color="auto"/>
          </w:divBdr>
        </w:div>
        <w:div w:id="1276326031">
          <w:marLeft w:val="1166"/>
          <w:marRight w:val="0"/>
          <w:marTop w:val="86"/>
          <w:marBottom w:val="0"/>
          <w:divBdr>
            <w:top w:val="none" w:sz="0" w:space="0" w:color="auto"/>
            <w:left w:val="none" w:sz="0" w:space="0" w:color="auto"/>
            <w:bottom w:val="none" w:sz="0" w:space="0" w:color="auto"/>
            <w:right w:val="none" w:sz="0" w:space="0" w:color="auto"/>
          </w:divBdr>
        </w:div>
        <w:div w:id="1465729320">
          <w:marLeft w:val="1166"/>
          <w:marRight w:val="0"/>
          <w:marTop w:val="86"/>
          <w:marBottom w:val="0"/>
          <w:divBdr>
            <w:top w:val="none" w:sz="0" w:space="0" w:color="auto"/>
            <w:left w:val="none" w:sz="0" w:space="0" w:color="auto"/>
            <w:bottom w:val="none" w:sz="0" w:space="0" w:color="auto"/>
            <w:right w:val="none" w:sz="0" w:space="0" w:color="auto"/>
          </w:divBdr>
        </w:div>
        <w:div w:id="1620990233">
          <w:marLeft w:val="1166"/>
          <w:marRight w:val="0"/>
          <w:marTop w:val="86"/>
          <w:marBottom w:val="0"/>
          <w:divBdr>
            <w:top w:val="none" w:sz="0" w:space="0" w:color="auto"/>
            <w:left w:val="none" w:sz="0" w:space="0" w:color="auto"/>
            <w:bottom w:val="none" w:sz="0" w:space="0" w:color="auto"/>
            <w:right w:val="none" w:sz="0" w:space="0" w:color="auto"/>
          </w:divBdr>
        </w:div>
        <w:div w:id="1708604547">
          <w:marLeft w:val="547"/>
          <w:marRight w:val="0"/>
          <w:marTop w:val="96"/>
          <w:marBottom w:val="0"/>
          <w:divBdr>
            <w:top w:val="none" w:sz="0" w:space="0" w:color="auto"/>
            <w:left w:val="none" w:sz="0" w:space="0" w:color="auto"/>
            <w:bottom w:val="none" w:sz="0" w:space="0" w:color="auto"/>
            <w:right w:val="none" w:sz="0" w:space="0" w:color="auto"/>
          </w:divBdr>
        </w:div>
        <w:div w:id="1984695973">
          <w:marLeft w:val="547"/>
          <w:marRight w:val="0"/>
          <w:marTop w:val="96"/>
          <w:marBottom w:val="0"/>
          <w:divBdr>
            <w:top w:val="none" w:sz="0" w:space="0" w:color="auto"/>
            <w:left w:val="none" w:sz="0" w:space="0" w:color="auto"/>
            <w:bottom w:val="none" w:sz="0" w:space="0" w:color="auto"/>
            <w:right w:val="none" w:sz="0" w:space="0" w:color="auto"/>
          </w:divBdr>
        </w:div>
        <w:div w:id="2094203101">
          <w:marLeft w:val="547"/>
          <w:marRight w:val="0"/>
          <w:marTop w:val="96"/>
          <w:marBottom w:val="0"/>
          <w:divBdr>
            <w:top w:val="none" w:sz="0" w:space="0" w:color="auto"/>
            <w:left w:val="none" w:sz="0" w:space="0" w:color="auto"/>
            <w:bottom w:val="none" w:sz="0" w:space="0" w:color="auto"/>
            <w:right w:val="none" w:sz="0" w:space="0" w:color="auto"/>
          </w:divBdr>
        </w:div>
      </w:divsChild>
    </w:div>
    <w:div w:id="831217640">
      <w:bodyDiv w:val="1"/>
      <w:marLeft w:val="0"/>
      <w:marRight w:val="0"/>
      <w:marTop w:val="0"/>
      <w:marBottom w:val="0"/>
      <w:divBdr>
        <w:top w:val="none" w:sz="0" w:space="0" w:color="auto"/>
        <w:left w:val="none" w:sz="0" w:space="0" w:color="auto"/>
        <w:bottom w:val="none" w:sz="0" w:space="0" w:color="auto"/>
        <w:right w:val="none" w:sz="0" w:space="0" w:color="auto"/>
      </w:divBdr>
    </w:div>
    <w:div w:id="832261152">
      <w:bodyDiv w:val="1"/>
      <w:marLeft w:val="0"/>
      <w:marRight w:val="0"/>
      <w:marTop w:val="0"/>
      <w:marBottom w:val="0"/>
      <w:divBdr>
        <w:top w:val="none" w:sz="0" w:space="0" w:color="auto"/>
        <w:left w:val="none" w:sz="0" w:space="0" w:color="auto"/>
        <w:bottom w:val="none" w:sz="0" w:space="0" w:color="auto"/>
        <w:right w:val="none" w:sz="0" w:space="0" w:color="auto"/>
      </w:divBdr>
    </w:div>
    <w:div w:id="833376636">
      <w:bodyDiv w:val="1"/>
      <w:marLeft w:val="0"/>
      <w:marRight w:val="0"/>
      <w:marTop w:val="0"/>
      <w:marBottom w:val="0"/>
      <w:divBdr>
        <w:top w:val="none" w:sz="0" w:space="0" w:color="auto"/>
        <w:left w:val="none" w:sz="0" w:space="0" w:color="auto"/>
        <w:bottom w:val="none" w:sz="0" w:space="0" w:color="auto"/>
        <w:right w:val="none" w:sz="0" w:space="0" w:color="auto"/>
      </w:divBdr>
    </w:div>
    <w:div w:id="835192968">
      <w:bodyDiv w:val="1"/>
      <w:marLeft w:val="0"/>
      <w:marRight w:val="0"/>
      <w:marTop w:val="0"/>
      <w:marBottom w:val="0"/>
      <w:divBdr>
        <w:top w:val="none" w:sz="0" w:space="0" w:color="auto"/>
        <w:left w:val="none" w:sz="0" w:space="0" w:color="auto"/>
        <w:bottom w:val="none" w:sz="0" w:space="0" w:color="auto"/>
        <w:right w:val="none" w:sz="0" w:space="0" w:color="auto"/>
      </w:divBdr>
    </w:div>
    <w:div w:id="836262653">
      <w:bodyDiv w:val="1"/>
      <w:marLeft w:val="0"/>
      <w:marRight w:val="0"/>
      <w:marTop w:val="0"/>
      <w:marBottom w:val="0"/>
      <w:divBdr>
        <w:top w:val="none" w:sz="0" w:space="0" w:color="auto"/>
        <w:left w:val="none" w:sz="0" w:space="0" w:color="auto"/>
        <w:bottom w:val="none" w:sz="0" w:space="0" w:color="auto"/>
        <w:right w:val="none" w:sz="0" w:space="0" w:color="auto"/>
      </w:divBdr>
    </w:div>
    <w:div w:id="837505403">
      <w:bodyDiv w:val="1"/>
      <w:marLeft w:val="0"/>
      <w:marRight w:val="0"/>
      <w:marTop w:val="0"/>
      <w:marBottom w:val="0"/>
      <w:divBdr>
        <w:top w:val="none" w:sz="0" w:space="0" w:color="auto"/>
        <w:left w:val="none" w:sz="0" w:space="0" w:color="auto"/>
        <w:bottom w:val="none" w:sz="0" w:space="0" w:color="auto"/>
        <w:right w:val="none" w:sz="0" w:space="0" w:color="auto"/>
      </w:divBdr>
    </w:div>
    <w:div w:id="838426699">
      <w:bodyDiv w:val="1"/>
      <w:marLeft w:val="0"/>
      <w:marRight w:val="0"/>
      <w:marTop w:val="0"/>
      <w:marBottom w:val="0"/>
      <w:divBdr>
        <w:top w:val="none" w:sz="0" w:space="0" w:color="auto"/>
        <w:left w:val="none" w:sz="0" w:space="0" w:color="auto"/>
        <w:bottom w:val="none" w:sz="0" w:space="0" w:color="auto"/>
        <w:right w:val="none" w:sz="0" w:space="0" w:color="auto"/>
      </w:divBdr>
    </w:div>
    <w:div w:id="839855481">
      <w:bodyDiv w:val="1"/>
      <w:marLeft w:val="0"/>
      <w:marRight w:val="0"/>
      <w:marTop w:val="0"/>
      <w:marBottom w:val="0"/>
      <w:divBdr>
        <w:top w:val="none" w:sz="0" w:space="0" w:color="auto"/>
        <w:left w:val="none" w:sz="0" w:space="0" w:color="auto"/>
        <w:bottom w:val="none" w:sz="0" w:space="0" w:color="auto"/>
        <w:right w:val="none" w:sz="0" w:space="0" w:color="auto"/>
      </w:divBdr>
    </w:div>
    <w:div w:id="840194991">
      <w:bodyDiv w:val="1"/>
      <w:marLeft w:val="0"/>
      <w:marRight w:val="0"/>
      <w:marTop w:val="0"/>
      <w:marBottom w:val="0"/>
      <w:divBdr>
        <w:top w:val="none" w:sz="0" w:space="0" w:color="auto"/>
        <w:left w:val="none" w:sz="0" w:space="0" w:color="auto"/>
        <w:bottom w:val="none" w:sz="0" w:space="0" w:color="auto"/>
        <w:right w:val="none" w:sz="0" w:space="0" w:color="auto"/>
      </w:divBdr>
    </w:div>
    <w:div w:id="841428628">
      <w:bodyDiv w:val="1"/>
      <w:marLeft w:val="0"/>
      <w:marRight w:val="0"/>
      <w:marTop w:val="0"/>
      <w:marBottom w:val="0"/>
      <w:divBdr>
        <w:top w:val="none" w:sz="0" w:space="0" w:color="auto"/>
        <w:left w:val="none" w:sz="0" w:space="0" w:color="auto"/>
        <w:bottom w:val="none" w:sz="0" w:space="0" w:color="auto"/>
        <w:right w:val="none" w:sz="0" w:space="0" w:color="auto"/>
      </w:divBdr>
    </w:div>
    <w:div w:id="842429588">
      <w:bodyDiv w:val="1"/>
      <w:marLeft w:val="0"/>
      <w:marRight w:val="0"/>
      <w:marTop w:val="0"/>
      <w:marBottom w:val="0"/>
      <w:divBdr>
        <w:top w:val="none" w:sz="0" w:space="0" w:color="auto"/>
        <w:left w:val="none" w:sz="0" w:space="0" w:color="auto"/>
        <w:bottom w:val="none" w:sz="0" w:space="0" w:color="auto"/>
        <w:right w:val="none" w:sz="0" w:space="0" w:color="auto"/>
      </w:divBdr>
    </w:div>
    <w:div w:id="842939433">
      <w:bodyDiv w:val="1"/>
      <w:marLeft w:val="0"/>
      <w:marRight w:val="0"/>
      <w:marTop w:val="0"/>
      <w:marBottom w:val="0"/>
      <w:divBdr>
        <w:top w:val="none" w:sz="0" w:space="0" w:color="auto"/>
        <w:left w:val="none" w:sz="0" w:space="0" w:color="auto"/>
        <w:bottom w:val="none" w:sz="0" w:space="0" w:color="auto"/>
        <w:right w:val="none" w:sz="0" w:space="0" w:color="auto"/>
      </w:divBdr>
    </w:div>
    <w:div w:id="844978536">
      <w:bodyDiv w:val="1"/>
      <w:marLeft w:val="0"/>
      <w:marRight w:val="0"/>
      <w:marTop w:val="0"/>
      <w:marBottom w:val="0"/>
      <w:divBdr>
        <w:top w:val="none" w:sz="0" w:space="0" w:color="auto"/>
        <w:left w:val="none" w:sz="0" w:space="0" w:color="auto"/>
        <w:bottom w:val="none" w:sz="0" w:space="0" w:color="auto"/>
        <w:right w:val="none" w:sz="0" w:space="0" w:color="auto"/>
      </w:divBdr>
    </w:div>
    <w:div w:id="845636471">
      <w:bodyDiv w:val="1"/>
      <w:marLeft w:val="0"/>
      <w:marRight w:val="0"/>
      <w:marTop w:val="0"/>
      <w:marBottom w:val="0"/>
      <w:divBdr>
        <w:top w:val="none" w:sz="0" w:space="0" w:color="auto"/>
        <w:left w:val="none" w:sz="0" w:space="0" w:color="auto"/>
        <w:bottom w:val="none" w:sz="0" w:space="0" w:color="auto"/>
        <w:right w:val="none" w:sz="0" w:space="0" w:color="auto"/>
      </w:divBdr>
    </w:div>
    <w:div w:id="845827126">
      <w:bodyDiv w:val="1"/>
      <w:marLeft w:val="0"/>
      <w:marRight w:val="0"/>
      <w:marTop w:val="0"/>
      <w:marBottom w:val="0"/>
      <w:divBdr>
        <w:top w:val="none" w:sz="0" w:space="0" w:color="auto"/>
        <w:left w:val="none" w:sz="0" w:space="0" w:color="auto"/>
        <w:bottom w:val="none" w:sz="0" w:space="0" w:color="auto"/>
        <w:right w:val="none" w:sz="0" w:space="0" w:color="auto"/>
      </w:divBdr>
    </w:div>
    <w:div w:id="846023491">
      <w:bodyDiv w:val="1"/>
      <w:marLeft w:val="0"/>
      <w:marRight w:val="0"/>
      <w:marTop w:val="0"/>
      <w:marBottom w:val="0"/>
      <w:divBdr>
        <w:top w:val="none" w:sz="0" w:space="0" w:color="auto"/>
        <w:left w:val="none" w:sz="0" w:space="0" w:color="auto"/>
        <w:bottom w:val="none" w:sz="0" w:space="0" w:color="auto"/>
        <w:right w:val="none" w:sz="0" w:space="0" w:color="auto"/>
      </w:divBdr>
    </w:div>
    <w:div w:id="847402801">
      <w:bodyDiv w:val="1"/>
      <w:marLeft w:val="0"/>
      <w:marRight w:val="0"/>
      <w:marTop w:val="0"/>
      <w:marBottom w:val="0"/>
      <w:divBdr>
        <w:top w:val="none" w:sz="0" w:space="0" w:color="auto"/>
        <w:left w:val="none" w:sz="0" w:space="0" w:color="auto"/>
        <w:bottom w:val="none" w:sz="0" w:space="0" w:color="auto"/>
        <w:right w:val="none" w:sz="0" w:space="0" w:color="auto"/>
      </w:divBdr>
    </w:div>
    <w:div w:id="848131492">
      <w:bodyDiv w:val="1"/>
      <w:marLeft w:val="0"/>
      <w:marRight w:val="0"/>
      <w:marTop w:val="0"/>
      <w:marBottom w:val="0"/>
      <w:divBdr>
        <w:top w:val="none" w:sz="0" w:space="0" w:color="auto"/>
        <w:left w:val="none" w:sz="0" w:space="0" w:color="auto"/>
        <w:bottom w:val="none" w:sz="0" w:space="0" w:color="auto"/>
        <w:right w:val="none" w:sz="0" w:space="0" w:color="auto"/>
      </w:divBdr>
    </w:div>
    <w:div w:id="848526667">
      <w:bodyDiv w:val="1"/>
      <w:marLeft w:val="0"/>
      <w:marRight w:val="0"/>
      <w:marTop w:val="0"/>
      <w:marBottom w:val="0"/>
      <w:divBdr>
        <w:top w:val="none" w:sz="0" w:space="0" w:color="auto"/>
        <w:left w:val="none" w:sz="0" w:space="0" w:color="auto"/>
        <w:bottom w:val="none" w:sz="0" w:space="0" w:color="auto"/>
        <w:right w:val="none" w:sz="0" w:space="0" w:color="auto"/>
      </w:divBdr>
    </w:div>
    <w:div w:id="848640312">
      <w:bodyDiv w:val="1"/>
      <w:marLeft w:val="0"/>
      <w:marRight w:val="0"/>
      <w:marTop w:val="0"/>
      <w:marBottom w:val="0"/>
      <w:divBdr>
        <w:top w:val="none" w:sz="0" w:space="0" w:color="auto"/>
        <w:left w:val="none" w:sz="0" w:space="0" w:color="auto"/>
        <w:bottom w:val="none" w:sz="0" w:space="0" w:color="auto"/>
        <w:right w:val="none" w:sz="0" w:space="0" w:color="auto"/>
      </w:divBdr>
    </w:div>
    <w:div w:id="849830519">
      <w:bodyDiv w:val="1"/>
      <w:marLeft w:val="0"/>
      <w:marRight w:val="0"/>
      <w:marTop w:val="0"/>
      <w:marBottom w:val="0"/>
      <w:divBdr>
        <w:top w:val="none" w:sz="0" w:space="0" w:color="auto"/>
        <w:left w:val="none" w:sz="0" w:space="0" w:color="auto"/>
        <w:bottom w:val="none" w:sz="0" w:space="0" w:color="auto"/>
        <w:right w:val="none" w:sz="0" w:space="0" w:color="auto"/>
      </w:divBdr>
    </w:div>
    <w:div w:id="851379483">
      <w:bodyDiv w:val="1"/>
      <w:marLeft w:val="0"/>
      <w:marRight w:val="0"/>
      <w:marTop w:val="0"/>
      <w:marBottom w:val="0"/>
      <w:divBdr>
        <w:top w:val="none" w:sz="0" w:space="0" w:color="auto"/>
        <w:left w:val="none" w:sz="0" w:space="0" w:color="auto"/>
        <w:bottom w:val="none" w:sz="0" w:space="0" w:color="auto"/>
        <w:right w:val="none" w:sz="0" w:space="0" w:color="auto"/>
      </w:divBdr>
      <w:divsChild>
        <w:div w:id="281687789">
          <w:marLeft w:val="547"/>
          <w:marRight w:val="0"/>
          <w:marTop w:val="106"/>
          <w:marBottom w:val="0"/>
          <w:divBdr>
            <w:top w:val="none" w:sz="0" w:space="0" w:color="auto"/>
            <w:left w:val="none" w:sz="0" w:space="0" w:color="auto"/>
            <w:bottom w:val="none" w:sz="0" w:space="0" w:color="auto"/>
            <w:right w:val="none" w:sz="0" w:space="0" w:color="auto"/>
          </w:divBdr>
        </w:div>
      </w:divsChild>
    </w:div>
    <w:div w:id="856775115">
      <w:bodyDiv w:val="1"/>
      <w:marLeft w:val="0"/>
      <w:marRight w:val="0"/>
      <w:marTop w:val="0"/>
      <w:marBottom w:val="0"/>
      <w:divBdr>
        <w:top w:val="none" w:sz="0" w:space="0" w:color="auto"/>
        <w:left w:val="none" w:sz="0" w:space="0" w:color="auto"/>
        <w:bottom w:val="none" w:sz="0" w:space="0" w:color="auto"/>
        <w:right w:val="none" w:sz="0" w:space="0" w:color="auto"/>
      </w:divBdr>
    </w:div>
    <w:div w:id="856970656">
      <w:bodyDiv w:val="1"/>
      <w:marLeft w:val="0"/>
      <w:marRight w:val="0"/>
      <w:marTop w:val="0"/>
      <w:marBottom w:val="0"/>
      <w:divBdr>
        <w:top w:val="none" w:sz="0" w:space="0" w:color="auto"/>
        <w:left w:val="none" w:sz="0" w:space="0" w:color="auto"/>
        <w:bottom w:val="none" w:sz="0" w:space="0" w:color="auto"/>
        <w:right w:val="none" w:sz="0" w:space="0" w:color="auto"/>
      </w:divBdr>
    </w:div>
    <w:div w:id="857306203">
      <w:bodyDiv w:val="1"/>
      <w:marLeft w:val="0"/>
      <w:marRight w:val="0"/>
      <w:marTop w:val="0"/>
      <w:marBottom w:val="0"/>
      <w:divBdr>
        <w:top w:val="none" w:sz="0" w:space="0" w:color="auto"/>
        <w:left w:val="none" w:sz="0" w:space="0" w:color="auto"/>
        <w:bottom w:val="none" w:sz="0" w:space="0" w:color="auto"/>
        <w:right w:val="none" w:sz="0" w:space="0" w:color="auto"/>
      </w:divBdr>
    </w:div>
    <w:div w:id="857736502">
      <w:bodyDiv w:val="1"/>
      <w:marLeft w:val="0"/>
      <w:marRight w:val="0"/>
      <w:marTop w:val="0"/>
      <w:marBottom w:val="0"/>
      <w:divBdr>
        <w:top w:val="none" w:sz="0" w:space="0" w:color="auto"/>
        <w:left w:val="none" w:sz="0" w:space="0" w:color="auto"/>
        <w:bottom w:val="none" w:sz="0" w:space="0" w:color="auto"/>
        <w:right w:val="none" w:sz="0" w:space="0" w:color="auto"/>
      </w:divBdr>
    </w:div>
    <w:div w:id="858932702">
      <w:bodyDiv w:val="1"/>
      <w:marLeft w:val="0"/>
      <w:marRight w:val="0"/>
      <w:marTop w:val="0"/>
      <w:marBottom w:val="0"/>
      <w:divBdr>
        <w:top w:val="none" w:sz="0" w:space="0" w:color="auto"/>
        <w:left w:val="none" w:sz="0" w:space="0" w:color="auto"/>
        <w:bottom w:val="none" w:sz="0" w:space="0" w:color="auto"/>
        <w:right w:val="none" w:sz="0" w:space="0" w:color="auto"/>
      </w:divBdr>
    </w:div>
    <w:div w:id="859465306">
      <w:bodyDiv w:val="1"/>
      <w:marLeft w:val="0"/>
      <w:marRight w:val="0"/>
      <w:marTop w:val="0"/>
      <w:marBottom w:val="0"/>
      <w:divBdr>
        <w:top w:val="none" w:sz="0" w:space="0" w:color="auto"/>
        <w:left w:val="none" w:sz="0" w:space="0" w:color="auto"/>
        <w:bottom w:val="none" w:sz="0" w:space="0" w:color="auto"/>
        <w:right w:val="none" w:sz="0" w:space="0" w:color="auto"/>
      </w:divBdr>
    </w:div>
    <w:div w:id="861744125">
      <w:bodyDiv w:val="1"/>
      <w:marLeft w:val="0"/>
      <w:marRight w:val="0"/>
      <w:marTop w:val="0"/>
      <w:marBottom w:val="0"/>
      <w:divBdr>
        <w:top w:val="none" w:sz="0" w:space="0" w:color="auto"/>
        <w:left w:val="none" w:sz="0" w:space="0" w:color="auto"/>
        <w:bottom w:val="none" w:sz="0" w:space="0" w:color="auto"/>
        <w:right w:val="none" w:sz="0" w:space="0" w:color="auto"/>
      </w:divBdr>
    </w:div>
    <w:div w:id="861824448">
      <w:bodyDiv w:val="1"/>
      <w:marLeft w:val="0"/>
      <w:marRight w:val="0"/>
      <w:marTop w:val="0"/>
      <w:marBottom w:val="0"/>
      <w:divBdr>
        <w:top w:val="none" w:sz="0" w:space="0" w:color="auto"/>
        <w:left w:val="none" w:sz="0" w:space="0" w:color="auto"/>
        <w:bottom w:val="none" w:sz="0" w:space="0" w:color="auto"/>
        <w:right w:val="none" w:sz="0" w:space="0" w:color="auto"/>
      </w:divBdr>
    </w:div>
    <w:div w:id="865369973">
      <w:bodyDiv w:val="1"/>
      <w:marLeft w:val="0"/>
      <w:marRight w:val="0"/>
      <w:marTop w:val="0"/>
      <w:marBottom w:val="0"/>
      <w:divBdr>
        <w:top w:val="none" w:sz="0" w:space="0" w:color="auto"/>
        <w:left w:val="none" w:sz="0" w:space="0" w:color="auto"/>
        <w:bottom w:val="none" w:sz="0" w:space="0" w:color="auto"/>
        <w:right w:val="none" w:sz="0" w:space="0" w:color="auto"/>
      </w:divBdr>
    </w:div>
    <w:div w:id="866214276">
      <w:bodyDiv w:val="1"/>
      <w:marLeft w:val="0"/>
      <w:marRight w:val="0"/>
      <w:marTop w:val="0"/>
      <w:marBottom w:val="0"/>
      <w:divBdr>
        <w:top w:val="none" w:sz="0" w:space="0" w:color="auto"/>
        <w:left w:val="none" w:sz="0" w:space="0" w:color="auto"/>
        <w:bottom w:val="none" w:sz="0" w:space="0" w:color="auto"/>
        <w:right w:val="none" w:sz="0" w:space="0" w:color="auto"/>
      </w:divBdr>
    </w:div>
    <w:div w:id="867331867">
      <w:bodyDiv w:val="1"/>
      <w:marLeft w:val="0"/>
      <w:marRight w:val="0"/>
      <w:marTop w:val="0"/>
      <w:marBottom w:val="0"/>
      <w:divBdr>
        <w:top w:val="none" w:sz="0" w:space="0" w:color="auto"/>
        <w:left w:val="none" w:sz="0" w:space="0" w:color="auto"/>
        <w:bottom w:val="none" w:sz="0" w:space="0" w:color="auto"/>
        <w:right w:val="none" w:sz="0" w:space="0" w:color="auto"/>
      </w:divBdr>
    </w:div>
    <w:div w:id="867521155">
      <w:bodyDiv w:val="1"/>
      <w:marLeft w:val="0"/>
      <w:marRight w:val="0"/>
      <w:marTop w:val="0"/>
      <w:marBottom w:val="0"/>
      <w:divBdr>
        <w:top w:val="none" w:sz="0" w:space="0" w:color="auto"/>
        <w:left w:val="none" w:sz="0" w:space="0" w:color="auto"/>
        <w:bottom w:val="none" w:sz="0" w:space="0" w:color="auto"/>
        <w:right w:val="none" w:sz="0" w:space="0" w:color="auto"/>
      </w:divBdr>
    </w:div>
    <w:div w:id="869492747">
      <w:bodyDiv w:val="1"/>
      <w:marLeft w:val="0"/>
      <w:marRight w:val="0"/>
      <w:marTop w:val="0"/>
      <w:marBottom w:val="0"/>
      <w:divBdr>
        <w:top w:val="none" w:sz="0" w:space="0" w:color="auto"/>
        <w:left w:val="none" w:sz="0" w:space="0" w:color="auto"/>
        <w:bottom w:val="none" w:sz="0" w:space="0" w:color="auto"/>
        <w:right w:val="none" w:sz="0" w:space="0" w:color="auto"/>
      </w:divBdr>
    </w:div>
    <w:div w:id="871919174">
      <w:bodyDiv w:val="1"/>
      <w:marLeft w:val="0"/>
      <w:marRight w:val="0"/>
      <w:marTop w:val="0"/>
      <w:marBottom w:val="0"/>
      <w:divBdr>
        <w:top w:val="none" w:sz="0" w:space="0" w:color="auto"/>
        <w:left w:val="none" w:sz="0" w:space="0" w:color="auto"/>
        <w:bottom w:val="none" w:sz="0" w:space="0" w:color="auto"/>
        <w:right w:val="none" w:sz="0" w:space="0" w:color="auto"/>
      </w:divBdr>
    </w:div>
    <w:div w:id="872889012">
      <w:bodyDiv w:val="1"/>
      <w:marLeft w:val="0"/>
      <w:marRight w:val="0"/>
      <w:marTop w:val="0"/>
      <w:marBottom w:val="0"/>
      <w:divBdr>
        <w:top w:val="none" w:sz="0" w:space="0" w:color="auto"/>
        <w:left w:val="none" w:sz="0" w:space="0" w:color="auto"/>
        <w:bottom w:val="none" w:sz="0" w:space="0" w:color="auto"/>
        <w:right w:val="none" w:sz="0" w:space="0" w:color="auto"/>
      </w:divBdr>
    </w:div>
    <w:div w:id="875117025">
      <w:bodyDiv w:val="1"/>
      <w:marLeft w:val="0"/>
      <w:marRight w:val="0"/>
      <w:marTop w:val="0"/>
      <w:marBottom w:val="0"/>
      <w:divBdr>
        <w:top w:val="none" w:sz="0" w:space="0" w:color="auto"/>
        <w:left w:val="none" w:sz="0" w:space="0" w:color="auto"/>
        <w:bottom w:val="none" w:sz="0" w:space="0" w:color="auto"/>
        <w:right w:val="none" w:sz="0" w:space="0" w:color="auto"/>
      </w:divBdr>
    </w:div>
    <w:div w:id="876966686">
      <w:bodyDiv w:val="1"/>
      <w:marLeft w:val="0"/>
      <w:marRight w:val="0"/>
      <w:marTop w:val="0"/>
      <w:marBottom w:val="0"/>
      <w:divBdr>
        <w:top w:val="none" w:sz="0" w:space="0" w:color="auto"/>
        <w:left w:val="none" w:sz="0" w:space="0" w:color="auto"/>
        <w:bottom w:val="none" w:sz="0" w:space="0" w:color="auto"/>
        <w:right w:val="none" w:sz="0" w:space="0" w:color="auto"/>
      </w:divBdr>
    </w:div>
    <w:div w:id="878325665">
      <w:bodyDiv w:val="1"/>
      <w:marLeft w:val="0"/>
      <w:marRight w:val="0"/>
      <w:marTop w:val="0"/>
      <w:marBottom w:val="0"/>
      <w:divBdr>
        <w:top w:val="none" w:sz="0" w:space="0" w:color="auto"/>
        <w:left w:val="none" w:sz="0" w:space="0" w:color="auto"/>
        <w:bottom w:val="none" w:sz="0" w:space="0" w:color="auto"/>
        <w:right w:val="none" w:sz="0" w:space="0" w:color="auto"/>
      </w:divBdr>
    </w:div>
    <w:div w:id="878934997">
      <w:bodyDiv w:val="1"/>
      <w:marLeft w:val="0"/>
      <w:marRight w:val="0"/>
      <w:marTop w:val="0"/>
      <w:marBottom w:val="0"/>
      <w:divBdr>
        <w:top w:val="none" w:sz="0" w:space="0" w:color="auto"/>
        <w:left w:val="none" w:sz="0" w:space="0" w:color="auto"/>
        <w:bottom w:val="none" w:sz="0" w:space="0" w:color="auto"/>
        <w:right w:val="none" w:sz="0" w:space="0" w:color="auto"/>
      </w:divBdr>
    </w:div>
    <w:div w:id="880897313">
      <w:bodyDiv w:val="1"/>
      <w:marLeft w:val="0"/>
      <w:marRight w:val="0"/>
      <w:marTop w:val="0"/>
      <w:marBottom w:val="0"/>
      <w:divBdr>
        <w:top w:val="none" w:sz="0" w:space="0" w:color="auto"/>
        <w:left w:val="none" w:sz="0" w:space="0" w:color="auto"/>
        <w:bottom w:val="none" w:sz="0" w:space="0" w:color="auto"/>
        <w:right w:val="none" w:sz="0" w:space="0" w:color="auto"/>
      </w:divBdr>
    </w:div>
    <w:div w:id="882206854">
      <w:bodyDiv w:val="1"/>
      <w:marLeft w:val="0"/>
      <w:marRight w:val="0"/>
      <w:marTop w:val="0"/>
      <w:marBottom w:val="0"/>
      <w:divBdr>
        <w:top w:val="none" w:sz="0" w:space="0" w:color="auto"/>
        <w:left w:val="none" w:sz="0" w:space="0" w:color="auto"/>
        <w:bottom w:val="none" w:sz="0" w:space="0" w:color="auto"/>
        <w:right w:val="none" w:sz="0" w:space="0" w:color="auto"/>
      </w:divBdr>
    </w:div>
    <w:div w:id="882907757">
      <w:bodyDiv w:val="1"/>
      <w:marLeft w:val="0"/>
      <w:marRight w:val="0"/>
      <w:marTop w:val="0"/>
      <w:marBottom w:val="0"/>
      <w:divBdr>
        <w:top w:val="none" w:sz="0" w:space="0" w:color="auto"/>
        <w:left w:val="none" w:sz="0" w:space="0" w:color="auto"/>
        <w:bottom w:val="none" w:sz="0" w:space="0" w:color="auto"/>
        <w:right w:val="none" w:sz="0" w:space="0" w:color="auto"/>
      </w:divBdr>
    </w:div>
    <w:div w:id="885873202">
      <w:bodyDiv w:val="1"/>
      <w:marLeft w:val="0"/>
      <w:marRight w:val="0"/>
      <w:marTop w:val="0"/>
      <w:marBottom w:val="0"/>
      <w:divBdr>
        <w:top w:val="none" w:sz="0" w:space="0" w:color="auto"/>
        <w:left w:val="none" w:sz="0" w:space="0" w:color="auto"/>
        <w:bottom w:val="none" w:sz="0" w:space="0" w:color="auto"/>
        <w:right w:val="none" w:sz="0" w:space="0" w:color="auto"/>
      </w:divBdr>
    </w:div>
    <w:div w:id="887179205">
      <w:bodyDiv w:val="1"/>
      <w:marLeft w:val="0"/>
      <w:marRight w:val="0"/>
      <w:marTop w:val="0"/>
      <w:marBottom w:val="0"/>
      <w:divBdr>
        <w:top w:val="none" w:sz="0" w:space="0" w:color="auto"/>
        <w:left w:val="none" w:sz="0" w:space="0" w:color="auto"/>
        <w:bottom w:val="none" w:sz="0" w:space="0" w:color="auto"/>
        <w:right w:val="none" w:sz="0" w:space="0" w:color="auto"/>
      </w:divBdr>
    </w:div>
    <w:div w:id="890069314">
      <w:bodyDiv w:val="1"/>
      <w:marLeft w:val="0"/>
      <w:marRight w:val="0"/>
      <w:marTop w:val="0"/>
      <w:marBottom w:val="0"/>
      <w:divBdr>
        <w:top w:val="none" w:sz="0" w:space="0" w:color="auto"/>
        <w:left w:val="none" w:sz="0" w:space="0" w:color="auto"/>
        <w:bottom w:val="none" w:sz="0" w:space="0" w:color="auto"/>
        <w:right w:val="none" w:sz="0" w:space="0" w:color="auto"/>
      </w:divBdr>
    </w:div>
    <w:div w:id="892354580">
      <w:bodyDiv w:val="1"/>
      <w:marLeft w:val="0"/>
      <w:marRight w:val="0"/>
      <w:marTop w:val="0"/>
      <w:marBottom w:val="0"/>
      <w:divBdr>
        <w:top w:val="none" w:sz="0" w:space="0" w:color="auto"/>
        <w:left w:val="none" w:sz="0" w:space="0" w:color="auto"/>
        <w:bottom w:val="none" w:sz="0" w:space="0" w:color="auto"/>
        <w:right w:val="none" w:sz="0" w:space="0" w:color="auto"/>
      </w:divBdr>
    </w:div>
    <w:div w:id="893001696">
      <w:bodyDiv w:val="1"/>
      <w:marLeft w:val="0"/>
      <w:marRight w:val="0"/>
      <w:marTop w:val="0"/>
      <w:marBottom w:val="0"/>
      <w:divBdr>
        <w:top w:val="none" w:sz="0" w:space="0" w:color="auto"/>
        <w:left w:val="none" w:sz="0" w:space="0" w:color="auto"/>
        <w:bottom w:val="none" w:sz="0" w:space="0" w:color="auto"/>
        <w:right w:val="none" w:sz="0" w:space="0" w:color="auto"/>
      </w:divBdr>
    </w:div>
    <w:div w:id="894512279">
      <w:bodyDiv w:val="1"/>
      <w:marLeft w:val="0"/>
      <w:marRight w:val="0"/>
      <w:marTop w:val="0"/>
      <w:marBottom w:val="0"/>
      <w:divBdr>
        <w:top w:val="none" w:sz="0" w:space="0" w:color="auto"/>
        <w:left w:val="none" w:sz="0" w:space="0" w:color="auto"/>
        <w:bottom w:val="none" w:sz="0" w:space="0" w:color="auto"/>
        <w:right w:val="none" w:sz="0" w:space="0" w:color="auto"/>
      </w:divBdr>
    </w:div>
    <w:div w:id="896743317">
      <w:bodyDiv w:val="1"/>
      <w:marLeft w:val="0"/>
      <w:marRight w:val="0"/>
      <w:marTop w:val="0"/>
      <w:marBottom w:val="0"/>
      <w:divBdr>
        <w:top w:val="none" w:sz="0" w:space="0" w:color="auto"/>
        <w:left w:val="none" w:sz="0" w:space="0" w:color="auto"/>
        <w:bottom w:val="none" w:sz="0" w:space="0" w:color="auto"/>
        <w:right w:val="none" w:sz="0" w:space="0" w:color="auto"/>
      </w:divBdr>
    </w:div>
    <w:div w:id="896937033">
      <w:bodyDiv w:val="1"/>
      <w:marLeft w:val="0"/>
      <w:marRight w:val="0"/>
      <w:marTop w:val="0"/>
      <w:marBottom w:val="0"/>
      <w:divBdr>
        <w:top w:val="none" w:sz="0" w:space="0" w:color="auto"/>
        <w:left w:val="none" w:sz="0" w:space="0" w:color="auto"/>
        <w:bottom w:val="none" w:sz="0" w:space="0" w:color="auto"/>
        <w:right w:val="none" w:sz="0" w:space="0" w:color="auto"/>
      </w:divBdr>
    </w:div>
    <w:div w:id="898900336">
      <w:bodyDiv w:val="1"/>
      <w:marLeft w:val="0"/>
      <w:marRight w:val="0"/>
      <w:marTop w:val="0"/>
      <w:marBottom w:val="0"/>
      <w:divBdr>
        <w:top w:val="none" w:sz="0" w:space="0" w:color="auto"/>
        <w:left w:val="none" w:sz="0" w:space="0" w:color="auto"/>
        <w:bottom w:val="none" w:sz="0" w:space="0" w:color="auto"/>
        <w:right w:val="none" w:sz="0" w:space="0" w:color="auto"/>
      </w:divBdr>
    </w:div>
    <w:div w:id="900408774">
      <w:bodyDiv w:val="1"/>
      <w:marLeft w:val="0"/>
      <w:marRight w:val="0"/>
      <w:marTop w:val="0"/>
      <w:marBottom w:val="0"/>
      <w:divBdr>
        <w:top w:val="none" w:sz="0" w:space="0" w:color="auto"/>
        <w:left w:val="none" w:sz="0" w:space="0" w:color="auto"/>
        <w:bottom w:val="none" w:sz="0" w:space="0" w:color="auto"/>
        <w:right w:val="none" w:sz="0" w:space="0" w:color="auto"/>
      </w:divBdr>
    </w:div>
    <w:div w:id="900864264">
      <w:bodyDiv w:val="1"/>
      <w:marLeft w:val="0"/>
      <w:marRight w:val="0"/>
      <w:marTop w:val="0"/>
      <w:marBottom w:val="0"/>
      <w:divBdr>
        <w:top w:val="none" w:sz="0" w:space="0" w:color="auto"/>
        <w:left w:val="none" w:sz="0" w:space="0" w:color="auto"/>
        <w:bottom w:val="none" w:sz="0" w:space="0" w:color="auto"/>
        <w:right w:val="none" w:sz="0" w:space="0" w:color="auto"/>
      </w:divBdr>
    </w:div>
    <w:div w:id="901210640">
      <w:bodyDiv w:val="1"/>
      <w:marLeft w:val="0"/>
      <w:marRight w:val="0"/>
      <w:marTop w:val="0"/>
      <w:marBottom w:val="0"/>
      <w:divBdr>
        <w:top w:val="none" w:sz="0" w:space="0" w:color="auto"/>
        <w:left w:val="none" w:sz="0" w:space="0" w:color="auto"/>
        <w:bottom w:val="none" w:sz="0" w:space="0" w:color="auto"/>
        <w:right w:val="none" w:sz="0" w:space="0" w:color="auto"/>
      </w:divBdr>
    </w:div>
    <w:div w:id="902329689">
      <w:bodyDiv w:val="1"/>
      <w:marLeft w:val="0"/>
      <w:marRight w:val="0"/>
      <w:marTop w:val="0"/>
      <w:marBottom w:val="0"/>
      <w:divBdr>
        <w:top w:val="none" w:sz="0" w:space="0" w:color="auto"/>
        <w:left w:val="none" w:sz="0" w:space="0" w:color="auto"/>
        <w:bottom w:val="none" w:sz="0" w:space="0" w:color="auto"/>
        <w:right w:val="none" w:sz="0" w:space="0" w:color="auto"/>
      </w:divBdr>
    </w:div>
    <w:div w:id="902912507">
      <w:bodyDiv w:val="1"/>
      <w:marLeft w:val="0"/>
      <w:marRight w:val="0"/>
      <w:marTop w:val="0"/>
      <w:marBottom w:val="0"/>
      <w:divBdr>
        <w:top w:val="none" w:sz="0" w:space="0" w:color="auto"/>
        <w:left w:val="none" w:sz="0" w:space="0" w:color="auto"/>
        <w:bottom w:val="none" w:sz="0" w:space="0" w:color="auto"/>
        <w:right w:val="none" w:sz="0" w:space="0" w:color="auto"/>
      </w:divBdr>
    </w:div>
    <w:div w:id="903219715">
      <w:bodyDiv w:val="1"/>
      <w:marLeft w:val="0"/>
      <w:marRight w:val="0"/>
      <w:marTop w:val="0"/>
      <w:marBottom w:val="0"/>
      <w:divBdr>
        <w:top w:val="none" w:sz="0" w:space="0" w:color="auto"/>
        <w:left w:val="none" w:sz="0" w:space="0" w:color="auto"/>
        <w:bottom w:val="none" w:sz="0" w:space="0" w:color="auto"/>
        <w:right w:val="none" w:sz="0" w:space="0" w:color="auto"/>
      </w:divBdr>
    </w:div>
    <w:div w:id="903832614">
      <w:bodyDiv w:val="1"/>
      <w:marLeft w:val="0"/>
      <w:marRight w:val="0"/>
      <w:marTop w:val="0"/>
      <w:marBottom w:val="0"/>
      <w:divBdr>
        <w:top w:val="none" w:sz="0" w:space="0" w:color="auto"/>
        <w:left w:val="none" w:sz="0" w:space="0" w:color="auto"/>
        <w:bottom w:val="none" w:sz="0" w:space="0" w:color="auto"/>
        <w:right w:val="none" w:sz="0" w:space="0" w:color="auto"/>
      </w:divBdr>
    </w:div>
    <w:div w:id="904143116">
      <w:bodyDiv w:val="1"/>
      <w:marLeft w:val="0"/>
      <w:marRight w:val="0"/>
      <w:marTop w:val="0"/>
      <w:marBottom w:val="0"/>
      <w:divBdr>
        <w:top w:val="none" w:sz="0" w:space="0" w:color="auto"/>
        <w:left w:val="none" w:sz="0" w:space="0" w:color="auto"/>
        <w:bottom w:val="none" w:sz="0" w:space="0" w:color="auto"/>
        <w:right w:val="none" w:sz="0" w:space="0" w:color="auto"/>
      </w:divBdr>
    </w:div>
    <w:div w:id="904560088">
      <w:bodyDiv w:val="1"/>
      <w:marLeft w:val="0"/>
      <w:marRight w:val="0"/>
      <w:marTop w:val="0"/>
      <w:marBottom w:val="0"/>
      <w:divBdr>
        <w:top w:val="none" w:sz="0" w:space="0" w:color="auto"/>
        <w:left w:val="none" w:sz="0" w:space="0" w:color="auto"/>
        <w:bottom w:val="none" w:sz="0" w:space="0" w:color="auto"/>
        <w:right w:val="none" w:sz="0" w:space="0" w:color="auto"/>
      </w:divBdr>
    </w:div>
    <w:div w:id="904729779">
      <w:bodyDiv w:val="1"/>
      <w:marLeft w:val="0"/>
      <w:marRight w:val="0"/>
      <w:marTop w:val="0"/>
      <w:marBottom w:val="0"/>
      <w:divBdr>
        <w:top w:val="none" w:sz="0" w:space="0" w:color="auto"/>
        <w:left w:val="none" w:sz="0" w:space="0" w:color="auto"/>
        <w:bottom w:val="none" w:sz="0" w:space="0" w:color="auto"/>
        <w:right w:val="none" w:sz="0" w:space="0" w:color="auto"/>
      </w:divBdr>
    </w:div>
    <w:div w:id="910433677">
      <w:bodyDiv w:val="1"/>
      <w:marLeft w:val="0"/>
      <w:marRight w:val="0"/>
      <w:marTop w:val="0"/>
      <w:marBottom w:val="0"/>
      <w:divBdr>
        <w:top w:val="none" w:sz="0" w:space="0" w:color="auto"/>
        <w:left w:val="none" w:sz="0" w:space="0" w:color="auto"/>
        <w:bottom w:val="none" w:sz="0" w:space="0" w:color="auto"/>
        <w:right w:val="none" w:sz="0" w:space="0" w:color="auto"/>
      </w:divBdr>
    </w:div>
    <w:div w:id="911234442">
      <w:bodyDiv w:val="1"/>
      <w:marLeft w:val="0"/>
      <w:marRight w:val="0"/>
      <w:marTop w:val="0"/>
      <w:marBottom w:val="0"/>
      <w:divBdr>
        <w:top w:val="none" w:sz="0" w:space="0" w:color="auto"/>
        <w:left w:val="none" w:sz="0" w:space="0" w:color="auto"/>
        <w:bottom w:val="none" w:sz="0" w:space="0" w:color="auto"/>
        <w:right w:val="none" w:sz="0" w:space="0" w:color="auto"/>
      </w:divBdr>
    </w:div>
    <w:div w:id="913205264">
      <w:bodyDiv w:val="1"/>
      <w:marLeft w:val="0"/>
      <w:marRight w:val="0"/>
      <w:marTop w:val="0"/>
      <w:marBottom w:val="0"/>
      <w:divBdr>
        <w:top w:val="none" w:sz="0" w:space="0" w:color="auto"/>
        <w:left w:val="none" w:sz="0" w:space="0" w:color="auto"/>
        <w:bottom w:val="none" w:sz="0" w:space="0" w:color="auto"/>
        <w:right w:val="none" w:sz="0" w:space="0" w:color="auto"/>
      </w:divBdr>
    </w:div>
    <w:div w:id="915629398">
      <w:bodyDiv w:val="1"/>
      <w:marLeft w:val="0"/>
      <w:marRight w:val="0"/>
      <w:marTop w:val="0"/>
      <w:marBottom w:val="0"/>
      <w:divBdr>
        <w:top w:val="none" w:sz="0" w:space="0" w:color="auto"/>
        <w:left w:val="none" w:sz="0" w:space="0" w:color="auto"/>
        <w:bottom w:val="none" w:sz="0" w:space="0" w:color="auto"/>
        <w:right w:val="none" w:sz="0" w:space="0" w:color="auto"/>
      </w:divBdr>
    </w:div>
    <w:div w:id="917326517">
      <w:bodyDiv w:val="1"/>
      <w:marLeft w:val="0"/>
      <w:marRight w:val="0"/>
      <w:marTop w:val="0"/>
      <w:marBottom w:val="0"/>
      <w:divBdr>
        <w:top w:val="none" w:sz="0" w:space="0" w:color="auto"/>
        <w:left w:val="none" w:sz="0" w:space="0" w:color="auto"/>
        <w:bottom w:val="none" w:sz="0" w:space="0" w:color="auto"/>
        <w:right w:val="none" w:sz="0" w:space="0" w:color="auto"/>
      </w:divBdr>
    </w:div>
    <w:div w:id="917444657">
      <w:bodyDiv w:val="1"/>
      <w:marLeft w:val="0"/>
      <w:marRight w:val="0"/>
      <w:marTop w:val="0"/>
      <w:marBottom w:val="0"/>
      <w:divBdr>
        <w:top w:val="none" w:sz="0" w:space="0" w:color="auto"/>
        <w:left w:val="none" w:sz="0" w:space="0" w:color="auto"/>
        <w:bottom w:val="none" w:sz="0" w:space="0" w:color="auto"/>
        <w:right w:val="none" w:sz="0" w:space="0" w:color="auto"/>
      </w:divBdr>
    </w:div>
    <w:div w:id="917516661">
      <w:bodyDiv w:val="1"/>
      <w:marLeft w:val="0"/>
      <w:marRight w:val="0"/>
      <w:marTop w:val="0"/>
      <w:marBottom w:val="0"/>
      <w:divBdr>
        <w:top w:val="none" w:sz="0" w:space="0" w:color="auto"/>
        <w:left w:val="none" w:sz="0" w:space="0" w:color="auto"/>
        <w:bottom w:val="none" w:sz="0" w:space="0" w:color="auto"/>
        <w:right w:val="none" w:sz="0" w:space="0" w:color="auto"/>
      </w:divBdr>
    </w:div>
    <w:div w:id="920063313">
      <w:bodyDiv w:val="1"/>
      <w:marLeft w:val="0"/>
      <w:marRight w:val="0"/>
      <w:marTop w:val="0"/>
      <w:marBottom w:val="0"/>
      <w:divBdr>
        <w:top w:val="none" w:sz="0" w:space="0" w:color="auto"/>
        <w:left w:val="none" w:sz="0" w:space="0" w:color="auto"/>
        <w:bottom w:val="none" w:sz="0" w:space="0" w:color="auto"/>
        <w:right w:val="none" w:sz="0" w:space="0" w:color="auto"/>
      </w:divBdr>
    </w:div>
    <w:div w:id="920603584">
      <w:bodyDiv w:val="1"/>
      <w:marLeft w:val="0"/>
      <w:marRight w:val="0"/>
      <w:marTop w:val="0"/>
      <w:marBottom w:val="0"/>
      <w:divBdr>
        <w:top w:val="none" w:sz="0" w:space="0" w:color="auto"/>
        <w:left w:val="none" w:sz="0" w:space="0" w:color="auto"/>
        <w:bottom w:val="none" w:sz="0" w:space="0" w:color="auto"/>
        <w:right w:val="none" w:sz="0" w:space="0" w:color="auto"/>
      </w:divBdr>
    </w:div>
    <w:div w:id="923031915">
      <w:bodyDiv w:val="1"/>
      <w:marLeft w:val="0"/>
      <w:marRight w:val="0"/>
      <w:marTop w:val="0"/>
      <w:marBottom w:val="0"/>
      <w:divBdr>
        <w:top w:val="none" w:sz="0" w:space="0" w:color="auto"/>
        <w:left w:val="none" w:sz="0" w:space="0" w:color="auto"/>
        <w:bottom w:val="none" w:sz="0" w:space="0" w:color="auto"/>
        <w:right w:val="none" w:sz="0" w:space="0" w:color="auto"/>
      </w:divBdr>
    </w:div>
    <w:div w:id="924725937">
      <w:bodyDiv w:val="1"/>
      <w:marLeft w:val="0"/>
      <w:marRight w:val="0"/>
      <w:marTop w:val="0"/>
      <w:marBottom w:val="0"/>
      <w:divBdr>
        <w:top w:val="none" w:sz="0" w:space="0" w:color="auto"/>
        <w:left w:val="none" w:sz="0" w:space="0" w:color="auto"/>
        <w:bottom w:val="none" w:sz="0" w:space="0" w:color="auto"/>
        <w:right w:val="none" w:sz="0" w:space="0" w:color="auto"/>
      </w:divBdr>
    </w:div>
    <w:div w:id="925305398">
      <w:bodyDiv w:val="1"/>
      <w:marLeft w:val="0"/>
      <w:marRight w:val="0"/>
      <w:marTop w:val="0"/>
      <w:marBottom w:val="0"/>
      <w:divBdr>
        <w:top w:val="none" w:sz="0" w:space="0" w:color="auto"/>
        <w:left w:val="none" w:sz="0" w:space="0" w:color="auto"/>
        <w:bottom w:val="none" w:sz="0" w:space="0" w:color="auto"/>
        <w:right w:val="none" w:sz="0" w:space="0" w:color="auto"/>
      </w:divBdr>
    </w:div>
    <w:div w:id="925309483">
      <w:bodyDiv w:val="1"/>
      <w:marLeft w:val="0"/>
      <w:marRight w:val="0"/>
      <w:marTop w:val="0"/>
      <w:marBottom w:val="0"/>
      <w:divBdr>
        <w:top w:val="none" w:sz="0" w:space="0" w:color="auto"/>
        <w:left w:val="none" w:sz="0" w:space="0" w:color="auto"/>
        <w:bottom w:val="none" w:sz="0" w:space="0" w:color="auto"/>
        <w:right w:val="none" w:sz="0" w:space="0" w:color="auto"/>
      </w:divBdr>
    </w:div>
    <w:div w:id="929385503">
      <w:bodyDiv w:val="1"/>
      <w:marLeft w:val="0"/>
      <w:marRight w:val="0"/>
      <w:marTop w:val="0"/>
      <w:marBottom w:val="0"/>
      <w:divBdr>
        <w:top w:val="none" w:sz="0" w:space="0" w:color="auto"/>
        <w:left w:val="none" w:sz="0" w:space="0" w:color="auto"/>
        <w:bottom w:val="none" w:sz="0" w:space="0" w:color="auto"/>
        <w:right w:val="none" w:sz="0" w:space="0" w:color="auto"/>
      </w:divBdr>
    </w:div>
    <w:div w:id="929432578">
      <w:bodyDiv w:val="1"/>
      <w:marLeft w:val="0"/>
      <w:marRight w:val="0"/>
      <w:marTop w:val="0"/>
      <w:marBottom w:val="0"/>
      <w:divBdr>
        <w:top w:val="none" w:sz="0" w:space="0" w:color="auto"/>
        <w:left w:val="none" w:sz="0" w:space="0" w:color="auto"/>
        <w:bottom w:val="none" w:sz="0" w:space="0" w:color="auto"/>
        <w:right w:val="none" w:sz="0" w:space="0" w:color="auto"/>
      </w:divBdr>
    </w:div>
    <w:div w:id="930890761">
      <w:bodyDiv w:val="1"/>
      <w:marLeft w:val="0"/>
      <w:marRight w:val="0"/>
      <w:marTop w:val="0"/>
      <w:marBottom w:val="0"/>
      <w:divBdr>
        <w:top w:val="none" w:sz="0" w:space="0" w:color="auto"/>
        <w:left w:val="none" w:sz="0" w:space="0" w:color="auto"/>
        <w:bottom w:val="none" w:sz="0" w:space="0" w:color="auto"/>
        <w:right w:val="none" w:sz="0" w:space="0" w:color="auto"/>
      </w:divBdr>
    </w:div>
    <w:div w:id="937175124">
      <w:bodyDiv w:val="1"/>
      <w:marLeft w:val="0"/>
      <w:marRight w:val="0"/>
      <w:marTop w:val="0"/>
      <w:marBottom w:val="0"/>
      <w:divBdr>
        <w:top w:val="none" w:sz="0" w:space="0" w:color="auto"/>
        <w:left w:val="none" w:sz="0" w:space="0" w:color="auto"/>
        <w:bottom w:val="none" w:sz="0" w:space="0" w:color="auto"/>
        <w:right w:val="none" w:sz="0" w:space="0" w:color="auto"/>
      </w:divBdr>
    </w:div>
    <w:div w:id="938564223">
      <w:bodyDiv w:val="1"/>
      <w:marLeft w:val="0"/>
      <w:marRight w:val="0"/>
      <w:marTop w:val="0"/>
      <w:marBottom w:val="0"/>
      <w:divBdr>
        <w:top w:val="none" w:sz="0" w:space="0" w:color="auto"/>
        <w:left w:val="none" w:sz="0" w:space="0" w:color="auto"/>
        <w:bottom w:val="none" w:sz="0" w:space="0" w:color="auto"/>
        <w:right w:val="none" w:sz="0" w:space="0" w:color="auto"/>
      </w:divBdr>
    </w:div>
    <w:div w:id="938757488">
      <w:bodyDiv w:val="1"/>
      <w:marLeft w:val="0"/>
      <w:marRight w:val="0"/>
      <w:marTop w:val="0"/>
      <w:marBottom w:val="0"/>
      <w:divBdr>
        <w:top w:val="none" w:sz="0" w:space="0" w:color="auto"/>
        <w:left w:val="none" w:sz="0" w:space="0" w:color="auto"/>
        <w:bottom w:val="none" w:sz="0" w:space="0" w:color="auto"/>
        <w:right w:val="none" w:sz="0" w:space="0" w:color="auto"/>
      </w:divBdr>
    </w:div>
    <w:div w:id="945111934">
      <w:bodyDiv w:val="1"/>
      <w:marLeft w:val="0"/>
      <w:marRight w:val="0"/>
      <w:marTop w:val="0"/>
      <w:marBottom w:val="0"/>
      <w:divBdr>
        <w:top w:val="none" w:sz="0" w:space="0" w:color="auto"/>
        <w:left w:val="none" w:sz="0" w:space="0" w:color="auto"/>
        <w:bottom w:val="none" w:sz="0" w:space="0" w:color="auto"/>
        <w:right w:val="none" w:sz="0" w:space="0" w:color="auto"/>
      </w:divBdr>
    </w:div>
    <w:div w:id="948246052">
      <w:bodyDiv w:val="1"/>
      <w:marLeft w:val="0"/>
      <w:marRight w:val="0"/>
      <w:marTop w:val="0"/>
      <w:marBottom w:val="0"/>
      <w:divBdr>
        <w:top w:val="none" w:sz="0" w:space="0" w:color="auto"/>
        <w:left w:val="none" w:sz="0" w:space="0" w:color="auto"/>
        <w:bottom w:val="none" w:sz="0" w:space="0" w:color="auto"/>
        <w:right w:val="none" w:sz="0" w:space="0" w:color="auto"/>
      </w:divBdr>
    </w:div>
    <w:div w:id="949162507">
      <w:bodyDiv w:val="1"/>
      <w:marLeft w:val="0"/>
      <w:marRight w:val="0"/>
      <w:marTop w:val="0"/>
      <w:marBottom w:val="0"/>
      <w:divBdr>
        <w:top w:val="none" w:sz="0" w:space="0" w:color="auto"/>
        <w:left w:val="none" w:sz="0" w:space="0" w:color="auto"/>
        <w:bottom w:val="none" w:sz="0" w:space="0" w:color="auto"/>
        <w:right w:val="none" w:sz="0" w:space="0" w:color="auto"/>
      </w:divBdr>
    </w:div>
    <w:div w:id="950673111">
      <w:bodyDiv w:val="1"/>
      <w:marLeft w:val="0"/>
      <w:marRight w:val="0"/>
      <w:marTop w:val="0"/>
      <w:marBottom w:val="0"/>
      <w:divBdr>
        <w:top w:val="none" w:sz="0" w:space="0" w:color="auto"/>
        <w:left w:val="none" w:sz="0" w:space="0" w:color="auto"/>
        <w:bottom w:val="none" w:sz="0" w:space="0" w:color="auto"/>
        <w:right w:val="none" w:sz="0" w:space="0" w:color="auto"/>
      </w:divBdr>
    </w:div>
    <w:div w:id="951010225">
      <w:bodyDiv w:val="1"/>
      <w:marLeft w:val="0"/>
      <w:marRight w:val="0"/>
      <w:marTop w:val="0"/>
      <w:marBottom w:val="0"/>
      <w:divBdr>
        <w:top w:val="none" w:sz="0" w:space="0" w:color="auto"/>
        <w:left w:val="none" w:sz="0" w:space="0" w:color="auto"/>
        <w:bottom w:val="none" w:sz="0" w:space="0" w:color="auto"/>
        <w:right w:val="none" w:sz="0" w:space="0" w:color="auto"/>
      </w:divBdr>
    </w:div>
    <w:div w:id="951018068">
      <w:bodyDiv w:val="1"/>
      <w:marLeft w:val="0"/>
      <w:marRight w:val="0"/>
      <w:marTop w:val="0"/>
      <w:marBottom w:val="0"/>
      <w:divBdr>
        <w:top w:val="none" w:sz="0" w:space="0" w:color="auto"/>
        <w:left w:val="none" w:sz="0" w:space="0" w:color="auto"/>
        <w:bottom w:val="none" w:sz="0" w:space="0" w:color="auto"/>
        <w:right w:val="none" w:sz="0" w:space="0" w:color="auto"/>
      </w:divBdr>
    </w:div>
    <w:div w:id="952590900">
      <w:bodyDiv w:val="1"/>
      <w:marLeft w:val="0"/>
      <w:marRight w:val="0"/>
      <w:marTop w:val="0"/>
      <w:marBottom w:val="0"/>
      <w:divBdr>
        <w:top w:val="none" w:sz="0" w:space="0" w:color="auto"/>
        <w:left w:val="none" w:sz="0" w:space="0" w:color="auto"/>
        <w:bottom w:val="none" w:sz="0" w:space="0" w:color="auto"/>
        <w:right w:val="none" w:sz="0" w:space="0" w:color="auto"/>
      </w:divBdr>
    </w:div>
    <w:div w:id="952593349">
      <w:bodyDiv w:val="1"/>
      <w:marLeft w:val="0"/>
      <w:marRight w:val="0"/>
      <w:marTop w:val="0"/>
      <w:marBottom w:val="0"/>
      <w:divBdr>
        <w:top w:val="none" w:sz="0" w:space="0" w:color="auto"/>
        <w:left w:val="none" w:sz="0" w:space="0" w:color="auto"/>
        <w:bottom w:val="none" w:sz="0" w:space="0" w:color="auto"/>
        <w:right w:val="none" w:sz="0" w:space="0" w:color="auto"/>
      </w:divBdr>
    </w:div>
    <w:div w:id="954335235">
      <w:bodyDiv w:val="1"/>
      <w:marLeft w:val="0"/>
      <w:marRight w:val="0"/>
      <w:marTop w:val="0"/>
      <w:marBottom w:val="0"/>
      <w:divBdr>
        <w:top w:val="none" w:sz="0" w:space="0" w:color="auto"/>
        <w:left w:val="none" w:sz="0" w:space="0" w:color="auto"/>
        <w:bottom w:val="none" w:sz="0" w:space="0" w:color="auto"/>
        <w:right w:val="none" w:sz="0" w:space="0" w:color="auto"/>
      </w:divBdr>
    </w:div>
    <w:div w:id="956713390">
      <w:bodyDiv w:val="1"/>
      <w:marLeft w:val="0"/>
      <w:marRight w:val="0"/>
      <w:marTop w:val="0"/>
      <w:marBottom w:val="0"/>
      <w:divBdr>
        <w:top w:val="none" w:sz="0" w:space="0" w:color="auto"/>
        <w:left w:val="none" w:sz="0" w:space="0" w:color="auto"/>
        <w:bottom w:val="none" w:sz="0" w:space="0" w:color="auto"/>
        <w:right w:val="none" w:sz="0" w:space="0" w:color="auto"/>
      </w:divBdr>
    </w:div>
    <w:div w:id="958225422">
      <w:bodyDiv w:val="1"/>
      <w:marLeft w:val="0"/>
      <w:marRight w:val="0"/>
      <w:marTop w:val="0"/>
      <w:marBottom w:val="0"/>
      <w:divBdr>
        <w:top w:val="none" w:sz="0" w:space="0" w:color="auto"/>
        <w:left w:val="none" w:sz="0" w:space="0" w:color="auto"/>
        <w:bottom w:val="none" w:sz="0" w:space="0" w:color="auto"/>
        <w:right w:val="none" w:sz="0" w:space="0" w:color="auto"/>
      </w:divBdr>
    </w:div>
    <w:div w:id="958296165">
      <w:bodyDiv w:val="1"/>
      <w:marLeft w:val="0"/>
      <w:marRight w:val="0"/>
      <w:marTop w:val="0"/>
      <w:marBottom w:val="0"/>
      <w:divBdr>
        <w:top w:val="none" w:sz="0" w:space="0" w:color="auto"/>
        <w:left w:val="none" w:sz="0" w:space="0" w:color="auto"/>
        <w:bottom w:val="none" w:sz="0" w:space="0" w:color="auto"/>
        <w:right w:val="none" w:sz="0" w:space="0" w:color="auto"/>
      </w:divBdr>
    </w:div>
    <w:div w:id="959382445">
      <w:bodyDiv w:val="1"/>
      <w:marLeft w:val="0"/>
      <w:marRight w:val="0"/>
      <w:marTop w:val="0"/>
      <w:marBottom w:val="0"/>
      <w:divBdr>
        <w:top w:val="none" w:sz="0" w:space="0" w:color="auto"/>
        <w:left w:val="none" w:sz="0" w:space="0" w:color="auto"/>
        <w:bottom w:val="none" w:sz="0" w:space="0" w:color="auto"/>
        <w:right w:val="none" w:sz="0" w:space="0" w:color="auto"/>
      </w:divBdr>
    </w:div>
    <w:div w:id="959605546">
      <w:bodyDiv w:val="1"/>
      <w:marLeft w:val="0"/>
      <w:marRight w:val="0"/>
      <w:marTop w:val="0"/>
      <w:marBottom w:val="0"/>
      <w:divBdr>
        <w:top w:val="none" w:sz="0" w:space="0" w:color="auto"/>
        <w:left w:val="none" w:sz="0" w:space="0" w:color="auto"/>
        <w:bottom w:val="none" w:sz="0" w:space="0" w:color="auto"/>
        <w:right w:val="none" w:sz="0" w:space="0" w:color="auto"/>
      </w:divBdr>
      <w:divsChild>
        <w:div w:id="1216089594">
          <w:marLeft w:val="547"/>
          <w:marRight w:val="0"/>
          <w:marTop w:val="115"/>
          <w:marBottom w:val="0"/>
          <w:divBdr>
            <w:top w:val="none" w:sz="0" w:space="0" w:color="auto"/>
            <w:left w:val="none" w:sz="0" w:space="0" w:color="auto"/>
            <w:bottom w:val="none" w:sz="0" w:space="0" w:color="auto"/>
            <w:right w:val="none" w:sz="0" w:space="0" w:color="auto"/>
          </w:divBdr>
        </w:div>
      </w:divsChild>
    </w:div>
    <w:div w:id="960304663">
      <w:bodyDiv w:val="1"/>
      <w:marLeft w:val="0"/>
      <w:marRight w:val="0"/>
      <w:marTop w:val="0"/>
      <w:marBottom w:val="0"/>
      <w:divBdr>
        <w:top w:val="none" w:sz="0" w:space="0" w:color="auto"/>
        <w:left w:val="none" w:sz="0" w:space="0" w:color="auto"/>
        <w:bottom w:val="none" w:sz="0" w:space="0" w:color="auto"/>
        <w:right w:val="none" w:sz="0" w:space="0" w:color="auto"/>
      </w:divBdr>
    </w:div>
    <w:div w:id="963194702">
      <w:bodyDiv w:val="1"/>
      <w:marLeft w:val="0"/>
      <w:marRight w:val="0"/>
      <w:marTop w:val="0"/>
      <w:marBottom w:val="0"/>
      <w:divBdr>
        <w:top w:val="none" w:sz="0" w:space="0" w:color="auto"/>
        <w:left w:val="none" w:sz="0" w:space="0" w:color="auto"/>
        <w:bottom w:val="none" w:sz="0" w:space="0" w:color="auto"/>
        <w:right w:val="none" w:sz="0" w:space="0" w:color="auto"/>
      </w:divBdr>
    </w:div>
    <w:div w:id="963999443">
      <w:bodyDiv w:val="1"/>
      <w:marLeft w:val="0"/>
      <w:marRight w:val="0"/>
      <w:marTop w:val="0"/>
      <w:marBottom w:val="0"/>
      <w:divBdr>
        <w:top w:val="none" w:sz="0" w:space="0" w:color="auto"/>
        <w:left w:val="none" w:sz="0" w:space="0" w:color="auto"/>
        <w:bottom w:val="none" w:sz="0" w:space="0" w:color="auto"/>
        <w:right w:val="none" w:sz="0" w:space="0" w:color="auto"/>
      </w:divBdr>
    </w:div>
    <w:div w:id="966618312">
      <w:bodyDiv w:val="1"/>
      <w:marLeft w:val="0"/>
      <w:marRight w:val="0"/>
      <w:marTop w:val="0"/>
      <w:marBottom w:val="0"/>
      <w:divBdr>
        <w:top w:val="none" w:sz="0" w:space="0" w:color="auto"/>
        <w:left w:val="none" w:sz="0" w:space="0" w:color="auto"/>
        <w:bottom w:val="none" w:sz="0" w:space="0" w:color="auto"/>
        <w:right w:val="none" w:sz="0" w:space="0" w:color="auto"/>
      </w:divBdr>
    </w:div>
    <w:div w:id="967785135">
      <w:bodyDiv w:val="1"/>
      <w:marLeft w:val="0"/>
      <w:marRight w:val="0"/>
      <w:marTop w:val="0"/>
      <w:marBottom w:val="0"/>
      <w:divBdr>
        <w:top w:val="none" w:sz="0" w:space="0" w:color="auto"/>
        <w:left w:val="none" w:sz="0" w:space="0" w:color="auto"/>
        <w:bottom w:val="none" w:sz="0" w:space="0" w:color="auto"/>
        <w:right w:val="none" w:sz="0" w:space="0" w:color="auto"/>
      </w:divBdr>
    </w:div>
    <w:div w:id="968589007">
      <w:bodyDiv w:val="1"/>
      <w:marLeft w:val="0"/>
      <w:marRight w:val="0"/>
      <w:marTop w:val="0"/>
      <w:marBottom w:val="0"/>
      <w:divBdr>
        <w:top w:val="none" w:sz="0" w:space="0" w:color="auto"/>
        <w:left w:val="none" w:sz="0" w:space="0" w:color="auto"/>
        <w:bottom w:val="none" w:sz="0" w:space="0" w:color="auto"/>
        <w:right w:val="none" w:sz="0" w:space="0" w:color="auto"/>
      </w:divBdr>
    </w:div>
    <w:div w:id="968896351">
      <w:bodyDiv w:val="1"/>
      <w:marLeft w:val="0"/>
      <w:marRight w:val="0"/>
      <w:marTop w:val="0"/>
      <w:marBottom w:val="0"/>
      <w:divBdr>
        <w:top w:val="none" w:sz="0" w:space="0" w:color="auto"/>
        <w:left w:val="none" w:sz="0" w:space="0" w:color="auto"/>
        <w:bottom w:val="none" w:sz="0" w:space="0" w:color="auto"/>
        <w:right w:val="none" w:sz="0" w:space="0" w:color="auto"/>
      </w:divBdr>
    </w:div>
    <w:div w:id="972909833">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974870485">
      <w:bodyDiv w:val="1"/>
      <w:marLeft w:val="0"/>
      <w:marRight w:val="0"/>
      <w:marTop w:val="0"/>
      <w:marBottom w:val="0"/>
      <w:divBdr>
        <w:top w:val="none" w:sz="0" w:space="0" w:color="auto"/>
        <w:left w:val="none" w:sz="0" w:space="0" w:color="auto"/>
        <w:bottom w:val="none" w:sz="0" w:space="0" w:color="auto"/>
        <w:right w:val="none" w:sz="0" w:space="0" w:color="auto"/>
      </w:divBdr>
    </w:div>
    <w:div w:id="976683638">
      <w:bodyDiv w:val="1"/>
      <w:marLeft w:val="0"/>
      <w:marRight w:val="0"/>
      <w:marTop w:val="0"/>
      <w:marBottom w:val="0"/>
      <w:divBdr>
        <w:top w:val="none" w:sz="0" w:space="0" w:color="auto"/>
        <w:left w:val="none" w:sz="0" w:space="0" w:color="auto"/>
        <w:bottom w:val="none" w:sz="0" w:space="0" w:color="auto"/>
        <w:right w:val="none" w:sz="0" w:space="0" w:color="auto"/>
      </w:divBdr>
    </w:div>
    <w:div w:id="977687704">
      <w:bodyDiv w:val="1"/>
      <w:marLeft w:val="0"/>
      <w:marRight w:val="0"/>
      <w:marTop w:val="0"/>
      <w:marBottom w:val="0"/>
      <w:divBdr>
        <w:top w:val="none" w:sz="0" w:space="0" w:color="auto"/>
        <w:left w:val="none" w:sz="0" w:space="0" w:color="auto"/>
        <w:bottom w:val="none" w:sz="0" w:space="0" w:color="auto"/>
        <w:right w:val="none" w:sz="0" w:space="0" w:color="auto"/>
      </w:divBdr>
    </w:div>
    <w:div w:id="977877195">
      <w:bodyDiv w:val="1"/>
      <w:marLeft w:val="0"/>
      <w:marRight w:val="0"/>
      <w:marTop w:val="0"/>
      <w:marBottom w:val="0"/>
      <w:divBdr>
        <w:top w:val="none" w:sz="0" w:space="0" w:color="auto"/>
        <w:left w:val="none" w:sz="0" w:space="0" w:color="auto"/>
        <w:bottom w:val="none" w:sz="0" w:space="0" w:color="auto"/>
        <w:right w:val="none" w:sz="0" w:space="0" w:color="auto"/>
      </w:divBdr>
    </w:div>
    <w:div w:id="978613149">
      <w:bodyDiv w:val="1"/>
      <w:marLeft w:val="0"/>
      <w:marRight w:val="0"/>
      <w:marTop w:val="0"/>
      <w:marBottom w:val="0"/>
      <w:divBdr>
        <w:top w:val="none" w:sz="0" w:space="0" w:color="auto"/>
        <w:left w:val="none" w:sz="0" w:space="0" w:color="auto"/>
        <w:bottom w:val="none" w:sz="0" w:space="0" w:color="auto"/>
        <w:right w:val="none" w:sz="0" w:space="0" w:color="auto"/>
      </w:divBdr>
    </w:div>
    <w:div w:id="979921900">
      <w:bodyDiv w:val="1"/>
      <w:marLeft w:val="0"/>
      <w:marRight w:val="0"/>
      <w:marTop w:val="0"/>
      <w:marBottom w:val="0"/>
      <w:divBdr>
        <w:top w:val="none" w:sz="0" w:space="0" w:color="auto"/>
        <w:left w:val="none" w:sz="0" w:space="0" w:color="auto"/>
        <w:bottom w:val="none" w:sz="0" w:space="0" w:color="auto"/>
        <w:right w:val="none" w:sz="0" w:space="0" w:color="auto"/>
      </w:divBdr>
    </w:div>
    <w:div w:id="982195086">
      <w:bodyDiv w:val="1"/>
      <w:marLeft w:val="0"/>
      <w:marRight w:val="0"/>
      <w:marTop w:val="0"/>
      <w:marBottom w:val="0"/>
      <w:divBdr>
        <w:top w:val="none" w:sz="0" w:space="0" w:color="auto"/>
        <w:left w:val="none" w:sz="0" w:space="0" w:color="auto"/>
        <w:bottom w:val="none" w:sz="0" w:space="0" w:color="auto"/>
        <w:right w:val="none" w:sz="0" w:space="0" w:color="auto"/>
      </w:divBdr>
    </w:div>
    <w:div w:id="983654750">
      <w:bodyDiv w:val="1"/>
      <w:marLeft w:val="0"/>
      <w:marRight w:val="0"/>
      <w:marTop w:val="0"/>
      <w:marBottom w:val="0"/>
      <w:divBdr>
        <w:top w:val="none" w:sz="0" w:space="0" w:color="auto"/>
        <w:left w:val="none" w:sz="0" w:space="0" w:color="auto"/>
        <w:bottom w:val="none" w:sz="0" w:space="0" w:color="auto"/>
        <w:right w:val="none" w:sz="0" w:space="0" w:color="auto"/>
      </w:divBdr>
    </w:div>
    <w:div w:id="988751171">
      <w:bodyDiv w:val="1"/>
      <w:marLeft w:val="0"/>
      <w:marRight w:val="0"/>
      <w:marTop w:val="0"/>
      <w:marBottom w:val="0"/>
      <w:divBdr>
        <w:top w:val="none" w:sz="0" w:space="0" w:color="auto"/>
        <w:left w:val="none" w:sz="0" w:space="0" w:color="auto"/>
        <w:bottom w:val="none" w:sz="0" w:space="0" w:color="auto"/>
        <w:right w:val="none" w:sz="0" w:space="0" w:color="auto"/>
      </w:divBdr>
    </w:div>
    <w:div w:id="989213043">
      <w:bodyDiv w:val="1"/>
      <w:marLeft w:val="0"/>
      <w:marRight w:val="0"/>
      <w:marTop w:val="0"/>
      <w:marBottom w:val="0"/>
      <w:divBdr>
        <w:top w:val="none" w:sz="0" w:space="0" w:color="auto"/>
        <w:left w:val="none" w:sz="0" w:space="0" w:color="auto"/>
        <w:bottom w:val="none" w:sz="0" w:space="0" w:color="auto"/>
        <w:right w:val="none" w:sz="0" w:space="0" w:color="auto"/>
      </w:divBdr>
    </w:div>
    <w:div w:id="989792836">
      <w:bodyDiv w:val="1"/>
      <w:marLeft w:val="0"/>
      <w:marRight w:val="0"/>
      <w:marTop w:val="0"/>
      <w:marBottom w:val="0"/>
      <w:divBdr>
        <w:top w:val="none" w:sz="0" w:space="0" w:color="auto"/>
        <w:left w:val="none" w:sz="0" w:space="0" w:color="auto"/>
        <w:bottom w:val="none" w:sz="0" w:space="0" w:color="auto"/>
        <w:right w:val="none" w:sz="0" w:space="0" w:color="auto"/>
      </w:divBdr>
    </w:div>
    <w:div w:id="989864084">
      <w:bodyDiv w:val="1"/>
      <w:marLeft w:val="0"/>
      <w:marRight w:val="0"/>
      <w:marTop w:val="0"/>
      <w:marBottom w:val="0"/>
      <w:divBdr>
        <w:top w:val="none" w:sz="0" w:space="0" w:color="auto"/>
        <w:left w:val="none" w:sz="0" w:space="0" w:color="auto"/>
        <w:bottom w:val="none" w:sz="0" w:space="0" w:color="auto"/>
        <w:right w:val="none" w:sz="0" w:space="0" w:color="auto"/>
      </w:divBdr>
    </w:div>
    <w:div w:id="990789144">
      <w:bodyDiv w:val="1"/>
      <w:marLeft w:val="0"/>
      <w:marRight w:val="0"/>
      <w:marTop w:val="0"/>
      <w:marBottom w:val="0"/>
      <w:divBdr>
        <w:top w:val="none" w:sz="0" w:space="0" w:color="auto"/>
        <w:left w:val="none" w:sz="0" w:space="0" w:color="auto"/>
        <w:bottom w:val="none" w:sz="0" w:space="0" w:color="auto"/>
        <w:right w:val="none" w:sz="0" w:space="0" w:color="auto"/>
      </w:divBdr>
      <w:divsChild>
        <w:div w:id="1995210088">
          <w:marLeft w:val="-30"/>
          <w:marRight w:val="0"/>
          <w:marTop w:val="0"/>
          <w:marBottom w:val="0"/>
          <w:divBdr>
            <w:top w:val="none" w:sz="0" w:space="0" w:color="auto"/>
            <w:left w:val="none" w:sz="0" w:space="0" w:color="auto"/>
            <w:bottom w:val="none" w:sz="0" w:space="0" w:color="auto"/>
            <w:right w:val="none" w:sz="0" w:space="0" w:color="auto"/>
          </w:divBdr>
        </w:div>
      </w:divsChild>
    </w:div>
    <w:div w:id="991442849">
      <w:bodyDiv w:val="1"/>
      <w:marLeft w:val="0"/>
      <w:marRight w:val="0"/>
      <w:marTop w:val="0"/>
      <w:marBottom w:val="0"/>
      <w:divBdr>
        <w:top w:val="none" w:sz="0" w:space="0" w:color="auto"/>
        <w:left w:val="none" w:sz="0" w:space="0" w:color="auto"/>
        <w:bottom w:val="none" w:sz="0" w:space="0" w:color="auto"/>
        <w:right w:val="none" w:sz="0" w:space="0" w:color="auto"/>
      </w:divBdr>
    </w:div>
    <w:div w:id="991562924">
      <w:bodyDiv w:val="1"/>
      <w:marLeft w:val="0"/>
      <w:marRight w:val="0"/>
      <w:marTop w:val="0"/>
      <w:marBottom w:val="0"/>
      <w:divBdr>
        <w:top w:val="none" w:sz="0" w:space="0" w:color="auto"/>
        <w:left w:val="none" w:sz="0" w:space="0" w:color="auto"/>
        <w:bottom w:val="none" w:sz="0" w:space="0" w:color="auto"/>
        <w:right w:val="none" w:sz="0" w:space="0" w:color="auto"/>
      </w:divBdr>
    </w:div>
    <w:div w:id="992223236">
      <w:bodyDiv w:val="1"/>
      <w:marLeft w:val="0"/>
      <w:marRight w:val="0"/>
      <w:marTop w:val="0"/>
      <w:marBottom w:val="0"/>
      <w:divBdr>
        <w:top w:val="none" w:sz="0" w:space="0" w:color="auto"/>
        <w:left w:val="none" w:sz="0" w:space="0" w:color="auto"/>
        <w:bottom w:val="none" w:sz="0" w:space="0" w:color="auto"/>
        <w:right w:val="none" w:sz="0" w:space="0" w:color="auto"/>
      </w:divBdr>
    </w:div>
    <w:div w:id="992761011">
      <w:bodyDiv w:val="1"/>
      <w:marLeft w:val="0"/>
      <w:marRight w:val="0"/>
      <w:marTop w:val="0"/>
      <w:marBottom w:val="0"/>
      <w:divBdr>
        <w:top w:val="none" w:sz="0" w:space="0" w:color="auto"/>
        <w:left w:val="none" w:sz="0" w:space="0" w:color="auto"/>
        <w:bottom w:val="none" w:sz="0" w:space="0" w:color="auto"/>
        <w:right w:val="none" w:sz="0" w:space="0" w:color="auto"/>
      </w:divBdr>
    </w:div>
    <w:div w:id="993413571">
      <w:bodyDiv w:val="1"/>
      <w:marLeft w:val="0"/>
      <w:marRight w:val="0"/>
      <w:marTop w:val="0"/>
      <w:marBottom w:val="0"/>
      <w:divBdr>
        <w:top w:val="none" w:sz="0" w:space="0" w:color="auto"/>
        <w:left w:val="none" w:sz="0" w:space="0" w:color="auto"/>
        <w:bottom w:val="none" w:sz="0" w:space="0" w:color="auto"/>
        <w:right w:val="none" w:sz="0" w:space="0" w:color="auto"/>
      </w:divBdr>
    </w:div>
    <w:div w:id="993752677">
      <w:bodyDiv w:val="1"/>
      <w:marLeft w:val="0"/>
      <w:marRight w:val="0"/>
      <w:marTop w:val="0"/>
      <w:marBottom w:val="0"/>
      <w:divBdr>
        <w:top w:val="none" w:sz="0" w:space="0" w:color="auto"/>
        <w:left w:val="none" w:sz="0" w:space="0" w:color="auto"/>
        <w:bottom w:val="none" w:sz="0" w:space="0" w:color="auto"/>
        <w:right w:val="none" w:sz="0" w:space="0" w:color="auto"/>
      </w:divBdr>
    </w:div>
    <w:div w:id="994526590">
      <w:bodyDiv w:val="1"/>
      <w:marLeft w:val="0"/>
      <w:marRight w:val="0"/>
      <w:marTop w:val="0"/>
      <w:marBottom w:val="0"/>
      <w:divBdr>
        <w:top w:val="none" w:sz="0" w:space="0" w:color="auto"/>
        <w:left w:val="none" w:sz="0" w:space="0" w:color="auto"/>
        <w:bottom w:val="none" w:sz="0" w:space="0" w:color="auto"/>
        <w:right w:val="none" w:sz="0" w:space="0" w:color="auto"/>
      </w:divBdr>
    </w:div>
    <w:div w:id="996376455">
      <w:bodyDiv w:val="1"/>
      <w:marLeft w:val="0"/>
      <w:marRight w:val="0"/>
      <w:marTop w:val="0"/>
      <w:marBottom w:val="0"/>
      <w:divBdr>
        <w:top w:val="none" w:sz="0" w:space="0" w:color="auto"/>
        <w:left w:val="none" w:sz="0" w:space="0" w:color="auto"/>
        <w:bottom w:val="none" w:sz="0" w:space="0" w:color="auto"/>
        <w:right w:val="none" w:sz="0" w:space="0" w:color="auto"/>
      </w:divBdr>
    </w:div>
    <w:div w:id="997267623">
      <w:bodyDiv w:val="1"/>
      <w:marLeft w:val="0"/>
      <w:marRight w:val="0"/>
      <w:marTop w:val="0"/>
      <w:marBottom w:val="0"/>
      <w:divBdr>
        <w:top w:val="none" w:sz="0" w:space="0" w:color="auto"/>
        <w:left w:val="none" w:sz="0" w:space="0" w:color="auto"/>
        <w:bottom w:val="none" w:sz="0" w:space="0" w:color="auto"/>
        <w:right w:val="none" w:sz="0" w:space="0" w:color="auto"/>
      </w:divBdr>
    </w:div>
    <w:div w:id="998264072">
      <w:bodyDiv w:val="1"/>
      <w:marLeft w:val="0"/>
      <w:marRight w:val="0"/>
      <w:marTop w:val="0"/>
      <w:marBottom w:val="0"/>
      <w:divBdr>
        <w:top w:val="none" w:sz="0" w:space="0" w:color="auto"/>
        <w:left w:val="none" w:sz="0" w:space="0" w:color="auto"/>
        <w:bottom w:val="none" w:sz="0" w:space="0" w:color="auto"/>
        <w:right w:val="none" w:sz="0" w:space="0" w:color="auto"/>
      </w:divBdr>
    </w:div>
    <w:div w:id="1005405694">
      <w:bodyDiv w:val="1"/>
      <w:marLeft w:val="0"/>
      <w:marRight w:val="0"/>
      <w:marTop w:val="0"/>
      <w:marBottom w:val="0"/>
      <w:divBdr>
        <w:top w:val="none" w:sz="0" w:space="0" w:color="auto"/>
        <w:left w:val="none" w:sz="0" w:space="0" w:color="auto"/>
        <w:bottom w:val="none" w:sz="0" w:space="0" w:color="auto"/>
        <w:right w:val="none" w:sz="0" w:space="0" w:color="auto"/>
      </w:divBdr>
    </w:div>
    <w:div w:id="1005858205">
      <w:bodyDiv w:val="1"/>
      <w:marLeft w:val="0"/>
      <w:marRight w:val="0"/>
      <w:marTop w:val="0"/>
      <w:marBottom w:val="0"/>
      <w:divBdr>
        <w:top w:val="none" w:sz="0" w:space="0" w:color="auto"/>
        <w:left w:val="none" w:sz="0" w:space="0" w:color="auto"/>
        <w:bottom w:val="none" w:sz="0" w:space="0" w:color="auto"/>
        <w:right w:val="none" w:sz="0" w:space="0" w:color="auto"/>
      </w:divBdr>
    </w:div>
    <w:div w:id="1006399478">
      <w:bodyDiv w:val="1"/>
      <w:marLeft w:val="0"/>
      <w:marRight w:val="0"/>
      <w:marTop w:val="0"/>
      <w:marBottom w:val="0"/>
      <w:divBdr>
        <w:top w:val="none" w:sz="0" w:space="0" w:color="auto"/>
        <w:left w:val="none" w:sz="0" w:space="0" w:color="auto"/>
        <w:bottom w:val="none" w:sz="0" w:space="0" w:color="auto"/>
        <w:right w:val="none" w:sz="0" w:space="0" w:color="auto"/>
      </w:divBdr>
    </w:div>
    <w:div w:id="1006665398">
      <w:bodyDiv w:val="1"/>
      <w:marLeft w:val="0"/>
      <w:marRight w:val="0"/>
      <w:marTop w:val="0"/>
      <w:marBottom w:val="0"/>
      <w:divBdr>
        <w:top w:val="none" w:sz="0" w:space="0" w:color="auto"/>
        <w:left w:val="none" w:sz="0" w:space="0" w:color="auto"/>
        <w:bottom w:val="none" w:sz="0" w:space="0" w:color="auto"/>
        <w:right w:val="none" w:sz="0" w:space="0" w:color="auto"/>
      </w:divBdr>
    </w:div>
    <w:div w:id="1006789803">
      <w:bodyDiv w:val="1"/>
      <w:marLeft w:val="0"/>
      <w:marRight w:val="0"/>
      <w:marTop w:val="0"/>
      <w:marBottom w:val="0"/>
      <w:divBdr>
        <w:top w:val="none" w:sz="0" w:space="0" w:color="auto"/>
        <w:left w:val="none" w:sz="0" w:space="0" w:color="auto"/>
        <w:bottom w:val="none" w:sz="0" w:space="0" w:color="auto"/>
        <w:right w:val="none" w:sz="0" w:space="0" w:color="auto"/>
      </w:divBdr>
      <w:divsChild>
        <w:div w:id="60060438">
          <w:marLeft w:val="1166"/>
          <w:marRight w:val="0"/>
          <w:marTop w:val="106"/>
          <w:marBottom w:val="0"/>
          <w:divBdr>
            <w:top w:val="none" w:sz="0" w:space="0" w:color="auto"/>
            <w:left w:val="none" w:sz="0" w:space="0" w:color="auto"/>
            <w:bottom w:val="none" w:sz="0" w:space="0" w:color="auto"/>
            <w:right w:val="none" w:sz="0" w:space="0" w:color="auto"/>
          </w:divBdr>
        </w:div>
        <w:div w:id="908806689">
          <w:marLeft w:val="1166"/>
          <w:marRight w:val="0"/>
          <w:marTop w:val="106"/>
          <w:marBottom w:val="0"/>
          <w:divBdr>
            <w:top w:val="none" w:sz="0" w:space="0" w:color="auto"/>
            <w:left w:val="none" w:sz="0" w:space="0" w:color="auto"/>
            <w:bottom w:val="none" w:sz="0" w:space="0" w:color="auto"/>
            <w:right w:val="none" w:sz="0" w:space="0" w:color="auto"/>
          </w:divBdr>
        </w:div>
        <w:div w:id="1184829506">
          <w:marLeft w:val="547"/>
          <w:marRight w:val="0"/>
          <w:marTop w:val="115"/>
          <w:marBottom w:val="0"/>
          <w:divBdr>
            <w:top w:val="none" w:sz="0" w:space="0" w:color="auto"/>
            <w:left w:val="none" w:sz="0" w:space="0" w:color="auto"/>
            <w:bottom w:val="none" w:sz="0" w:space="0" w:color="auto"/>
            <w:right w:val="none" w:sz="0" w:space="0" w:color="auto"/>
          </w:divBdr>
        </w:div>
        <w:div w:id="1281231287">
          <w:marLeft w:val="1166"/>
          <w:marRight w:val="0"/>
          <w:marTop w:val="106"/>
          <w:marBottom w:val="0"/>
          <w:divBdr>
            <w:top w:val="none" w:sz="0" w:space="0" w:color="auto"/>
            <w:left w:val="none" w:sz="0" w:space="0" w:color="auto"/>
            <w:bottom w:val="none" w:sz="0" w:space="0" w:color="auto"/>
            <w:right w:val="none" w:sz="0" w:space="0" w:color="auto"/>
          </w:divBdr>
        </w:div>
      </w:divsChild>
    </w:div>
    <w:div w:id="1009987874">
      <w:bodyDiv w:val="1"/>
      <w:marLeft w:val="0"/>
      <w:marRight w:val="0"/>
      <w:marTop w:val="0"/>
      <w:marBottom w:val="0"/>
      <w:divBdr>
        <w:top w:val="none" w:sz="0" w:space="0" w:color="auto"/>
        <w:left w:val="none" w:sz="0" w:space="0" w:color="auto"/>
        <w:bottom w:val="none" w:sz="0" w:space="0" w:color="auto"/>
        <w:right w:val="none" w:sz="0" w:space="0" w:color="auto"/>
      </w:divBdr>
    </w:div>
    <w:div w:id="1012411379">
      <w:bodyDiv w:val="1"/>
      <w:marLeft w:val="0"/>
      <w:marRight w:val="0"/>
      <w:marTop w:val="0"/>
      <w:marBottom w:val="0"/>
      <w:divBdr>
        <w:top w:val="none" w:sz="0" w:space="0" w:color="auto"/>
        <w:left w:val="none" w:sz="0" w:space="0" w:color="auto"/>
        <w:bottom w:val="none" w:sz="0" w:space="0" w:color="auto"/>
        <w:right w:val="none" w:sz="0" w:space="0" w:color="auto"/>
      </w:divBdr>
    </w:div>
    <w:div w:id="1013413930">
      <w:bodyDiv w:val="1"/>
      <w:marLeft w:val="0"/>
      <w:marRight w:val="0"/>
      <w:marTop w:val="0"/>
      <w:marBottom w:val="0"/>
      <w:divBdr>
        <w:top w:val="none" w:sz="0" w:space="0" w:color="auto"/>
        <w:left w:val="none" w:sz="0" w:space="0" w:color="auto"/>
        <w:bottom w:val="none" w:sz="0" w:space="0" w:color="auto"/>
        <w:right w:val="none" w:sz="0" w:space="0" w:color="auto"/>
      </w:divBdr>
    </w:div>
    <w:div w:id="1016690945">
      <w:bodyDiv w:val="1"/>
      <w:marLeft w:val="0"/>
      <w:marRight w:val="0"/>
      <w:marTop w:val="0"/>
      <w:marBottom w:val="0"/>
      <w:divBdr>
        <w:top w:val="none" w:sz="0" w:space="0" w:color="auto"/>
        <w:left w:val="none" w:sz="0" w:space="0" w:color="auto"/>
        <w:bottom w:val="none" w:sz="0" w:space="0" w:color="auto"/>
        <w:right w:val="none" w:sz="0" w:space="0" w:color="auto"/>
      </w:divBdr>
    </w:div>
    <w:div w:id="1018124273">
      <w:bodyDiv w:val="1"/>
      <w:marLeft w:val="0"/>
      <w:marRight w:val="0"/>
      <w:marTop w:val="0"/>
      <w:marBottom w:val="0"/>
      <w:divBdr>
        <w:top w:val="none" w:sz="0" w:space="0" w:color="auto"/>
        <w:left w:val="none" w:sz="0" w:space="0" w:color="auto"/>
        <w:bottom w:val="none" w:sz="0" w:space="0" w:color="auto"/>
        <w:right w:val="none" w:sz="0" w:space="0" w:color="auto"/>
      </w:divBdr>
    </w:div>
    <w:div w:id="1019239920">
      <w:bodyDiv w:val="1"/>
      <w:marLeft w:val="0"/>
      <w:marRight w:val="0"/>
      <w:marTop w:val="0"/>
      <w:marBottom w:val="0"/>
      <w:divBdr>
        <w:top w:val="none" w:sz="0" w:space="0" w:color="auto"/>
        <w:left w:val="none" w:sz="0" w:space="0" w:color="auto"/>
        <w:bottom w:val="none" w:sz="0" w:space="0" w:color="auto"/>
        <w:right w:val="none" w:sz="0" w:space="0" w:color="auto"/>
      </w:divBdr>
    </w:div>
    <w:div w:id="1021055289">
      <w:bodyDiv w:val="1"/>
      <w:marLeft w:val="0"/>
      <w:marRight w:val="0"/>
      <w:marTop w:val="0"/>
      <w:marBottom w:val="0"/>
      <w:divBdr>
        <w:top w:val="none" w:sz="0" w:space="0" w:color="auto"/>
        <w:left w:val="none" w:sz="0" w:space="0" w:color="auto"/>
        <w:bottom w:val="none" w:sz="0" w:space="0" w:color="auto"/>
        <w:right w:val="none" w:sz="0" w:space="0" w:color="auto"/>
      </w:divBdr>
    </w:div>
    <w:div w:id="1021394035">
      <w:bodyDiv w:val="1"/>
      <w:marLeft w:val="0"/>
      <w:marRight w:val="0"/>
      <w:marTop w:val="0"/>
      <w:marBottom w:val="0"/>
      <w:divBdr>
        <w:top w:val="none" w:sz="0" w:space="0" w:color="auto"/>
        <w:left w:val="none" w:sz="0" w:space="0" w:color="auto"/>
        <w:bottom w:val="none" w:sz="0" w:space="0" w:color="auto"/>
        <w:right w:val="none" w:sz="0" w:space="0" w:color="auto"/>
      </w:divBdr>
    </w:div>
    <w:div w:id="1022316080">
      <w:bodyDiv w:val="1"/>
      <w:marLeft w:val="0"/>
      <w:marRight w:val="0"/>
      <w:marTop w:val="0"/>
      <w:marBottom w:val="0"/>
      <w:divBdr>
        <w:top w:val="none" w:sz="0" w:space="0" w:color="auto"/>
        <w:left w:val="none" w:sz="0" w:space="0" w:color="auto"/>
        <w:bottom w:val="none" w:sz="0" w:space="0" w:color="auto"/>
        <w:right w:val="none" w:sz="0" w:space="0" w:color="auto"/>
      </w:divBdr>
    </w:div>
    <w:div w:id="1022435970">
      <w:bodyDiv w:val="1"/>
      <w:marLeft w:val="0"/>
      <w:marRight w:val="0"/>
      <w:marTop w:val="0"/>
      <w:marBottom w:val="0"/>
      <w:divBdr>
        <w:top w:val="none" w:sz="0" w:space="0" w:color="auto"/>
        <w:left w:val="none" w:sz="0" w:space="0" w:color="auto"/>
        <w:bottom w:val="none" w:sz="0" w:space="0" w:color="auto"/>
        <w:right w:val="none" w:sz="0" w:space="0" w:color="auto"/>
      </w:divBdr>
      <w:divsChild>
        <w:div w:id="139461296">
          <w:marLeft w:val="446"/>
          <w:marRight w:val="0"/>
          <w:marTop w:val="0"/>
          <w:marBottom w:val="0"/>
          <w:divBdr>
            <w:top w:val="none" w:sz="0" w:space="0" w:color="auto"/>
            <w:left w:val="none" w:sz="0" w:space="0" w:color="auto"/>
            <w:bottom w:val="none" w:sz="0" w:space="0" w:color="auto"/>
            <w:right w:val="none" w:sz="0" w:space="0" w:color="auto"/>
          </w:divBdr>
        </w:div>
        <w:div w:id="427309012">
          <w:marLeft w:val="446"/>
          <w:marRight w:val="0"/>
          <w:marTop w:val="0"/>
          <w:marBottom w:val="0"/>
          <w:divBdr>
            <w:top w:val="none" w:sz="0" w:space="0" w:color="auto"/>
            <w:left w:val="none" w:sz="0" w:space="0" w:color="auto"/>
            <w:bottom w:val="none" w:sz="0" w:space="0" w:color="auto"/>
            <w:right w:val="none" w:sz="0" w:space="0" w:color="auto"/>
          </w:divBdr>
        </w:div>
        <w:div w:id="453183759">
          <w:marLeft w:val="446"/>
          <w:marRight w:val="0"/>
          <w:marTop w:val="0"/>
          <w:marBottom w:val="0"/>
          <w:divBdr>
            <w:top w:val="none" w:sz="0" w:space="0" w:color="auto"/>
            <w:left w:val="none" w:sz="0" w:space="0" w:color="auto"/>
            <w:bottom w:val="none" w:sz="0" w:space="0" w:color="auto"/>
            <w:right w:val="none" w:sz="0" w:space="0" w:color="auto"/>
          </w:divBdr>
        </w:div>
        <w:div w:id="630522187">
          <w:marLeft w:val="446"/>
          <w:marRight w:val="0"/>
          <w:marTop w:val="0"/>
          <w:marBottom w:val="0"/>
          <w:divBdr>
            <w:top w:val="none" w:sz="0" w:space="0" w:color="auto"/>
            <w:left w:val="none" w:sz="0" w:space="0" w:color="auto"/>
            <w:bottom w:val="none" w:sz="0" w:space="0" w:color="auto"/>
            <w:right w:val="none" w:sz="0" w:space="0" w:color="auto"/>
          </w:divBdr>
        </w:div>
        <w:div w:id="734207132">
          <w:marLeft w:val="446"/>
          <w:marRight w:val="0"/>
          <w:marTop w:val="0"/>
          <w:marBottom w:val="0"/>
          <w:divBdr>
            <w:top w:val="none" w:sz="0" w:space="0" w:color="auto"/>
            <w:left w:val="none" w:sz="0" w:space="0" w:color="auto"/>
            <w:bottom w:val="none" w:sz="0" w:space="0" w:color="auto"/>
            <w:right w:val="none" w:sz="0" w:space="0" w:color="auto"/>
          </w:divBdr>
        </w:div>
        <w:div w:id="891162768">
          <w:marLeft w:val="446"/>
          <w:marRight w:val="0"/>
          <w:marTop w:val="0"/>
          <w:marBottom w:val="0"/>
          <w:divBdr>
            <w:top w:val="none" w:sz="0" w:space="0" w:color="auto"/>
            <w:left w:val="none" w:sz="0" w:space="0" w:color="auto"/>
            <w:bottom w:val="none" w:sz="0" w:space="0" w:color="auto"/>
            <w:right w:val="none" w:sz="0" w:space="0" w:color="auto"/>
          </w:divBdr>
        </w:div>
        <w:div w:id="937569041">
          <w:marLeft w:val="446"/>
          <w:marRight w:val="0"/>
          <w:marTop w:val="0"/>
          <w:marBottom w:val="0"/>
          <w:divBdr>
            <w:top w:val="none" w:sz="0" w:space="0" w:color="auto"/>
            <w:left w:val="none" w:sz="0" w:space="0" w:color="auto"/>
            <w:bottom w:val="none" w:sz="0" w:space="0" w:color="auto"/>
            <w:right w:val="none" w:sz="0" w:space="0" w:color="auto"/>
          </w:divBdr>
        </w:div>
        <w:div w:id="1098646216">
          <w:marLeft w:val="446"/>
          <w:marRight w:val="0"/>
          <w:marTop w:val="0"/>
          <w:marBottom w:val="0"/>
          <w:divBdr>
            <w:top w:val="none" w:sz="0" w:space="0" w:color="auto"/>
            <w:left w:val="none" w:sz="0" w:space="0" w:color="auto"/>
            <w:bottom w:val="none" w:sz="0" w:space="0" w:color="auto"/>
            <w:right w:val="none" w:sz="0" w:space="0" w:color="auto"/>
          </w:divBdr>
        </w:div>
        <w:div w:id="1146702886">
          <w:marLeft w:val="446"/>
          <w:marRight w:val="0"/>
          <w:marTop w:val="0"/>
          <w:marBottom w:val="0"/>
          <w:divBdr>
            <w:top w:val="none" w:sz="0" w:space="0" w:color="auto"/>
            <w:left w:val="none" w:sz="0" w:space="0" w:color="auto"/>
            <w:bottom w:val="none" w:sz="0" w:space="0" w:color="auto"/>
            <w:right w:val="none" w:sz="0" w:space="0" w:color="auto"/>
          </w:divBdr>
        </w:div>
        <w:div w:id="1412192217">
          <w:marLeft w:val="446"/>
          <w:marRight w:val="0"/>
          <w:marTop w:val="0"/>
          <w:marBottom w:val="0"/>
          <w:divBdr>
            <w:top w:val="none" w:sz="0" w:space="0" w:color="auto"/>
            <w:left w:val="none" w:sz="0" w:space="0" w:color="auto"/>
            <w:bottom w:val="none" w:sz="0" w:space="0" w:color="auto"/>
            <w:right w:val="none" w:sz="0" w:space="0" w:color="auto"/>
          </w:divBdr>
        </w:div>
        <w:div w:id="1515069335">
          <w:marLeft w:val="446"/>
          <w:marRight w:val="0"/>
          <w:marTop w:val="0"/>
          <w:marBottom w:val="0"/>
          <w:divBdr>
            <w:top w:val="none" w:sz="0" w:space="0" w:color="auto"/>
            <w:left w:val="none" w:sz="0" w:space="0" w:color="auto"/>
            <w:bottom w:val="none" w:sz="0" w:space="0" w:color="auto"/>
            <w:right w:val="none" w:sz="0" w:space="0" w:color="auto"/>
          </w:divBdr>
        </w:div>
        <w:div w:id="1694648764">
          <w:marLeft w:val="446"/>
          <w:marRight w:val="0"/>
          <w:marTop w:val="0"/>
          <w:marBottom w:val="0"/>
          <w:divBdr>
            <w:top w:val="none" w:sz="0" w:space="0" w:color="auto"/>
            <w:left w:val="none" w:sz="0" w:space="0" w:color="auto"/>
            <w:bottom w:val="none" w:sz="0" w:space="0" w:color="auto"/>
            <w:right w:val="none" w:sz="0" w:space="0" w:color="auto"/>
          </w:divBdr>
        </w:div>
        <w:div w:id="1752383831">
          <w:marLeft w:val="446"/>
          <w:marRight w:val="0"/>
          <w:marTop w:val="0"/>
          <w:marBottom w:val="0"/>
          <w:divBdr>
            <w:top w:val="none" w:sz="0" w:space="0" w:color="auto"/>
            <w:left w:val="none" w:sz="0" w:space="0" w:color="auto"/>
            <w:bottom w:val="none" w:sz="0" w:space="0" w:color="auto"/>
            <w:right w:val="none" w:sz="0" w:space="0" w:color="auto"/>
          </w:divBdr>
        </w:div>
        <w:div w:id="2131362055">
          <w:marLeft w:val="446"/>
          <w:marRight w:val="0"/>
          <w:marTop w:val="0"/>
          <w:marBottom w:val="0"/>
          <w:divBdr>
            <w:top w:val="none" w:sz="0" w:space="0" w:color="auto"/>
            <w:left w:val="none" w:sz="0" w:space="0" w:color="auto"/>
            <w:bottom w:val="none" w:sz="0" w:space="0" w:color="auto"/>
            <w:right w:val="none" w:sz="0" w:space="0" w:color="auto"/>
          </w:divBdr>
        </w:div>
      </w:divsChild>
    </w:div>
    <w:div w:id="1022508595">
      <w:bodyDiv w:val="1"/>
      <w:marLeft w:val="0"/>
      <w:marRight w:val="0"/>
      <w:marTop w:val="0"/>
      <w:marBottom w:val="0"/>
      <w:divBdr>
        <w:top w:val="none" w:sz="0" w:space="0" w:color="auto"/>
        <w:left w:val="none" w:sz="0" w:space="0" w:color="auto"/>
        <w:bottom w:val="none" w:sz="0" w:space="0" w:color="auto"/>
        <w:right w:val="none" w:sz="0" w:space="0" w:color="auto"/>
      </w:divBdr>
    </w:div>
    <w:div w:id="1022518003">
      <w:bodyDiv w:val="1"/>
      <w:marLeft w:val="0"/>
      <w:marRight w:val="0"/>
      <w:marTop w:val="0"/>
      <w:marBottom w:val="0"/>
      <w:divBdr>
        <w:top w:val="none" w:sz="0" w:space="0" w:color="auto"/>
        <w:left w:val="none" w:sz="0" w:space="0" w:color="auto"/>
        <w:bottom w:val="none" w:sz="0" w:space="0" w:color="auto"/>
        <w:right w:val="none" w:sz="0" w:space="0" w:color="auto"/>
      </w:divBdr>
    </w:div>
    <w:div w:id="1025792225">
      <w:bodyDiv w:val="1"/>
      <w:marLeft w:val="0"/>
      <w:marRight w:val="0"/>
      <w:marTop w:val="0"/>
      <w:marBottom w:val="0"/>
      <w:divBdr>
        <w:top w:val="none" w:sz="0" w:space="0" w:color="auto"/>
        <w:left w:val="none" w:sz="0" w:space="0" w:color="auto"/>
        <w:bottom w:val="none" w:sz="0" w:space="0" w:color="auto"/>
        <w:right w:val="none" w:sz="0" w:space="0" w:color="auto"/>
      </w:divBdr>
      <w:divsChild>
        <w:div w:id="1930767872">
          <w:marLeft w:val="446"/>
          <w:marRight w:val="0"/>
          <w:marTop w:val="0"/>
          <w:marBottom w:val="0"/>
          <w:divBdr>
            <w:top w:val="none" w:sz="0" w:space="0" w:color="auto"/>
            <w:left w:val="none" w:sz="0" w:space="0" w:color="auto"/>
            <w:bottom w:val="none" w:sz="0" w:space="0" w:color="auto"/>
            <w:right w:val="none" w:sz="0" w:space="0" w:color="auto"/>
          </w:divBdr>
        </w:div>
      </w:divsChild>
    </w:div>
    <w:div w:id="1025981083">
      <w:bodyDiv w:val="1"/>
      <w:marLeft w:val="0"/>
      <w:marRight w:val="0"/>
      <w:marTop w:val="0"/>
      <w:marBottom w:val="0"/>
      <w:divBdr>
        <w:top w:val="none" w:sz="0" w:space="0" w:color="auto"/>
        <w:left w:val="none" w:sz="0" w:space="0" w:color="auto"/>
        <w:bottom w:val="none" w:sz="0" w:space="0" w:color="auto"/>
        <w:right w:val="none" w:sz="0" w:space="0" w:color="auto"/>
      </w:divBdr>
    </w:div>
    <w:div w:id="1026979538">
      <w:bodyDiv w:val="1"/>
      <w:marLeft w:val="0"/>
      <w:marRight w:val="0"/>
      <w:marTop w:val="0"/>
      <w:marBottom w:val="0"/>
      <w:divBdr>
        <w:top w:val="none" w:sz="0" w:space="0" w:color="auto"/>
        <w:left w:val="none" w:sz="0" w:space="0" w:color="auto"/>
        <w:bottom w:val="none" w:sz="0" w:space="0" w:color="auto"/>
        <w:right w:val="none" w:sz="0" w:space="0" w:color="auto"/>
      </w:divBdr>
    </w:div>
    <w:div w:id="1029333019">
      <w:bodyDiv w:val="1"/>
      <w:marLeft w:val="0"/>
      <w:marRight w:val="0"/>
      <w:marTop w:val="0"/>
      <w:marBottom w:val="0"/>
      <w:divBdr>
        <w:top w:val="none" w:sz="0" w:space="0" w:color="auto"/>
        <w:left w:val="none" w:sz="0" w:space="0" w:color="auto"/>
        <w:bottom w:val="none" w:sz="0" w:space="0" w:color="auto"/>
        <w:right w:val="none" w:sz="0" w:space="0" w:color="auto"/>
      </w:divBdr>
    </w:div>
    <w:div w:id="1031495726">
      <w:bodyDiv w:val="1"/>
      <w:marLeft w:val="0"/>
      <w:marRight w:val="0"/>
      <w:marTop w:val="0"/>
      <w:marBottom w:val="0"/>
      <w:divBdr>
        <w:top w:val="none" w:sz="0" w:space="0" w:color="auto"/>
        <w:left w:val="none" w:sz="0" w:space="0" w:color="auto"/>
        <w:bottom w:val="none" w:sz="0" w:space="0" w:color="auto"/>
        <w:right w:val="none" w:sz="0" w:space="0" w:color="auto"/>
      </w:divBdr>
    </w:div>
    <w:div w:id="1031879297">
      <w:bodyDiv w:val="1"/>
      <w:marLeft w:val="0"/>
      <w:marRight w:val="0"/>
      <w:marTop w:val="0"/>
      <w:marBottom w:val="0"/>
      <w:divBdr>
        <w:top w:val="none" w:sz="0" w:space="0" w:color="auto"/>
        <w:left w:val="none" w:sz="0" w:space="0" w:color="auto"/>
        <w:bottom w:val="none" w:sz="0" w:space="0" w:color="auto"/>
        <w:right w:val="none" w:sz="0" w:space="0" w:color="auto"/>
      </w:divBdr>
    </w:div>
    <w:div w:id="1034117895">
      <w:bodyDiv w:val="1"/>
      <w:marLeft w:val="0"/>
      <w:marRight w:val="0"/>
      <w:marTop w:val="0"/>
      <w:marBottom w:val="0"/>
      <w:divBdr>
        <w:top w:val="none" w:sz="0" w:space="0" w:color="auto"/>
        <w:left w:val="none" w:sz="0" w:space="0" w:color="auto"/>
        <w:bottom w:val="none" w:sz="0" w:space="0" w:color="auto"/>
        <w:right w:val="none" w:sz="0" w:space="0" w:color="auto"/>
      </w:divBdr>
    </w:div>
    <w:div w:id="1036153430">
      <w:bodyDiv w:val="1"/>
      <w:marLeft w:val="0"/>
      <w:marRight w:val="0"/>
      <w:marTop w:val="0"/>
      <w:marBottom w:val="0"/>
      <w:divBdr>
        <w:top w:val="none" w:sz="0" w:space="0" w:color="auto"/>
        <w:left w:val="none" w:sz="0" w:space="0" w:color="auto"/>
        <w:bottom w:val="none" w:sz="0" w:space="0" w:color="auto"/>
        <w:right w:val="none" w:sz="0" w:space="0" w:color="auto"/>
      </w:divBdr>
    </w:div>
    <w:div w:id="1037007043">
      <w:bodyDiv w:val="1"/>
      <w:marLeft w:val="0"/>
      <w:marRight w:val="0"/>
      <w:marTop w:val="0"/>
      <w:marBottom w:val="0"/>
      <w:divBdr>
        <w:top w:val="none" w:sz="0" w:space="0" w:color="auto"/>
        <w:left w:val="none" w:sz="0" w:space="0" w:color="auto"/>
        <w:bottom w:val="none" w:sz="0" w:space="0" w:color="auto"/>
        <w:right w:val="none" w:sz="0" w:space="0" w:color="auto"/>
      </w:divBdr>
    </w:div>
    <w:div w:id="1038312946">
      <w:bodyDiv w:val="1"/>
      <w:marLeft w:val="0"/>
      <w:marRight w:val="0"/>
      <w:marTop w:val="0"/>
      <w:marBottom w:val="0"/>
      <w:divBdr>
        <w:top w:val="none" w:sz="0" w:space="0" w:color="auto"/>
        <w:left w:val="none" w:sz="0" w:space="0" w:color="auto"/>
        <w:bottom w:val="none" w:sz="0" w:space="0" w:color="auto"/>
        <w:right w:val="none" w:sz="0" w:space="0" w:color="auto"/>
      </w:divBdr>
    </w:div>
    <w:div w:id="1042250093">
      <w:bodyDiv w:val="1"/>
      <w:marLeft w:val="0"/>
      <w:marRight w:val="0"/>
      <w:marTop w:val="0"/>
      <w:marBottom w:val="0"/>
      <w:divBdr>
        <w:top w:val="none" w:sz="0" w:space="0" w:color="auto"/>
        <w:left w:val="none" w:sz="0" w:space="0" w:color="auto"/>
        <w:bottom w:val="none" w:sz="0" w:space="0" w:color="auto"/>
        <w:right w:val="none" w:sz="0" w:space="0" w:color="auto"/>
      </w:divBdr>
    </w:div>
    <w:div w:id="1044796920">
      <w:bodyDiv w:val="1"/>
      <w:marLeft w:val="0"/>
      <w:marRight w:val="0"/>
      <w:marTop w:val="0"/>
      <w:marBottom w:val="0"/>
      <w:divBdr>
        <w:top w:val="none" w:sz="0" w:space="0" w:color="auto"/>
        <w:left w:val="none" w:sz="0" w:space="0" w:color="auto"/>
        <w:bottom w:val="none" w:sz="0" w:space="0" w:color="auto"/>
        <w:right w:val="none" w:sz="0" w:space="0" w:color="auto"/>
      </w:divBdr>
    </w:div>
    <w:div w:id="1047685488">
      <w:bodyDiv w:val="1"/>
      <w:marLeft w:val="0"/>
      <w:marRight w:val="0"/>
      <w:marTop w:val="0"/>
      <w:marBottom w:val="0"/>
      <w:divBdr>
        <w:top w:val="none" w:sz="0" w:space="0" w:color="auto"/>
        <w:left w:val="none" w:sz="0" w:space="0" w:color="auto"/>
        <w:bottom w:val="none" w:sz="0" w:space="0" w:color="auto"/>
        <w:right w:val="none" w:sz="0" w:space="0" w:color="auto"/>
      </w:divBdr>
    </w:div>
    <w:div w:id="1053962530">
      <w:bodyDiv w:val="1"/>
      <w:marLeft w:val="0"/>
      <w:marRight w:val="0"/>
      <w:marTop w:val="0"/>
      <w:marBottom w:val="0"/>
      <w:divBdr>
        <w:top w:val="none" w:sz="0" w:space="0" w:color="auto"/>
        <w:left w:val="none" w:sz="0" w:space="0" w:color="auto"/>
        <w:bottom w:val="none" w:sz="0" w:space="0" w:color="auto"/>
        <w:right w:val="none" w:sz="0" w:space="0" w:color="auto"/>
      </w:divBdr>
    </w:div>
    <w:div w:id="1054239610">
      <w:bodyDiv w:val="1"/>
      <w:marLeft w:val="0"/>
      <w:marRight w:val="0"/>
      <w:marTop w:val="0"/>
      <w:marBottom w:val="0"/>
      <w:divBdr>
        <w:top w:val="none" w:sz="0" w:space="0" w:color="auto"/>
        <w:left w:val="none" w:sz="0" w:space="0" w:color="auto"/>
        <w:bottom w:val="none" w:sz="0" w:space="0" w:color="auto"/>
        <w:right w:val="none" w:sz="0" w:space="0" w:color="auto"/>
      </w:divBdr>
    </w:div>
    <w:div w:id="1054699704">
      <w:bodyDiv w:val="1"/>
      <w:marLeft w:val="0"/>
      <w:marRight w:val="0"/>
      <w:marTop w:val="0"/>
      <w:marBottom w:val="0"/>
      <w:divBdr>
        <w:top w:val="none" w:sz="0" w:space="0" w:color="auto"/>
        <w:left w:val="none" w:sz="0" w:space="0" w:color="auto"/>
        <w:bottom w:val="none" w:sz="0" w:space="0" w:color="auto"/>
        <w:right w:val="none" w:sz="0" w:space="0" w:color="auto"/>
      </w:divBdr>
    </w:div>
    <w:div w:id="1056395918">
      <w:bodyDiv w:val="1"/>
      <w:marLeft w:val="0"/>
      <w:marRight w:val="0"/>
      <w:marTop w:val="0"/>
      <w:marBottom w:val="0"/>
      <w:divBdr>
        <w:top w:val="none" w:sz="0" w:space="0" w:color="auto"/>
        <w:left w:val="none" w:sz="0" w:space="0" w:color="auto"/>
        <w:bottom w:val="none" w:sz="0" w:space="0" w:color="auto"/>
        <w:right w:val="none" w:sz="0" w:space="0" w:color="auto"/>
      </w:divBdr>
    </w:div>
    <w:div w:id="1061249776">
      <w:bodyDiv w:val="1"/>
      <w:marLeft w:val="0"/>
      <w:marRight w:val="0"/>
      <w:marTop w:val="0"/>
      <w:marBottom w:val="0"/>
      <w:divBdr>
        <w:top w:val="none" w:sz="0" w:space="0" w:color="auto"/>
        <w:left w:val="none" w:sz="0" w:space="0" w:color="auto"/>
        <w:bottom w:val="none" w:sz="0" w:space="0" w:color="auto"/>
        <w:right w:val="none" w:sz="0" w:space="0" w:color="auto"/>
      </w:divBdr>
    </w:div>
    <w:div w:id="1064837392">
      <w:bodyDiv w:val="1"/>
      <w:marLeft w:val="0"/>
      <w:marRight w:val="0"/>
      <w:marTop w:val="0"/>
      <w:marBottom w:val="0"/>
      <w:divBdr>
        <w:top w:val="none" w:sz="0" w:space="0" w:color="auto"/>
        <w:left w:val="none" w:sz="0" w:space="0" w:color="auto"/>
        <w:bottom w:val="none" w:sz="0" w:space="0" w:color="auto"/>
        <w:right w:val="none" w:sz="0" w:space="0" w:color="auto"/>
      </w:divBdr>
    </w:div>
    <w:div w:id="1067728970">
      <w:bodyDiv w:val="1"/>
      <w:marLeft w:val="0"/>
      <w:marRight w:val="0"/>
      <w:marTop w:val="0"/>
      <w:marBottom w:val="0"/>
      <w:divBdr>
        <w:top w:val="none" w:sz="0" w:space="0" w:color="auto"/>
        <w:left w:val="none" w:sz="0" w:space="0" w:color="auto"/>
        <w:bottom w:val="none" w:sz="0" w:space="0" w:color="auto"/>
        <w:right w:val="none" w:sz="0" w:space="0" w:color="auto"/>
      </w:divBdr>
    </w:div>
    <w:div w:id="1070154634">
      <w:bodyDiv w:val="1"/>
      <w:marLeft w:val="0"/>
      <w:marRight w:val="0"/>
      <w:marTop w:val="0"/>
      <w:marBottom w:val="0"/>
      <w:divBdr>
        <w:top w:val="none" w:sz="0" w:space="0" w:color="auto"/>
        <w:left w:val="none" w:sz="0" w:space="0" w:color="auto"/>
        <w:bottom w:val="none" w:sz="0" w:space="0" w:color="auto"/>
        <w:right w:val="none" w:sz="0" w:space="0" w:color="auto"/>
      </w:divBdr>
    </w:div>
    <w:div w:id="1072236967">
      <w:bodyDiv w:val="1"/>
      <w:marLeft w:val="0"/>
      <w:marRight w:val="0"/>
      <w:marTop w:val="0"/>
      <w:marBottom w:val="0"/>
      <w:divBdr>
        <w:top w:val="none" w:sz="0" w:space="0" w:color="auto"/>
        <w:left w:val="none" w:sz="0" w:space="0" w:color="auto"/>
        <w:bottom w:val="none" w:sz="0" w:space="0" w:color="auto"/>
        <w:right w:val="none" w:sz="0" w:space="0" w:color="auto"/>
      </w:divBdr>
    </w:div>
    <w:div w:id="1072895152">
      <w:bodyDiv w:val="1"/>
      <w:marLeft w:val="0"/>
      <w:marRight w:val="0"/>
      <w:marTop w:val="0"/>
      <w:marBottom w:val="0"/>
      <w:divBdr>
        <w:top w:val="none" w:sz="0" w:space="0" w:color="auto"/>
        <w:left w:val="none" w:sz="0" w:space="0" w:color="auto"/>
        <w:bottom w:val="none" w:sz="0" w:space="0" w:color="auto"/>
        <w:right w:val="none" w:sz="0" w:space="0" w:color="auto"/>
      </w:divBdr>
    </w:div>
    <w:div w:id="1074156743">
      <w:bodyDiv w:val="1"/>
      <w:marLeft w:val="0"/>
      <w:marRight w:val="0"/>
      <w:marTop w:val="0"/>
      <w:marBottom w:val="0"/>
      <w:divBdr>
        <w:top w:val="none" w:sz="0" w:space="0" w:color="auto"/>
        <w:left w:val="none" w:sz="0" w:space="0" w:color="auto"/>
        <w:bottom w:val="none" w:sz="0" w:space="0" w:color="auto"/>
        <w:right w:val="none" w:sz="0" w:space="0" w:color="auto"/>
      </w:divBdr>
    </w:div>
    <w:div w:id="1075317179">
      <w:bodyDiv w:val="1"/>
      <w:marLeft w:val="0"/>
      <w:marRight w:val="0"/>
      <w:marTop w:val="0"/>
      <w:marBottom w:val="0"/>
      <w:divBdr>
        <w:top w:val="none" w:sz="0" w:space="0" w:color="auto"/>
        <w:left w:val="none" w:sz="0" w:space="0" w:color="auto"/>
        <w:bottom w:val="none" w:sz="0" w:space="0" w:color="auto"/>
        <w:right w:val="none" w:sz="0" w:space="0" w:color="auto"/>
      </w:divBdr>
    </w:div>
    <w:div w:id="1076050165">
      <w:bodyDiv w:val="1"/>
      <w:marLeft w:val="0"/>
      <w:marRight w:val="0"/>
      <w:marTop w:val="0"/>
      <w:marBottom w:val="0"/>
      <w:divBdr>
        <w:top w:val="none" w:sz="0" w:space="0" w:color="auto"/>
        <w:left w:val="none" w:sz="0" w:space="0" w:color="auto"/>
        <w:bottom w:val="none" w:sz="0" w:space="0" w:color="auto"/>
        <w:right w:val="none" w:sz="0" w:space="0" w:color="auto"/>
      </w:divBdr>
    </w:div>
    <w:div w:id="1078402475">
      <w:bodyDiv w:val="1"/>
      <w:marLeft w:val="0"/>
      <w:marRight w:val="0"/>
      <w:marTop w:val="0"/>
      <w:marBottom w:val="0"/>
      <w:divBdr>
        <w:top w:val="none" w:sz="0" w:space="0" w:color="auto"/>
        <w:left w:val="none" w:sz="0" w:space="0" w:color="auto"/>
        <w:bottom w:val="none" w:sz="0" w:space="0" w:color="auto"/>
        <w:right w:val="none" w:sz="0" w:space="0" w:color="auto"/>
      </w:divBdr>
    </w:div>
    <w:div w:id="1080718187">
      <w:bodyDiv w:val="1"/>
      <w:marLeft w:val="0"/>
      <w:marRight w:val="0"/>
      <w:marTop w:val="0"/>
      <w:marBottom w:val="0"/>
      <w:divBdr>
        <w:top w:val="none" w:sz="0" w:space="0" w:color="auto"/>
        <w:left w:val="none" w:sz="0" w:space="0" w:color="auto"/>
        <w:bottom w:val="none" w:sz="0" w:space="0" w:color="auto"/>
        <w:right w:val="none" w:sz="0" w:space="0" w:color="auto"/>
      </w:divBdr>
    </w:div>
    <w:div w:id="1082294080">
      <w:bodyDiv w:val="1"/>
      <w:marLeft w:val="0"/>
      <w:marRight w:val="0"/>
      <w:marTop w:val="0"/>
      <w:marBottom w:val="0"/>
      <w:divBdr>
        <w:top w:val="none" w:sz="0" w:space="0" w:color="auto"/>
        <w:left w:val="none" w:sz="0" w:space="0" w:color="auto"/>
        <w:bottom w:val="none" w:sz="0" w:space="0" w:color="auto"/>
        <w:right w:val="none" w:sz="0" w:space="0" w:color="auto"/>
      </w:divBdr>
    </w:div>
    <w:div w:id="1083454567">
      <w:bodyDiv w:val="1"/>
      <w:marLeft w:val="0"/>
      <w:marRight w:val="0"/>
      <w:marTop w:val="0"/>
      <w:marBottom w:val="0"/>
      <w:divBdr>
        <w:top w:val="none" w:sz="0" w:space="0" w:color="auto"/>
        <w:left w:val="none" w:sz="0" w:space="0" w:color="auto"/>
        <w:bottom w:val="none" w:sz="0" w:space="0" w:color="auto"/>
        <w:right w:val="none" w:sz="0" w:space="0" w:color="auto"/>
      </w:divBdr>
    </w:div>
    <w:div w:id="1085879468">
      <w:bodyDiv w:val="1"/>
      <w:marLeft w:val="0"/>
      <w:marRight w:val="0"/>
      <w:marTop w:val="0"/>
      <w:marBottom w:val="0"/>
      <w:divBdr>
        <w:top w:val="none" w:sz="0" w:space="0" w:color="auto"/>
        <w:left w:val="none" w:sz="0" w:space="0" w:color="auto"/>
        <w:bottom w:val="none" w:sz="0" w:space="0" w:color="auto"/>
        <w:right w:val="none" w:sz="0" w:space="0" w:color="auto"/>
      </w:divBdr>
    </w:div>
    <w:div w:id="1086731876">
      <w:bodyDiv w:val="1"/>
      <w:marLeft w:val="0"/>
      <w:marRight w:val="0"/>
      <w:marTop w:val="0"/>
      <w:marBottom w:val="0"/>
      <w:divBdr>
        <w:top w:val="none" w:sz="0" w:space="0" w:color="auto"/>
        <w:left w:val="none" w:sz="0" w:space="0" w:color="auto"/>
        <w:bottom w:val="none" w:sz="0" w:space="0" w:color="auto"/>
        <w:right w:val="none" w:sz="0" w:space="0" w:color="auto"/>
      </w:divBdr>
    </w:div>
    <w:div w:id="1091052329">
      <w:bodyDiv w:val="1"/>
      <w:marLeft w:val="0"/>
      <w:marRight w:val="0"/>
      <w:marTop w:val="0"/>
      <w:marBottom w:val="0"/>
      <w:divBdr>
        <w:top w:val="none" w:sz="0" w:space="0" w:color="auto"/>
        <w:left w:val="none" w:sz="0" w:space="0" w:color="auto"/>
        <w:bottom w:val="none" w:sz="0" w:space="0" w:color="auto"/>
        <w:right w:val="none" w:sz="0" w:space="0" w:color="auto"/>
      </w:divBdr>
      <w:divsChild>
        <w:div w:id="1041513274">
          <w:marLeft w:val="1166"/>
          <w:marRight w:val="0"/>
          <w:marTop w:val="86"/>
          <w:marBottom w:val="0"/>
          <w:divBdr>
            <w:top w:val="none" w:sz="0" w:space="0" w:color="auto"/>
            <w:left w:val="none" w:sz="0" w:space="0" w:color="auto"/>
            <w:bottom w:val="none" w:sz="0" w:space="0" w:color="auto"/>
            <w:right w:val="none" w:sz="0" w:space="0" w:color="auto"/>
          </w:divBdr>
        </w:div>
      </w:divsChild>
    </w:div>
    <w:div w:id="1091584744">
      <w:bodyDiv w:val="1"/>
      <w:marLeft w:val="0"/>
      <w:marRight w:val="0"/>
      <w:marTop w:val="0"/>
      <w:marBottom w:val="0"/>
      <w:divBdr>
        <w:top w:val="none" w:sz="0" w:space="0" w:color="auto"/>
        <w:left w:val="none" w:sz="0" w:space="0" w:color="auto"/>
        <w:bottom w:val="none" w:sz="0" w:space="0" w:color="auto"/>
        <w:right w:val="none" w:sz="0" w:space="0" w:color="auto"/>
      </w:divBdr>
    </w:div>
    <w:div w:id="1095173383">
      <w:bodyDiv w:val="1"/>
      <w:marLeft w:val="0"/>
      <w:marRight w:val="0"/>
      <w:marTop w:val="0"/>
      <w:marBottom w:val="0"/>
      <w:divBdr>
        <w:top w:val="none" w:sz="0" w:space="0" w:color="auto"/>
        <w:left w:val="none" w:sz="0" w:space="0" w:color="auto"/>
        <w:bottom w:val="none" w:sz="0" w:space="0" w:color="auto"/>
        <w:right w:val="none" w:sz="0" w:space="0" w:color="auto"/>
      </w:divBdr>
    </w:div>
    <w:div w:id="1095519938">
      <w:bodyDiv w:val="1"/>
      <w:marLeft w:val="0"/>
      <w:marRight w:val="0"/>
      <w:marTop w:val="0"/>
      <w:marBottom w:val="0"/>
      <w:divBdr>
        <w:top w:val="none" w:sz="0" w:space="0" w:color="auto"/>
        <w:left w:val="none" w:sz="0" w:space="0" w:color="auto"/>
        <w:bottom w:val="none" w:sz="0" w:space="0" w:color="auto"/>
        <w:right w:val="none" w:sz="0" w:space="0" w:color="auto"/>
      </w:divBdr>
    </w:div>
    <w:div w:id="1095637686">
      <w:bodyDiv w:val="1"/>
      <w:marLeft w:val="0"/>
      <w:marRight w:val="0"/>
      <w:marTop w:val="0"/>
      <w:marBottom w:val="0"/>
      <w:divBdr>
        <w:top w:val="none" w:sz="0" w:space="0" w:color="auto"/>
        <w:left w:val="none" w:sz="0" w:space="0" w:color="auto"/>
        <w:bottom w:val="none" w:sz="0" w:space="0" w:color="auto"/>
        <w:right w:val="none" w:sz="0" w:space="0" w:color="auto"/>
      </w:divBdr>
    </w:div>
    <w:div w:id="1097211682">
      <w:bodyDiv w:val="1"/>
      <w:marLeft w:val="0"/>
      <w:marRight w:val="0"/>
      <w:marTop w:val="0"/>
      <w:marBottom w:val="0"/>
      <w:divBdr>
        <w:top w:val="none" w:sz="0" w:space="0" w:color="auto"/>
        <w:left w:val="none" w:sz="0" w:space="0" w:color="auto"/>
        <w:bottom w:val="none" w:sz="0" w:space="0" w:color="auto"/>
        <w:right w:val="none" w:sz="0" w:space="0" w:color="auto"/>
      </w:divBdr>
    </w:div>
    <w:div w:id="1098410576">
      <w:bodyDiv w:val="1"/>
      <w:marLeft w:val="0"/>
      <w:marRight w:val="0"/>
      <w:marTop w:val="0"/>
      <w:marBottom w:val="0"/>
      <w:divBdr>
        <w:top w:val="none" w:sz="0" w:space="0" w:color="auto"/>
        <w:left w:val="none" w:sz="0" w:space="0" w:color="auto"/>
        <w:bottom w:val="none" w:sz="0" w:space="0" w:color="auto"/>
        <w:right w:val="none" w:sz="0" w:space="0" w:color="auto"/>
      </w:divBdr>
    </w:div>
    <w:div w:id="1098984468">
      <w:bodyDiv w:val="1"/>
      <w:marLeft w:val="0"/>
      <w:marRight w:val="0"/>
      <w:marTop w:val="0"/>
      <w:marBottom w:val="0"/>
      <w:divBdr>
        <w:top w:val="none" w:sz="0" w:space="0" w:color="auto"/>
        <w:left w:val="none" w:sz="0" w:space="0" w:color="auto"/>
        <w:bottom w:val="none" w:sz="0" w:space="0" w:color="auto"/>
        <w:right w:val="none" w:sz="0" w:space="0" w:color="auto"/>
      </w:divBdr>
    </w:div>
    <w:div w:id="1099107901">
      <w:bodyDiv w:val="1"/>
      <w:marLeft w:val="0"/>
      <w:marRight w:val="0"/>
      <w:marTop w:val="0"/>
      <w:marBottom w:val="0"/>
      <w:divBdr>
        <w:top w:val="none" w:sz="0" w:space="0" w:color="auto"/>
        <w:left w:val="none" w:sz="0" w:space="0" w:color="auto"/>
        <w:bottom w:val="none" w:sz="0" w:space="0" w:color="auto"/>
        <w:right w:val="none" w:sz="0" w:space="0" w:color="auto"/>
      </w:divBdr>
    </w:div>
    <w:div w:id="1103842432">
      <w:bodyDiv w:val="1"/>
      <w:marLeft w:val="0"/>
      <w:marRight w:val="0"/>
      <w:marTop w:val="0"/>
      <w:marBottom w:val="0"/>
      <w:divBdr>
        <w:top w:val="none" w:sz="0" w:space="0" w:color="auto"/>
        <w:left w:val="none" w:sz="0" w:space="0" w:color="auto"/>
        <w:bottom w:val="none" w:sz="0" w:space="0" w:color="auto"/>
        <w:right w:val="none" w:sz="0" w:space="0" w:color="auto"/>
      </w:divBdr>
    </w:div>
    <w:div w:id="1103955282">
      <w:bodyDiv w:val="1"/>
      <w:marLeft w:val="0"/>
      <w:marRight w:val="0"/>
      <w:marTop w:val="0"/>
      <w:marBottom w:val="0"/>
      <w:divBdr>
        <w:top w:val="none" w:sz="0" w:space="0" w:color="auto"/>
        <w:left w:val="none" w:sz="0" w:space="0" w:color="auto"/>
        <w:bottom w:val="none" w:sz="0" w:space="0" w:color="auto"/>
        <w:right w:val="none" w:sz="0" w:space="0" w:color="auto"/>
      </w:divBdr>
    </w:div>
    <w:div w:id="1106652516">
      <w:bodyDiv w:val="1"/>
      <w:marLeft w:val="0"/>
      <w:marRight w:val="0"/>
      <w:marTop w:val="0"/>
      <w:marBottom w:val="0"/>
      <w:divBdr>
        <w:top w:val="none" w:sz="0" w:space="0" w:color="auto"/>
        <w:left w:val="none" w:sz="0" w:space="0" w:color="auto"/>
        <w:bottom w:val="none" w:sz="0" w:space="0" w:color="auto"/>
        <w:right w:val="none" w:sz="0" w:space="0" w:color="auto"/>
      </w:divBdr>
    </w:div>
    <w:div w:id="1107119353">
      <w:bodyDiv w:val="1"/>
      <w:marLeft w:val="0"/>
      <w:marRight w:val="0"/>
      <w:marTop w:val="0"/>
      <w:marBottom w:val="0"/>
      <w:divBdr>
        <w:top w:val="none" w:sz="0" w:space="0" w:color="auto"/>
        <w:left w:val="none" w:sz="0" w:space="0" w:color="auto"/>
        <w:bottom w:val="none" w:sz="0" w:space="0" w:color="auto"/>
        <w:right w:val="none" w:sz="0" w:space="0" w:color="auto"/>
      </w:divBdr>
    </w:div>
    <w:div w:id="1111048167">
      <w:bodyDiv w:val="1"/>
      <w:marLeft w:val="0"/>
      <w:marRight w:val="0"/>
      <w:marTop w:val="0"/>
      <w:marBottom w:val="0"/>
      <w:divBdr>
        <w:top w:val="none" w:sz="0" w:space="0" w:color="auto"/>
        <w:left w:val="none" w:sz="0" w:space="0" w:color="auto"/>
        <w:bottom w:val="none" w:sz="0" w:space="0" w:color="auto"/>
        <w:right w:val="none" w:sz="0" w:space="0" w:color="auto"/>
      </w:divBdr>
    </w:div>
    <w:div w:id="1113086677">
      <w:bodyDiv w:val="1"/>
      <w:marLeft w:val="0"/>
      <w:marRight w:val="0"/>
      <w:marTop w:val="0"/>
      <w:marBottom w:val="0"/>
      <w:divBdr>
        <w:top w:val="none" w:sz="0" w:space="0" w:color="auto"/>
        <w:left w:val="none" w:sz="0" w:space="0" w:color="auto"/>
        <w:bottom w:val="none" w:sz="0" w:space="0" w:color="auto"/>
        <w:right w:val="none" w:sz="0" w:space="0" w:color="auto"/>
      </w:divBdr>
    </w:div>
    <w:div w:id="1113090802">
      <w:bodyDiv w:val="1"/>
      <w:marLeft w:val="0"/>
      <w:marRight w:val="0"/>
      <w:marTop w:val="0"/>
      <w:marBottom w:val="0"/>
      <w:divBdr>
        <w:top w:val="none" w:sz="0" w:space="0" w:color="auto"/>
        <w:left w:val="none" w:sz="0" w:space="0" w:color="auto"/>
        <w:bottom w:val="none" w:sz="0" w:space="0" w:color="auto"/>
        <w:right w:val="none" w:sz="0" w:space="0" w:color="auto"/>
      </w:divBdr>
    </w:div>
    <w:div w:id="1116826898">
      <w:bodyDiv w:val="1"/>
      <w:marLeft w:val="0"/>
      <w:marRight w:val="0"/>
      <w:marTop w:val="0"/>
      <w:marBottom w:val="0"/>
      <w:divBdr>
        <w:top w:val="none" w:sz="0" w:space="0" w:color="auto"/>
        <w:left w:val="none" w:sz="0" w:space="0" w:color="auto"/>
        <w:bottom w:val="none" w:sz="0" w:space="0" w:color="auto"/>
        <w:right w:val="none" w:sz="0" w:space="0" w:color="auto"/>
      </w:divBdr>
    </w:div>
    <w:div w:id="1117219232">
      <w:bodyDiv w:val="1"/>
      <w:marLeft w:val="0"/>
      <w:marRight w:val="0"/>
      <w:marTop w:val="0"/>
      <w:marBottom w:val="0"/>
      <w:divBdr>
        <w:top w:val="none" w:sz="0" w:space="0" w:color="auto"/>
        <w:left w:val="none" w:sz="0" w:space="0" w:color="auto"/>
        <w:bottom w:val="none" w:sz="0" w:space="0" w:color="auto"/>
        <w:right w:val="none" w:sz="0" w:space="0" w:color="auto"/>
      </w:divBdr>
    </w:div>
    <w:div w:id="1118526572">
      <w:bodyDiv w:val="1"/>
      <w:marLeft w:val="0"/>
      <w:marRight w:val="0"/>
      <w:marTop w:val="0"/>
      <w:marBottom w:val="0"/>
      <w:divBdr>
        <w:top w:val="none" w:sz="0" w:space="0" w:color="auto"/>
        <w:left w:val="none" w:sz="0" w:space="0" w:color="auto"/>
        <w:bottom w:val="none" w:sz="0" w:space="0" w:color="auto"/>
        <w:right w:val="none" w:sz="0" w:space="0" w:color="auto"/>
      </w:divBdr>
    </w:div>
    <w:div w:id="1122963358">
      <w:bodyDiv w:val="1"/>
      <w:marLeft w:val="0"/>
      <w:marRight w:val="0"/>
      <w:marTop w:val="0"/>
      <w:marBottom w:val="0"/>
      <w:divBdr>
        <w:top w:val="none" w:sz="0" w:space="0" w:color="auto"/>
        <w:left w:val="none" w:sz="0" w:space="0" w:color="auto"/>
        <w:bottom w:val="none" w:sz="0" w:space="0" w:color="auto"/>
        <w:right w:val="none" w:sz="0" w:space="0" w:color="auto"/>
      </w:divBdr>
    </w:div>
    <w:div w:id="1126043361">
      <w:bodyDiv w:val="1"/>
      <w:marLeft w:val="0"/>
      <w:marRight w:val="0"/>
      <w:marTop w:val="0"/>
      <w:marBottom w:val="0"/>
      <w:divBdr>
        <w:top w:val="none" w:sz="0" w:space="0" w:color="auto"/>
        <w:left w:val="none" w:sz="0" w:space="0" w:color="auto"/>
        <w:bottom w:val="none" w:sz="0" w:space="0" w:color="auto"/>
        <w:right w:val="none" w:sz="0" w:space="0" w:color="auto"/>
      </w:divBdr>
    </w:div>
    <w:div w:id="1126966044">
      <w:bodyDiv w:val="1"/>
      <w:marLeft w:val="0"/>
      <w:marRight w:val="0"/>
      <w:marTop w:val="0"/>
      <w:marBottom w:val="0"/>
      <w:divBdr>
        <w:top w:val="none" w:sz="0" w:space="0" w:color="auto"/>
        <w:left w:val="none" w:sz="0" w:space="0" w:color="auto"/>
        <w:bottom w:val="none" w:sz="0" w:space="0" w:color="auto"/>
        <w:right w:val="none" w:sz="0" w:space="0" w:color="auto"/>
      </w:divBdr>
    </w:div>
    <w:div w:id="1126966749">
      <w:bodyDiv w:val="1"/>
      <w:marLeft w:val="0"/>
      <w:marRight w:val="0"/>
      <w:marTop w:val="0"/>
      <w:marBottom w:val="0"/>
      <w:divBdr>
        <w:top w:val="none" w:sz="0" w:space="0" w:color="auto"/>
        <w:left w:val="none" w:sz="0" w:space="0" w:color="auto"/>
        <w:bottom w:val="none" w:sz="0" w:space="0" w:color="auto"/>
        <w:right w:val="none" w:sz="0" w:space="0" w:color="auto"/>
      </w:divBdr>
    </w:div>
    <w:div w:id="1130129889">
      <w:bodyDiv w:val="1"/>
      <w:marLeft w:val="0"/>
      <w:marRight w:val="0"/>
      <w:marTop w:val="0"/>
      <w:marBottom w:val="0"/>
      <w:divBdr>
        <w:top w:val="none" w:sz="0" w:space="0" w:color="auto"/>
        <w:left w:val="none" w:sz="0" w:space="0" w:color="auto"/>
        <w:bottom w:val="none" w:sz="0" w:space="0" w:color="auto"/>
        <w:right w:val="none" w:sz="0" w:space="0" w:color="auto"/>
      </w:divBdr>
    </w:div>
    <w:div w:id="1131627607">
      <w:bodyDiv w:val="1"/>
      <w:marLeft w:val="0"/>
      <w:marRight w:val="0"/>
      <w:marTop w:val="0"/>
      <w:marBottom w:val="0"/>
      <w:divBdr>
        <w:top w:val="none" w:sz="0" w:space="0" w:color="auto"/>
        <w:left w:val="none" w:sz="0" w:space="0" w:color="auto"/>
        <w:bottom w:val="none" w:sz="0" w:space="0" w:color="auto"/>
        <w:right w:val="none" w:sz="0" w:space="0" w:color="auto"/>
      </w:divBdr>
    </w:div>
    <w:div w:id="1132089585">
      <w:bodyDiv w:val="1"/>
      <w:marLeft w:val="0"/>
      <w:marRight w:val="0"/>
      <w:marTop w:val="0"/>
      <w:marBottom w:val="0"/>
      <w:divBdr>
        <w:top w:val="none" w:sz="0" w:space="0" w:color="auto"/>
        <w:left w:val="none" w:sz="0" w:space="0" w:color="auto"/>
        <w:bottom w:val="none" w:sz="0" w:space="0" w:color="auto"/>
        <w:right w:val="none" w:sz="0" w:space="0" w:color="auto"/>
      </w:divBdr>
    </w:div>
    <w:div w:id="1133132453">
      <w:bodyDiv w:val="1"/>
      <w:marLeft w:val="0"/>
      <w:marRight w:val="0"/>
      <w:marTop w:val="0"/>
      <w:marBottom w:val="0"/>
      <w:divBdr>
        <w:top w:val="none" w:sz="0" w:space="0" w:color="auto"/>
        <w:left w:val="none" w:sz="0" w:space="0" w:color="auto"/>
        <w:bottom w:val="none" w:sz="0" w:space="0" w:color="auto"/>
        <w:right w:val="none" w:sz="0" w:space="0" w:color="auto"/>
      </w:divBdr>
    </w:div>
    <w:div w:id="1135028610">
      <w:bodyDiv w:val="1"/>
      <w:marLeft w:val="0"/>
      <w:marRight w:val="0"/>
      <w:marTop w:val="0"/>
      <w:marBottom w:val="0"/>
      <w:divBdr>
        <w:top w:val="none" w:sz="0" w:space="0" w:color="auto"/>
        <w:left w:val="none" w:sz="0" w:space="0" w:color="auto"/>
        <w:bottom w:val="none" w:sz="0" w:space="0" w:color="auto"/>
        <w:right w:val="none" w:sz="0" w:space="0" w:color="auto"/>
      </w:divBdr>
      <w:divsChild>
        <w:div w:id="653879231">
          <w:marLeft w:val="547"/>
          <w:marRight w:val="0"/>
          <w:marTop w:val="106"/>
          <w:marBottom w:val="0"/>
          <w:divBdr>
            <w:top w:val="none" w:sz="0" w:space="0" w:color="auto"/>
            <w:left w:val="none" w:sz="0" w:space="0" w:color="auto"/>
            <w:bottom w:val="none" w:sz="0" w:space="0" w:color="auto"/>
            <w:right w:val="none" w:sz="0" w:space="0" w:color="auto"/>
          </w:divBdr>
        </w:div>
      </w:divsChild>
    </w:div>
    <w:div w:id="1135491240">
      <w:bodyDiv w:val="1"/>
      <w:marLeft w:val="0"/>
      <w:marRight w:val="0"/>
      <w:marTop w:val="0"/>
      <w:marBottom w:val="0"/>
      <w:divBdr>
        <w:top w:val="none" w:sz="0" w:space="0" w:color="auto"/>
        <w:left w:val="none" w:sz="0" w:space="0" w:color="auto"/>
        <w:bottom w:val="none" w:sz="0" w:space="0" w:color="auto"/>
        <w:right w:val="none" w:sz="0" w:space="0" w:color="auto"/>
      </w:divBdr>
    </w:div>
    <w:div w:id="1135567968">
      <w:bodyDiv w:val="1"/>
      <w:marLeft w:val="0"/>
      <w:marRight w:val="0"/>
      <w:marTop w:val="0"/>
      <w:marBottom w:val="0"/>
      <w:divBdr>
        <w:top w:val="none" w:sz="0" w:space="0" w:color="auto"/>
        <w:left w:val="none" w:sz="0" w:space="0" w:color="auto"/>
        <w:bottom w:val="none" w:sz="0" w:space="0" w:color="auto"/>
        <w:right w:val="none" w:sz="0" w:space="0" w:color="auto"/>
      </w:divBdr>
    </w:div>
    <w:div w:id="1138062202">
      <w:bodyDiv w:val="1"/>
      <w:marLeft w:val="0"/>
      <w:marRight w:val="0"/>
      <w:marTop w:val="0"/>
      <w:marBottom w:val="0"/>
      <w:divBdr>
        <w:top w:val="none" w:sz="0" w:space="0" w:color="auto"/>
        <w:left w:val="none" w:sz="0" w:space="0" w:color="auto"/>
        <w:bottom w:val="none" w:sz="0" w:space="0" w:color="auto"/>
        <w:right w:val="none" w:sz="0" w:space="0" w:color="auto"/>
      </w:divBdr>
      <w:divsChild>
        <w:div w:id="281811571">
          <w:marLeft w:val="547"/>
          <w:marRight w:val="0"/>
          <w:marTop w:val="106"/>
          <w:marBottom w:val="0"/>
          <w:divBdr>
            <w:top w:val="none" w:sz="0" w:space="0" w:color="auto"/>
            <w:left w:val="none" w:sz="0" w:space="0" w:color="auto"/>
            <w:bottom w:val="none" w:sz="0" w:space="0" w:color="auto"/>
            <w:right w:val="none" w:sz="0" w:space="0" w:color="auto"/>
          </w:divBdr>
        </w:div>
      </w:divsChild>
    </w:div>
    <w:div w:id="1139104702">
      <w:bodyDiv w:val="1"/>
      <w:marLeft w:val="0"/>
      <w:marRight w:val="0"/>
      <w:marTop w:val="0"/>
      <w:marBottom w:val="0"/>
      <w:divBdr>
        <w:top w:val="none" w:sz="0" w:space="0" w:color="auto"/>
        <w:left w:val="none" w:sz="0" w:space="0" w:color="auto"/>
        <w:bottom w:val="none" w:sz="0" w:space="0" w:color="auto"/>
        <w:right w:val="none" w:sz="0" w:space="0" w:color="auto"/>
      </w:divBdr>
    </w:div>
    <w:div w:id="1139612776">
      <w:bodyDiv w:val="1"/>
      <w:marLeft w:val="0"/>
      <w:marRight w:val="0"/>
      <w:marTop w:val="0"/>
      <w:marBottom w:val="0"/>
      <w:divBdr>
        <w:top w:val="none" w:sz="0" w:space="0" w:color="auto"/>
        <w:left w:val="none" w:sz="0" w:space="0" w:color="auto"/>
        <w:bottom w:val="none" w:sz="0" w:space="0" w:color="auto"/>
        <w:right w:val="none" w:sz="0" w:space="0" w:color="auto"/>
      </w:divBdr>
    </w:div>
    <w:div w:id="1139612844">
      <w:bodyDiv w:val="1"/>
      <w:marLeft w:val="0"/>
      <w:marRight w:val="0"/>
      <w:marTop w:val="0"/>
      <w:marBottom w:val="0"/>
      <w:divBdr>
        <w:top w:val="none" w:sz="0" w:space="0" w:color="auto"/>
        <w:left w:val="none" w:sz="0" w:space="0" w:color="auto"/>
        <w:bottom w:val="none" w:sz="0" w:space="0" w:color="auto"/>
        <w:right w:val="none" w:sz="0" w:space="0" w:color="auto"/>
      </w:divBdr>
    </w:div>
    <w:div w:id="1143229940">
      <w:bodyDiv w:val="1"/>
      <w:marLeft w:val="0"/>
      <w:marRight w:val="0"/>
      <w:marTop w:val="0"/>
      <w:marBottom w:val="0"/>
      <w:divBdr>
        <w:top w:val="none" w:sz="0" w:space="0" w:color="auto"/>
        <w:left w:val="none" w:sz="0" w:space="0" w:color="auto"/>
        <w:bottom w:val="none" w:sz="0" w:space="0" w:color="auto"/>
        <w:right w:val="none" w:sz="0" w:space="0" w:color="auto"/>
      </w:divBdr>
    </w:div>
    <w:div w:id="1144390629">
      <w:bodyDiv w:val="1"/>
      <w:marLeft w:val="0"/>
      <w:marRight w:val="0"/>
      <w:marTop w:val="0"/>
      <w:marBottom w:val="0"/>
      <w:divBdr>
        <w:top w:val="none" w:sz="0" w:space="0" w:color="auto"/>
        <w:left w:val="none" w:sz="0" w:space="0" w:color="auto"/>
        <w:bottom w:val="none" w:sz="0" w:space="0" w:color="auto"/>
        <w:right w:val="none" w:sz="0" w:space="0" w:color="auto"/>
      </w:divBdr>
    </w:div>
    <w:div w:id="1147824803">
      <w:bodyDiv w:val="1"/>
      <w:marLeft w:val="0"/>
      <w:marRight w:val="0"/>
      <w:marTop w:val="0"/>
      <w:marBottom w:val="0"/>
      <w:divBdr>
        <w:top w:val="none" w:sz="0" w:space="0" w:color="auto"/>
        <w:left w:val="none" w:sz="0" w:space="0" w:color="auto"/>
        <w:bottom w:val="none" w:sz="0" w:space="0" w:color="auto"/>
        <w:right w:val="none" w:sz="0" w:space="0" w:color="auto"/>
      </w:divBdr>
    </w:div>
    <w:div w:id="1148715552">
      <w:bodyDiv w:val="1"/>
      <w:marLeft w:val="0"/>
      <w:marRight w:val="0"/>
      <w:marTop w:val="0"/>
      <w:marBottom w:val="0"/>
      <w:divBdr>
        <w:top w:val="none" w:sz="0" w:space="0" w:color="auto"/>
        <w:left w:val="none" w:sz="0" w:space="0" w:color="auto"/>
        <w:bottom w:val="none" w:sz="0" w:space="0" w:color="auto"/>
        <w:right w:val="none" w:sz="0" w:space="0" w:color="auto"/>
      </w:divBdr>
    </w:div>
    <w:div w:id="1149053650">
      <w:bodyDiv w:val="1"/>
      <w:marLeft w:val="0"/>
      <w:marRight w:val="0"/>
      <w:marTop w:val="0"/>
      <w:marBottom w:val="0"/>
      <w:divBdr>
        <w:top w:val="none" w:sz="0" w:space="0" w:color="auto"/>
        <w:left w:val="none" w:sz="0" w:space="0" w:color="auto"/>
        <w:bottom w:val="none" w:sz="0" w:space="0" w:color="auto"/>
        <w:right w:val="none" w:sz="0" w:space="0" w:color="auto"/>
      </w:divBdr>
    </w:div>
    <w:div w:id="1149132970">
      <w:bodyDiv w:val="1"/>
      <w:marLeft w:val="0"/>
      <w:marRight w:val="0"/>
      <w:marTop w:val="0"/>
      <w:marBottom w:val="0"/>
      <w:divBdr>
        <w:top w:val="none" w:sz="0" w:space="0" w:color="auto"/>
        <w:left w:val="none" w:sz="0" w:space="0" w:color="auto"/>
        <w:bottom w:val="none" w:sz="0" w:space="0" w:color="auto"/>
        <w:right w:val="none" w:sz="0" w:space="0" w:color="auto"/>
      </w:divBdr>
    </w:div>
    <w:div w:id="1152481338">
      <w:bodyDiv w:val="1"/>
      <w:marLeft w:val="0"/>
      <w:marRight w:val="0"/>
      <w:marTop w:val="0"/>
      <w:marBottom w:val="0"/>
      <w:divBdr>
        <w:top w:val="none" w:sz="0" w:space="0" w:color="auto"/>
        <w:left w:val="none" w:sz="0" w:space="0" w:color="auto"/>
        <w:bottom w:val="none" w:sz="0" w:space="0" w:color="auto"/>
        <w:right w:val="none" w:sz="0" w:space="0" w:color="auto"/>
      </w:divBdr>
    </w:div>
    <w:div w:id="1153064305">
      <w:bodyDiv w:val="1"/>
      <w:marLeft w:val="0"/>
      <w:marRight w:val="0"/>
      <w:marTop w:val="0"/>
      <w:marBottom w:val="0"/>
      <w:divBdr>
        <w:top w:val="none" w:sz="0" w:space="0" w:color="auto"/>
        <w:left w:val="none" w:sz="0" w:space="0" w:color="auto"/>
        <w:bottom w:val="none" w:sz="0" w:space="0" w:color="auto"/>
        <w:right w:val="none" w:sz="0" w:space="0" w:color="auto"/>
      </w:divBdr>
    </w:div>
    <w:div w:id="1153376425">
      <w:bodyDiv w:val="1"/>
      <w:marLeft w:val="0"/>
      <w:marRight w:val="0"/>
      <w:marTop w:val="0"/>
      <w:marBottom w:val="0"/>
      <w:divBdr>
        <w:top w:val="none" w:sz="0" w:space="0" w:color="auto"/>
        <w:left w:val="none" w:sz="0" w:space="0" w:color="auto"/>
        <w:bottom w:val="none" w:sz="0" w:space="0" w:color="auto"/>
        <w:right w:val="none" w:sz="0" w:space="0" w:color="auto"/>
      </w:divBdr>
    </w:div>
    <w:div w:id="1154301010">
      <w:bodyDiv w:val="1"/>
      <w:marLeft w:val="0"/>
      <w:marRight w:val="0"/>
      <w:marTop w:val="0"/>
      <w:marBottom w:val="0"/>
      <w:divBdr>
        <w:top w:val="none" w:sz="0" w:space="0" w:color="auto"/>
        <w:left w:val="none" w:sz="0" w:space="0" w:color="auto"/>
        <w:bottom w:val="none" w:sz="0" w:space="0" w:color="auto"/>
        <w:right w:val="none" w:sz="0" w:space="0" w:color="auto"/>
      </w:divBdr>
    </w:div>
    <w:div w:id="1155024669">
      <w:bodyDiv w:val="1"/>
      <w:marLeft w:val="0"/>
      <w:marRight w:val="0"/>
      <w:marTop w:val="0"/>
      <w:marBottom w:val="0"/>
      <w:divBdr>
        <w:top w:val="none" w:sz="0" w:space="0" w:color="auto"/>
        <w:left w:val="none" w:sz="0" w:space="0" w:color="auto"/>
        <w:bottom w:val="none" w:sz="0" w:space="0" w:color="auto"/>
        <w:right w:val="none" w:sz="0" w:space="0" w:color="auto"/>
      </w:divBdr>
    </w:div>
    <w:div w:id="1155729924">
      <w:bodyDiv w:val="1"/>
      <w:marLeft w:val="0"/>
      <w:marRight w:val="0"/>
      <w:marTop w:val="0"/>
      <w:marBottom w:val="0"/>
      <w:divBdr>
        <w:top w:val="none" w:sz="0" w:space="0" w:color="auto"/>
        <w:left w:val="none" w:sz="0" w:space="0" w:color="auto"/>
        <w:bottom w:val="none" w:sz="0" w:space="0" w:color="auto"/>
        <w:right w:val="none" w:sz="0" w:space="0" w:color="auto"/>
      </w:divBdr>
    </w:div>
    <w:div w:id="1155759662">
      <w:bodyDiv w:val="1"/>
      <w:marLeft w:val="0"/>
      <w:marRight w:val="0"/>
      <w:marTop w:val="0"/>
      <w:marBottom w:val="0"/>
      <w:divBdr>
        <w:top w:val="none" w:sz="0" w:space="0" w:color="auto"/>
        <w:left w:val="none" w:sz="0" w:space="0" w:color="auto"/>
        <w:bottom w:val="none" w:sz="0" w:space="0" w:color="auto"/>
        <w:right w:val="none" w:sz="0" w:space="0" w:color="auto"/>
      </w:divBdr>
    </w:div>
    <w:div w:id="1158493257">
      <w:bodyDiv w:val="1"/>
      <w:marLeft w:val="0"/>
      <w:marRight w:val="0"/>
      <w:marTop w:val="0"/>
      <w:marBottom w:val="0"/>
      <w:divBdr>
        <w:top w:val="none" w:sz="0" w:space="0" w:color="auto"/>
        <w:left w:val="none" w:sz="0" w:space="0" w:color="auto"/>
        <w:bottom w:val="none" w:sz="0" w:space="0" w:color="auto"/>
        <w:right w:val="none" w:sz="0" w:space="0" w:color="auto"/>
      </w:divBdr>
    </w:div>
    <w:div w:id="1160317355">
      <w:bodyDiv w:val="1"/>
      <w:marLeft w:val="0"/>
      <w:marRight w:val="0"/>
      <w:marTop w:val="0"/>
      <w:marBottom w:val="0"/>
      <w:divBdr>
        <w:top w:val="none" w:sz="0" w:space="0" w:color="auto"/>
        <w:left w:val="none" w:sz="0" w:space="0" w:color="auto"/>
        <w:bottom w:val="none" w:sz="0" w:space="0" w:color="auto"/>
        <w:right w:val="none" w:sz="0" w:space="0" w:color="auto"/>
      </w:divBdr>
      <w:divsChild>
        <w:div w:id="1859153562">
          <w:marLeft w:val="547"/>
          <w:marRight w:val="0"/>
          <w:marTop w:val="106"/>
          <w:marBottom w:val="0"/>
          <w:divBdr>
            <w:top w:val="none" w:sz="0" w:space="0" w:color="auto"/>
            <w:left w:val="none" w:sz="0" w:space="0" w:color="auto"/>
            <w:bottom w:val="none" w:sz="0" w:space="0" w:color="auto"/>
            <w:right w:val="none" w:sz="0" w:space="0" w:color="auto"/>
          </w:divBdr>
        </w:div>
      </w:divsChild>
    </w:div>
    <w:div w:id="1161195150">
      <w:bodyDiv w:val="1"/>
      <w:marLeft w:val="0"/>
      <w:marRight w:val="0"/>
      <w:marTop w:val="0"/>
      <w:marBottom w:val="0"/>
      <w:divBdr>
        <w:top w:val="none" w:sz="0" w:space="0" w:color="auto"/>
        <w:left w:val="none" w:sz="0" w:space="0" w:color="auto"/>
        <w:bottom w:val="none" w:sz="0" w:space="0" w:color="auto"/>
        <w:right w:val="none" w:sz="0" w:space="0" w:color="auto"/>
      </w:divBdr>
    </w:div>
    <w:div w:id="1161896805">
      <w:bodyDiv w:val="1"/>
      <w:marLeft w:val="0"/>
      <w:marRight w:val="0"/>
      <w:marTop w:val="0"/>
      <w:marBottom w:val="0"/>
      <w:divBdr>
        <w:top w:val="none" w:sz="0" w:space="0" w:color="auto"/>
        <w:left w:val="none" w:sz="0" w:space="0" w:color="auto"/>
        <w:bottom w:val="none" w:sz="0" w:space="0" w:color="auto"/>
        <w:right w:val="none" w:sz="0" w:space="0" w:color="auto"/>
      </w:divBdr>
    </w:div>
    <w:div w:id="1164007267">
      <w:bodyDiv w:val="1"/>
      <w:marLeft w:val="0"/>
      <w:marRight w:val="0"/>
      <w:marTop w:val="0"/>
      <w:marBottom w:val="0"/>
      <w:divBdr>
        <w:top w:val="none" w:sz="0" w:space="0" w:color="auto"/>
        <w:left w:val="none" w:sz="0" w:space="0" w:color="auto"/>
        <w:bottom w:val="none" w:sz="0" w:space="0" w:color="auto"/>
        <w:right w:val="none" w:sz="0" w:space="0" w:color="auto"/>
      </w:divBdr>
    </w:div>
    <w:div w:id="1164516205">
      <w:bodyDiv w:val="1"/>
      <w:marLeft w:val="0"/>
      <w:marRight w:val="0"/>
      <w:marTop w:val="0"/>
      <w:marBottom w:val="0"/>
      <w:divBdr>
        <w:top w:val="none" w:sz="0" w:space="0" w:color="auto"/>
        <w:left w:val="none" w:sz="0" w:space="0" w:color="auto"/>
        <w:bottom w:val="none" w:sz="0" w:space="0" w:color="auto"/>
        <w:right w:val="none" w:sz="0" w:space="0" w:color="auto"/>
      </w:divBdr>
    </w:div>
    <w:div w:id="1165239595">
      <w:bodyDiv w:val="1"/>
      <w:marLeft w:val="0"/>
      <w:marRight w:val="0"/>
      <w:marTop w:val="0"/>
      <w:marBottom w:val="0"/>
      <w:divBdr>
        <w:top w:val="none" w:sz="0" w:space="0" w:color="auto"/>
        <w:left w:val="none" w:sz="0" w:space="0" w:color="auto"/>
        <w:bottom w:val="none" w:sz="0" w:space="0" w:color="auto"/>
        <w:right w:val="none" w:sz="0" w:space="0" w:color="auto"/>
      </w:divBdr>
    </w:div>
    <w:div w:id="1165509958">
      <w:bodyDiv w:val="1"/>
      <w:marLeft w:val="0"/>
      <w:marRight w:val="0"/>
      <w:marTop w:val="0"/>
      <w:marBottom w:val="0"/>
      <w:divBdr>
        <w:top w:val="none" w:sz="0" w:space="0" w:color="auto"/>
        <w:left w:val="none" w:sz="0" w:space="0" w:color="auto"/>
        <w:bottom w:val="none" w:sz="0" w:space="0" w:color="auto"/>
        <w:right w:val="none" w:sz="0" w:space="0" w:color="auto"/>
      </w:divBdr>
    </w:div>
    <w:div w:id="1165634136">
      <w:bodyDiv w:val="1"/>
      <w:marLeft w:val="0"/>
      <w:marRight w:val="0"/>
      <w:marTop w:val="0"/>
      <w:marBottom w:val="0"/>
      <w:divBdr>
        <w:top w:val="none" w:sz="0" w:space="0" w:color="auto"/>
        <w:left w:val="none" w:sz="0" w:space="0" w:color="auto"/>
        <w:bottom w:val="none" w:sz="0" w:space="0" w:color="auto"/>
        <w:right w:val="none" w:sz="0" w:space="0" w:color="auto"/>
      </w:divBdr>
    </w:div>
    <w:div w:id="1167474366">
      <w:bodyDiv w:val="1"/>
      <w:marLeft w:val="0"/>
      <w:marRight w:val="0"/>
      <w:marTop w:val="0"/>
      <w:marBottom w:val="0"/>
      <w:divBdr>
        <w:top w:val="none" w:sz="0" w:space="0" w:color="auto"/>
        <w:left w:val="none" w:sz="0" w:space="0" w:color="auto"/>
        <w:bottom w:val="none" w:sz="0" w:space="0" w:color="auto"/>
        <w:right w:val="none" w:sz="0" w:space="0" w:color="auto"/>
      </w:divBdr>
    </w:div>
    <w:div w:id="1167676420">
      <w:bodyDiv w:val="1"/>
      <w:marLeft w:val="0"/>
      <w:marRight w:val="0"/>
      <w:marTop w:val="0"/>
      <w:marBottom w:val="0"/>
      <w:divBdr>
        <w:top w:val="none" w:sz="0" w:space="0" w:color="auto"/>
        <w:left w:val="none" w:sz="0" w:space="0" w:color="auto"/>
        <w:bottom w:val="none" w:sz="0" w:space="0" w:color="auto"/>
        <w:right w:val="none" w:sz="0" w:space="0" w:color="auto"/>
      </w:divBdr>
    </w:div>
    <w:div w:id="1173371376">
      <w:bodyDiv w:val="1"/>
      <w:marLeft w:val="0"/>
      <w:marRight w:val="0"/>
      <w:marTop w:val="0"/>
      <w:marBottom w:val="0"/>
      <w:divBdr>
        <w:top w:val="none" w:sz="0" w:space="0" w:color="auto"/>
        <w:left w:val="none" w:sz="0" w:space="0" w:color="auto"/>
        <w:bottom w:val="none" w:sz="0" w:space="0" w:color="auto"/>
        <w:right w:val="none" w:sz="0" w:space="0" w:color="auto"/>
      </w:divBdr>
    </w:div>
    <w:div w:id="1177503161">
      <w:bodyDiv w:val="1"/>
      <w:marLeft w:val="0"/>
      <w:marRight w:val="0"/>
      <w:marTop w:val="0"/>
      <w:marBottom w:val="0"/>
      <w:divBdr>
        <w:top w:val="none" w:sz="0" w:space="0" w:color="auto"/>
        <w:left w:val="none" w:sz="0" w:space="0" w:color="auto"/>
        <w:bottom w:val="none" w:sz="0" w:space="0" w:color="auto"/>
        <w:right w:val="none" w:sz="0" w:space="0" w:color="auto"/>
      </w:divBdr>
    </w:div>
    <w:div w:id="1178619358">
      <w:bodyDiv w:val="1"/>
      <w:marLeft w:val="0"/>
      <w:marRight w:val="0"/>
      <w:marTop w:val="0"/>
      <w:marBottom w:val="0"/>
      <w:divBdr>
        <w:top w:val="none" w:sz="0" w:space="0" w:color="auto"/>
        <w:left w:val="none" w:sz="0" w:space="0" w:color="auto"/>
        <w:bottom w:val="none" w:sz="0" w:space="0" w:color="auto"/>
        <w:right w:val="none" w:sz="0" w:space="0" w:color="auto"/>
      </w:divBdr>
    </w:div>
    <w:div w:id="1179464814">
      <w:bodyDiv w:val="1"/>
      <w:marLeft w:val="0"/>
      <w:marRight w:val="0"/>
      <w:marTop w:val="0"/>
      <w:marBottom w:val="0"/>
      <w:divBdr>
        <w:top w:val="none" w:sz="0" w:space="0" w:color="auto"/>
        <w:left w:val="none" w:sz="0" w:space="0" w:color="auto"/>
        <w:bottom w:val="none" w:sz="0" w:space="0" w:color="auto"/>
        <w:right w:val="none" w:sz="0" w:space="0" w:color="auto"/>
      </w:divBdr>
    </w:div>
    <w:div w:id="1179933258">
      <w:bodyDiv w:val="1"/>
      <w:marLeft w:val="0"/>
      <w:marRight w:val="0"/>
      <w:marTop w:val="0"/>
      <w:marBottom w:val="0"/>
      <w:divBdr>
        <w:top w:val="none" w:sz="0" w:space="0" w:color="auto"/>
        <w:left w:val="none" w:sz="0" w:space="0" w:color="auto"/>
        <w:bottom w:val="none" w:sz="0" w:space="0" w:color="auto"/>
        <w:right w:val="none" w:sz="0" w:space="0" w:color="auto"/>
      </w:divBdr>
    </w:div>
    <w:div w:id="1180311573">
      <w:bodyDiv w:val="1"/>
      <w:marLeft w:val="0"/>
      <w:marRight w:val="0"/>
      <w:marTop w:val="0"/>
      <w:marBottom w:val="0"/>
      <w:divBdr>
        <w:top w:val="none" w:sz="0" w:space="0" w:color="auto"/>
        <w:left w:val="none" w:sz="0" w:space="0" w:color="auto"/>
        <w:bottom w:val="none" w:sz="0" w:space="0" w:color="auto"/>
        <w:right w:val="none" w:sz="0" w:space="0" w:color="auto"/>
      </w:divBdr>
    </w:div>
    <w:div w:id="1180662462">
      <w:bodyDiv w:val="1"/>
      <w:marLeft w:val="0"/>
      <w:marRight w:val="0"/>
      <w:marTop w:val="0"/>
      <w:marBottom w:val="0"/>
      <w:divBdr>
        <w:top w:val="none" w:sz="0" w:space="0" w:color="auto"/>
        <w:left w:val="none" w:sz="0" w:space="0" w:color="auto"/>
        <w:bottom w:val="none" w:sz="0" w:space="0" w:color="auto"/>
        <w:right w:val="none" w:sz="0" w:space="0" w:color="auto"/>
      </w:divBdr>
    </w:div>
    <w:div w:id="1182552891">
      <w:bodyDiv w:val="1"/>
      <w:marLeft w:val="0"/>
      <w:marRight w:val="0"/>
      <w:marTop w:val="0"/>
      <w:marBottom w:val="0"/>
      <w:divBdr>
        <w:top w:val="none" w:sz="0" w:space="0" w:color="auto"/>
        <w:left w:val="none" w:sz="0" w:space="0" w:color="auto"/>
        <w:bottom w:val="none" w:sz="0" w:space="0" w:color="auto"/>
        <w:right w:val="none" w:sz="0" w:space="0" w:color="auto"/>
      </w:divBdr>
    </w:div>
    <w:div w:id="1183662272">
      <w:bodyDiv w:val="1"/>
      <w:marLeft w:val="0"/>
      <w:marRight w:val="0"/>
      <w:marTop w:val="0"/>
      <w:marBottom w:val="0"/>
      <w:divBdr>
        <w:top w:val="none" w:sz="0" w:space="0" w:color="auto"/>
        <w:left w:val="none" w:sz="0" w:space="0" w:color="auto"/>
        <w:bottom w:val="none" w:sz="0" w:space="0" w:color="auto"/>
        <w:right w:val="none" w:sz="0" w:space="0" w:color="auto"/>
      </w:divBdr>
    </w:div>
    <w:div w:id="1184366770">
      <w:bodyDiv w:val="1"/>
      <w:marLeft w:val="0"/>
      <w:marRight w:val="0"/>
      <w:marTop w:val="0"/>
      <w:marBottom w:val="0"/>
      <w:divBdr>
        <w:top w:val="none" w:sz="0" w:space="0" w:color="auto"/>
        <w:left w:val="none" w:sz="0" w:space="0" w:color="auto"/>
        <w:bottom w:val="none" w:sz="0" w:space="0" w:color="auto"/>
        <w:right w:val="none" w:sz="0" w:space="0" w:color="auto"/>
      </w:divBdr>
    </w:div>
    <w:div w:id="1184828892">
      <w:bodyDiv w:val="1"/>
      <w:marLeft w:val="0"/>
      <w:marRight w:val="0"/>
      <w:marTop w:val="0"/>
      <w:marBottom w:val="0"/>
      <w:divBdr>
        <w:top w:val="none" w:sz="0" w:space="0" w:color="auto"/>
        <w:left w:val="none" w:sz="0" w:space="0" w:color="auto"/>
        <w:bottom w:val="none" w:sz="0" w:space="0" w:color="auto"/>
        <w:right w:val="none" w:sz="0" w:space="0" w:color="auto"/>
      </w:divBdr>
    </w:div>
    <w:div w:id="1186600204">
      <w:bodyDiv w:val="1"/>
      <w:marLeft w:val="0"/>
      <w:marRight w:val="0"/>
      <w:marTop w:val="0"/>
      <w:marBottom w:val="0"/>
      <w:divBdr>
        <w:top w:val="none" w:sz="0" w:space="0" w:color="auto"/>
        <w:left w:val="none" w:sz="0" w:space="0" w:color="auto"/>
        <w:bottom w:val="none" w:sz="0" w:space="0" w:color="auto"/>
        <w:right w:val="none" w:sz="0" w:space="0" w:color="auto"/>
      </w:divBdr>
    </w:div>
    <w:div w:id="1186601879">
      <w:bodyDiv w:val="1"/>
      <w:marLeft w:val="0"/>
      <w:marRight w:val="0"/>
      <w:marTop w:val="0"/>
      <w:marBottom w:val="0"/>
      <w:divBdr>
        <w:top w:val="none" w:sz="0" w:space="0" w:color="auto"/>
        <w:left w:val="none" w:sz="0" w:space="0" w:color="auto"/>
        <w:bottom w:val="none" w:sz="0" w:space="0" w:color="auto"/>
        <w:right w:val="none" w:sz="0" w:space="0" w:color="auto"/>
      </w:divBdr>
    </w:div>
    <w:div w:id="1193567819">
      <w:bodyDiv w:val="1"/>
      <w:marLeft w:val="0"/>
      <w:marRight w:val="0"/>
      <w:marTop w:val="0"/>
      <w:marBottom w:val="0"/>
      <w:divBdr>
        <w:top w:val="none" w:sz="0" w:space="0" w:color="auto"/>
        <w:left w:val="none" w:sz="0" w:space="0" w:color="auto"/>
        <w:bottom w:val="none" w:sz="0" w:space="0" w:color="auto"/>
        <w:right w:val="none" w:sz="0" w:space="0" w:color="auto"/>
      </w:divBdr>
    </w:div>
    <w:div w:id="1193569634">
      <w:bodyDiv w:val="1"/>
      <w:marLeft w:val="0"/>
      <w:marRight w:val="0"/>
      <w:marTop w:val="0"/>
      <w:marBottom w:val="0"/>
      <w:divBdr>
        <w:top w:val="none" w:sz="0" w:space="0" w:color="auto"/>
        <w:left w:val="none" w:sz="0" w:space="0" w:color="auto"/>
        <w:bottom w:val="none" w:sz="0" w:space="0" w:color="auto"/>
        <w:right w:val="none" w:sz="0" w:space="0" w:color="auto"/>
      </w:divBdr>
      <w:divsChild>
        <w:div w:id="329219950">
          <w:marLeft w:val="0"/>
          <w:marRight w:val="0"/>
          <w:marTop w:val="0"/>
          <w:marBottom w:val="0"/>
          <w:divBdr>
            <w:top w:val="none" w:sz="0" w:space="0" w:color="auto"/>
            <w:left w:val="none" w:sz="0" w:space="0" w:color="auto"/>
            <w:bottom w:val="none" w:sz="0" w:space="0" w:color="auto"/>
            <w:right w:val="none" w:sz="0" w:space="0" w:color="auto"/>
          </w:divBdr>
          <w:divsChild>
            <w:div w:id="1902255850">
              <w:marLeft w:val="0"/>
              <w:marRight w:val="0"/>
              <w:marTop w:val="0"/>
              <w:marBottom w:val="0"/>
              <w:divBdr>
                <w:top w:val="none" w:sz="0" w:space="0" w:color="auto"/>
                <w:left w:val="none" w:sz="0" w:space="0" w:color="auto"/>
                <w:bottom w:val="none" w:sz="0" w:space="0" w:color="auto"/>
                <w:right w:val="none" w:sz="0" w:space="0" w:color="auto"/>
              </w:divBdr>
              <w:divsChild>
                <w:div w:id="2125417870">
                  <w:marLeft w:val="0"/>
                  <w:marRight w:val="0"/>
                  <w:marTop w:val="0"/>
                  <w:marBottom w:val="0"/>
                  <w:divBdr>
                    <w:top w:val="none" w:sz="0" w:space="0" w:color="auto"/>
                    <w:left w:val="none" w:sz="0" w:space="0" w:color="auto"/>
                    <w:bottom w:val="none" w:sz="0" w:space="0" w:color="auto"/>
                    <w:right w:val="none" w:sz="0" w:space="0" w:color="auto"/>
                  </w:divBdr>
                  <w:divsChild>
                    <w:div w:id="27113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1952">
      <w:bodyDiv w:val="1"/>
      <w:marLeft w:val="0"/>
      <w:marRight w:val="0"/>
      <w:marTop w:val="0"/>
      <w:marBottom w:val="0"/>
      <w:divBdr>
        <w:top w:val="none" w:sz="0" w:space="0" w:color="auto"/>
        <w:left w:val="none" w:sz="0" w:space="0" w:color="auto"/>
        <w:bottom w:val="none" w:sz="0" w:space="0" w:color="auto"/>
        <w:right w:val="none" w:sz="0" w:space="0" w:color="auto"/>
      </w:divBdr>
    </w:div>
    <w:div w:id="1197158326">
      <w:bodyDiv w:val="1"/>
      <w:marLeft w:val="0"/>
      <w:marRight w:val="0"/>
      <w:marTop w:val="0"/>
      <w:marBottom w:val="0"/>
      <w:divBdr>
        <w:top w:val="none" w:sz="0" w:space="0" w:color="auto"/>
        <w:left w:val="none" w:sz="0" w:space="0" w:color="auto"/>
        <w:bottom w:val="none" w:sz="0" w:space="0" w:color="auto"/>
        <w:right w:val="none" w:sz="0" w:space="0" w:color="auto"/>
      </w:divBdr>
    </w:div>
    <w:div w:id="1197163596">
      <w:bodyDiv w:val="1"/>
      <w:marLeft w:val="0"/>
      <w:marRight w:val="0"/>
      <w:marTop w:val="0"/>
      <w:marBottom w:val="0"/>
      <w:divBdr>
        <w:top w:val="none" w:sz="0" w:space="0" w:color="auto"/>
        <w:left w:val="none" w:sz="0" w:space="0" w:color="auto"/>
        <w:bottom w:val="none" w:sz="0" w:space="0" w:color="auto"/>
        <w:right w:val="none" w:sz="0" w:space="0" w:color="auto"/>
      </w:divBdr>
    </w:div>
    <w:div w:id="1198355984">
      <w:bodyDiv w:val="1"/>
      <w:marLeft w:val="0"/>
      <w:marRight w:val="0"/>
      <w:marTop w:val="0"/>
      <w:marBottom w:val="0"/>
      <w:divBdr>
        <w:top w:val="none" w:sz="0" w:space="0" w:color="auto"/>
        <w:left w:val="none" w:sz="0" w:space="0" w:color="auto"/>
        <w:bottom w:val="none" w:sz="0" w:space="0" w:color="auto"/>
        <w:right w:val="none" w:sz="0" w:space="0" w:color="auto"/>
      </w:divBdr>
    </w:div>
    <w:div w:id="1201819583">
      <w:bodyDiv w:val="1"/>
      <w:marLeft w:val="0"/>
      <w:marRight w:val="0"/>
      <w:marTop w:val="0"/>
      <w:marBottom w:val="0"/>
      <w:divBdr>
        <w:top w:val="none" w:sz="0" w:space="0" w:color="auto"/>
        <w:left w:val="none" w:sz="0" w:space="0" w:color="auto"/>
        <w:bottom w:val="none" w:sz="0" w:space="0" w:color="auto"/>
        <w:right w:val="none" w:sz="0" w:space="0" w:color="auto"/>
      </w:divBdr>
    </w:div>
    <w:div w:id="1204713861">
      <w:bodyDiv w:val="1"/>
      <w:marLeft w:val="0"/>
      <w:marRight w:val="0"/>
      <w:marTop w:val="0"/>
      <w:marBottom w:val="0"/>
      <w:divBdr>
        <w:top w:val="none" w:sz="0" w:space="0" w:color="auto"/>
        <w:left w:val="none" w:sz="0" w:space="0" w:color="auto"/>
        <w:bottom w:val="none" w:sz="0" w:space="0" w:color="auto"/>
        <w:right w:val="none" w:sz="0" w:space="0" w:color="auto"/>
      </w:divBdr>
    </w:div>
    <w:div w:id="1205407599">
      <w:bodyDiv w:val="1"/>
      <w:marLeft w:val="0"/>
      <w:marRight w:val="0"/>
      <w:marTop w:val="0"/>
      <w:marBottom w:val="0"/>
      <w:divBdr>
        <w:top w:val="none" w:sz="0" w:space="0" w:color="auto"/>
        <w:left w:val="none" w:sz="0" w:space="0" w:color="auto"/>
        <w:bottom w:val="none" w:sz="0" w:space="0" w:color="auto"/>
        <w:right w:val="none" w:sz="0" w:space="0" w:color="auto"/>
      </w:divBdr>
    </w:div>
    <w:div w:id="1205605090">
      <w:bodyDiv w:val="1"/>
      <w:marLeft w:val="0"/>
      <w:marRight w:val="0"/>
      <w:marTop w:val="0"/>
      <w:marBottom w:val="0"/>
      <w:divBdr>
        <w:top w:val="none" w:sz="0" w:space="0" w:color="auto"/>
        <w:left w:val="none" w:sz="0" w:space="0" w:color="auto"/>
        <w:bottom w:val="none" w:sz="0" w:space="0" w:color="auto"/>
        <w:right w:val="none" w:sz="0" w:space="0" w:color="auto"/>
      </w:divBdr>
    </w:div>
    <w:div w:id="1205825039">
      <w:bodyDiv w:val="1"/>
      <w:marLeft w:val="0"/>
      <w:marRight w:val="0"/>
      <w:marTop w:val="0"/>
      <w:marBottom w:val="0"/>
      <w:divBdr>
        <w:top w:val="none" w:sz="0" w:space="0" w:color="auto"/>
        <w:left w:val="none" w:sz="0" w:space="0" w:color="auto"/>
        <w:bottom w:val="none" w:sz="0" w:space="0" w:color="auto"/>
        <w:right w:val="none" w:sz="0" w:space="0" w:color="auto"/>
      </w:divBdr>
    </w:div>
    <w:div w:id="1206941421">
      <w:bodyDiv w:val="1"/>
      <w:marLeft w:val="0"/>
      <w:marRight w:val="0"/>
      <w:marTop w:val="0"/>
      <w:marBottom w:val="0"/>
      <w:divBdr>
        <w:top w:val="none" w:sz="0" w:space="0" w:color="auto"/>
        <w:left w:val="none" w:sz="0" w:space="0" w:color="auto"/>
        <w:bottom w:val="none" w:sz="0" w:space="0" w:color="auto"/>
        <w:right w:val="none" w:sz="0" w:space="0" w:color="auto"/>
      </w:divBdr>
    </w:div>
    <w:div w:id="1208294913">
      <w:bodyDiv w:val="1"/>
      <w:marLeft w:val="0"/>
      <w:marRight w:val="0"/>
      <w:marTop w:val="0"/>
      <w:marBottom w:val="0"/>
      <w:divBdr>
        <w:top w:val="none" w:sz="0" w:space="0" w:color="auto"/>
        <w:left w:val="none" w:sz="0" w:space="0" w:color="auto"/>
        <w:bottom w:val="none" w:sz="0" w:space="0" w:color="auto"/>
        <w:right w:val="none" w:sz="0" w:space="0" w:color="auto"/>
      </w:divBdr>
    </w:div>
    <w:div w:id="1208296625">
      <w:bodyDiv w:val="1"/>
      <w:marLeft w:val="0"/>
      <w:marRight w:val="0"/>
      <w:marTop w:val="0"/>
      <w:marBottom w:val="0"/>
      <w:divBdr>
        <w:top w:val="none" w:sz="0" w:space="0" w:color="auto"/>
        <w:left w:val="none" w:sz="0" w:space="0" w:color="auto"/>
        <w:bottom w:val="none" w:sz="0" w:space="0" w:color="auto"/>
        <w:right w:val="none" w:sz="0" w:space="0" w:color="auto"/>
      </w:divBdr>
    </w:div>
    <w:div w:id="1210610097">
      <w:bodyDiv w:val="1"/>
      <w:marLeft w:val="0"/>
      <w:marRight w:val="0"/>
      <w:marTop w:val="0"/>
      <w:marBottom w:val="0"/>
      <w:divBdr>
        <w:top w:val="none" w:sz="0" w:space="0" w:color="auto"/>
        <w:left w:val="none" w:sz="0" w:space="0" w:color="auto"/>
        <w:bottom w:val="none" w:sz="0" w:space="0" w:color="auto"/>
        <w:right w:val="none" w:sz="0" w:space="0" w:color="auto"/>
      </w:divBdr>
    </w:div>
    <w:div w:id="1211108824">
      <w:bodyDiv w:val="1"/>
      <w:marLeft w:val="0"/>
      <w:marRight w:val="0"/>
      <w:marTop w:val="0"/>
      <w:marBottom w:val="0"/>
      <w:divBdr>
        <w:top w:val="none" w:sz="0" w:space="0" w:color="auto"/>
        <w:left w:val="none" w:sz="0" w:space="0" w:color="auto"/>
        <w:bottom w:val="none" w:sz="0" w:space="0" w:color="auto"/>
        <w:right w:val="none" w:sz="0" w:space="0" w:color="auto"/>
      </w:divBdr>
    </w:div>
    <w:div w:id="1211188473">
      <w:bodyDiv w:val="1"/>
      <w:marLeft w:val="0"/>
      <w:marRight w:val="0"/>
      <w:marTop w:val="0"/>
      <w:marBottom w:val="0"/>
      <w:divBdr>
        <w:top w:val="none" w:sz="0" w:space="0" w:color="auto"/>
        <w:left w:val="none" w:sz="0" w:space="0" w:color="auto"/>
        <w:bottom w:val="none" w:sz="0" w:space="0" w:color="auto"/>
        <w:right w:val="none" w:sz="0" w:space="0" w:color="auto"/>
      </w:divBdr>
    </w:div>
    <w:div w:id="1212182802">
      <w:bodyDiv w:val="1"/>
      <w:marLeft w:val="0"/>
      <w:marRight w:val="0"/>
      <w:marTop w:val="0"/>
      <w:marBottom w:val="0"/>
      <w:divBdr>
        <w:top w:val="none" w:sz="0" w:space="0" w:color="auto"/>
        <w:left w:val="none" w:sz="0" w:space="0" w:color="auto"/>
        <w:bottom w:val="none" w:sz="0" w:space="0" w:color="auto"/>
        <w:right w:val="none" w:sz="0" w:space="0" w:color="auto"/>
      </w:divBdr>
    </w:div>
    <w:div w:id="1213037895">
      <w:bodyDiv w:val="1"/>
      <w:marLeft w:val="0"/>
      <w:marRight w:val="0"/>
      <w:marTop w:val="0"/>
      <w:marBottom w:val="0"/>
      <w:divBdr>
        <w:top w:val="none" w:sz="0" w:space="0" w:color="auto"/>
        <w:left w:val="none" w:sz="0" w:space="0" w:color="auto"/>
        <w:bottom w:val="none" w:sz="0" w:space="0" w:color="auto"/>
        <w:right w:val="none" w:sz="0" w:space="0" w:color="auto"/>
      </w:divBdr>
    </w:div>
    <w:div w:id="1214152112">
      <w:bodyDiv w:val="1"/>
      <w:marLeft w:val="0"/>
      <w:marRight w:val="0"/>
      <w:marTop w:val="0"/>
      <w:marBottom w:val="0"/>
      <w:divBdr>
        <w:top w:val="none" w:sz="0" w:space="0" w:color="auto"/>
        <w:left w:val="none" w:sz="0" w:space="0" w:color="auto"/>
        <w:bottom w:val="none" w:sz="0" w:space="0" w:color="auto"/>
        <w:right w:val="none" w:sz="0" w:space="0" w:color="auto"/>
      </w:divBdr>
    </w:div>
    <w:div w:id="1215653129">
      <w:bodyDiv w:val="1"/>
      <w:marLeft w:val="0"/>
      <w:marRight w:val="0"/>
      <w:marTop w:val="0"/>
      <w:marBottom w:val="0"/>
      <w:divBdr>
        <w:top w:val="none" w:sz="0" w:space="0" w:color="auto"/>
        <w:left w:val="none" w:sz="0" w:space="0" w:color="auto"/>
        <w:bottom w:val="none" w:sz="0" w:space="0" w:color="auto"/>
        <w:right w:val="none" w:sz="0" w:space="0" w:color="auto"/>
      </w:divBdr>
    </w:div>
    <w:div w:id="1220630692">
      <w:bodyDiv w:val="1"/>
      <w:marLeft w:val="0"/>
      <w:marRight w:val="0"/>
      <w:marTop w:val="0"/>
      <w:marBottom w:val="0"/>
      <w:divBdr>
        <w:top w:val="none" w:sz="0" w:space="0" w:color="auto"/>
        <w:left w:val="none" w:sz="0" w:space="0" w:color="auto"/>
        <w:bottom w:val="none" w:sz="0" w:space="0" w:color="auto"/>
        <w:right w:val="none" w:sz="0" w:space="0" w:color="auto"/>
      </w:divBdr>
    </w:div>
    <w:div w:id="1222061332">
      <w:bodyDiv w:val="1"/>
      <w:marLeft w:val="0"/>
      <w:marRight w:val="0"/>
      <w:marTop w:val="0"/>
      <w:marBottom w:val="0"/>
      <w:divBdr>
        <w:top w:val="none" w:sz="0" w:space="0" w:color="auto"/>
        <w:left w:val="none" w:sz="0" w:space="0" w:color="auto"/>
        <w:bottom w:val="none" w:sz="0" w:space="0" w:color="auto"/>
        <w:right w:val="none" w:sz="0" w:space="0" w:color="auto"/>
      </w:divBdr>
    </w:div>
    <w:div w:id="1223980760">
      <w:bodyDiv w:val="1"/>
      <w:marLeft w:val="0"/>
      <w:marRight w:val="0"/>
      <w:marTop w:val="0"/>
      <w:marBottom w:val="0"/>
      <w:divBdr>
        <w:top w:val="none" w:sz="0" w:space="0" w:color="auto"/>
        <w:left w:val="none" w:sz="0" w:space="0" w:color="auto"/>
        <w:bottom w:val="none" w:sz="0" w:space="0" w:color="auto"/>
        <w:right w:val="none" w:sz="0" w:space="0" w:color="auto"/>
      </w:divBdr>
    </w:div>
    <w:div w:id="1226188471">
      <w:bodyDiv w:val="1"/>
      <w:marLeft w:val="0"/>
      <w:marRight w:val="0"/>
      <w:marTop w:val="0"/>
      <w:marBottom w:val="0"/>
      <w:divBdr>
        <w:top w:val="none" w:sz="0" w:space="0" w:color="auto"/>
        <w:left w:val="none" w:sz="0" w:space="0" w:color="auto"/>
        <w:bottom w:val="none" w:sz="0" w:space="0" w:color="auto"/>
        <w:right w:val="none" w:sz="0" w:space="0" w:color="auto"/>
      </w:divBdr>
    </w:div>
    <w:div w:id="1226838470">
      <w:bodyDiv w:val="1"/>
      <w:marLeft w:val="0"/>
      <w:marRight w:val="0"/>
      <w:marTop w:val="0"/>
      <w:marBottom w:val="0"/>
      <w:divBdr>
        <w:top w:val="none" w:sz="0" w:space="0" w:color="auto"/>
        <w:left w:val="none" w:sz="0" w:space="0" w:color="auto"/>
        <w:bottom w:val="none" w:sz="0" w:space="0" w:color="auto"/>
        <w:right w:val="none" w:sz="0" w:space="0" w:color="auto"/>
      </w:divBdr>
    </w:div>
    <w:div w:id="1228229441">
      <w:bodyDiv w:val="1"/>
      <w:marLeft w:val="0"/>
      <w:marRight w:val="0"/>
      <w:marTop w:val="0"/>
      <w:marBottom w:val="0"/>
      <w:divBdr>
        <w:top w:val="none" w:sz="0" w:space="0" w:color="auto"/>
        <w:left w:val="none" w:sz="0" w:space="0" w:color="auto"/>
        <w:bottom w:val="none" w:sz="0" w:space="0" w:color="auto"/>
        <w:right w:val="none" w:sz="0" w:space="0" w:color="auto"/>
      </w:divBdr>
    </w:div>
    <w:div w:id="1229419411">
      <w:bodyDiv w:val="1"/>
      <w:marLeft w:val="0"/>
      <w:marRight w:val="0"/>
      <w:marTop w:val="0"/>
      <w:marBottom w:val="0"/>
      <w:divBdr>
        <w:top w:val="none" w:sz="0" w:space="0" w:color="auto"/>
        <w:left w:val="none" w:sz="0" w:space="0" w:color="auto"/>
        <w:bottom w:val="none" w:sz="0" w:space="0" w:color="auto"/>
        <w:right w:val="none" w:sz="0" w:space="0" w:color="auto"/>
      </w:divBdr>
    </w:div>
    <w:div w:id="1232154361">
      <w:bodyDiv w:val="1"/>
      <w:marLeft w:val="0"/>
      <w:marRight w:val="0"/>
      <w:marTop w:val="0"/>
      <w:marBottom w:val="0"/>
      <w:divBdr>
        <w:top w:val="none" w:sz="0" w:space="0" w:color="auto"/>
        <w:left w:val="none" w:sz="0" w:space="0" w:color="auto"/>
        <w:bottom w:val="none" w:sz="0" w:space="0" w:color="auto"/>
        <w:right w:val="none" w:sz="0" w:space="0" w:color="auto"/>
      </w:divBdr>
    </w:div>
    <w:div w:id="1235319591">
      <w:bodyDiv w:val="1"/>
      <w:marLeft w:val="0"/>
      <w:marRight w:val="0"/>
      <w:marTop w:val="0"/>
      <w:marBottom w:val="0"/>
      <w:divBdr>
        <w:top w:val="none" w:sz="0" w:space="0" w:color="auto"/>
        <w:left w:val="none" w:sz="0" w:space="0" w:color="auto"/>
        <w:bottom w:val="none" w:sz="0" w:space="0" w:color="auto"/>
        <w:right w:val="none" w:sz="0" w:space="0" w:color="auto"/>
      </w:divBdr>
    </w:div>
    <w:div w:id="1235355225">
      <w:bodyDiv w:val="1"/>
      <w:marLeft w:val="0"/>
      <w:marRight w:val="0"/>
      <w:marTop w:val="0"/>
      <w:marBottom w:val="0"/>
      <w:divBdr>
        <w:top w:val="none" w:sz="0" w:space="0" w:color="auto"/>
        <w:left w:val="none" w:sz="0" w:space="0" w:color="auto"/>
        <w:bottom w:val="none" w:sz="0" w:space="0" w:color="auto"/>
        <w:right w:val="none" w:sz="0" w:space="0" w:color="auto"/>
      </w:divBdr>
      <w:divsChild>
        <w:div w:id="596989317">
          <w:marLeft w:val="547"/>
          <w:marRight w:val="0"/>
          <w:marTop w:val="125"/>
          <w:marBottom w:val="0"/>
          <w:divBdr>
            <w:top w:val="none" w:sz="0" w:space="0" w:color="auto"/>
            <w:left w:val="none" w:sz="0" w:space="0" w:color="auto"/>
            <w:bottom w:val="none" w:sz="0" w:space="0" w:color="auto"/>
            <w:right w:val="none" w:sz="0" w:space="0" w:color="auto"/>
          </w:divBdr>
        </w:div>
        <w:div w:id="858422980">
          <w:marLeft w:val="1166"/>
          <w:marRight w:val="0"/>
          <w:marTop w:val="106"/>
          <w:marBottom w:val="0"/>
          <w:divBdr>
            <w:top w:val="none" w:sz="0" w:space="0" w:color="auto"/>
            <w:left w:val="none" w:sz="0" w:space="0" w:color="auto"/>
            <w:bottom w:val="none" w:sz="0" w:space="0" w:color="auto"/>
            <w:right w:val="none" w:sz="0" w:space="0" w:color="auto"/>
          </w:divBdr>
        </w:div>
        <w:div w:id="1222255238">
          <w:marLeft w:val="547"/>
          <w:marRight w:val="0"/>
          <w:marTop w:val="125"/>
          <w:marBottom w:val="0"/>
          <w:divBdr>
            <w:top w:val="none" w:sz="0" w:space="0" w:color="auto"/>
            <w:left w:val="none" w:sz="0" w:space="0" w:color="auto"/>
            <w:bottom w:val="none" w:sz="0" w:space="0" w:color="auto"/>
            <w:right w:val="none" w:sz="0" w:space="0" w:color="auto"/>
          </w:divBdr>
        </w:div>
        <w:div w:id="1390689371">
          <w:marLeft w:val="1166"/>
          <w:marRight w:val="0"/>
          <w:marTop w:val="106"/>
          <w:marBottom w:val="0"/>
          <w:divBdr>
            <w:top w:val="none" w:sz="0" w:space="0" w:color="auto"/>
            <w:left w:val="none" w:sz="0" w:space="0" w:color="auto"/>
            <w:bottom w:val="none" w:sz="0" w:space="0" w:color="auto"/>
            <w:right w:val="none" w:sz="0" w:space="0" w:color="auto"/>
          </w:divBdr>
        </w:div>
        <w:div w:id="1459106085">
          <w:marLeft w:val="547"/>
          <w:marRight w:val="0"/>
          <w:marTop w:val="125"/>
          <w:marBottom w:val="0"/>
          <w:divBdr>
            <w:top w:val="none" w:sz="0" w:space="0" w:color="auto"/>
            <w:left w:val="none" w:sz="0" w:space="0" w:color="auto"/>
            <w:bottom w:val="none" w:sz="0" w:space="0" w:color="auto"/>
            <w:right w:val="none" w:sz="0" w:space="0" w:color="auto"/>
          </w:divBdr>
        </w:div>
        <w:div w:id="1952735584">
          <w:marLeft w:val="1166"/>
          <w:marRight w:val="0"/>
          <w:marTop w:val="106"/>
          <w:marBottom w:val="0"/>
          <w:divBdr>
            <w:top w:val="none" w:sz="0" w:space="0" w:color="auto"/>
            <w:left w:val="none" w:sz="0" w:space="0" w:color="auto"/>
            <w:bottom w:val="none" w:sz="0" w:space="0" w:color="auto"/>
            <w:right w:val="none" w:sz="0" w:space="0" w:color="auto"/>
          </w:divBdr>
        </w:div>
      </w:divsChild>
    </w:div>
    <w:div w:id="1237470010">
      <w:bodyDiv w:val="1"/>
      <w:marLeft w:val="0"/>
      <w:marRight w:val="0"/>
      <w:marTop w:val="0"/>
      <w:marBottom w:val="0"/>
      <w:divBdr>
        <w:top w:val="none" w:sz="0" w:space="0" w:color="auto"/>
        <w:left w:val="none" w:sz="0" w:space="0" w:color="auto"/>
        <w:bottom w:val="none" w:sz="0" w:space="0" w:color="auto"/>
        <w:right w:val="none" w:sz="0" w:space="0" w:color="auto"/>
      </w:divBdr>
    </w:div>
    <w:div w:id="1239286296">
      <w:bodyDiv w:val="1"/>
      <w:marLeft w:val="0"/>
      <w:marRight w:val="0"/>
      <w:marTop w:val="0"/>
      <w:marBottom w:val="0"/>
      <w:divBdr>
        <w:top w:val="none" w:sz="0" w:space="0" w:color="auto"/>
        <w:left w:val="none" w:sz="0" w:space="0" w:color="auto"/>
        <w:bottom w:val="none" w:sz="0" w:space="0" w:color="auto"/>
        <w:right w:val="none" w:sz="0" w:space="0" w:color="auto"/>
      </w:divBdr>
    </w:div>
    <w:div w:id="1239556190">
      <w:bodyDiv w:val="1"/>
      <w:marLeft w:val="0"/>
      <w:marRight w:val="0"/>
      <w:marTop w:val="0"/>
      <w:marBottom w:val="0"/>
      <w:divBdr>
        <w:top w:val="none" w:sz="0" w:space="0" w:color="auto"/>
        <w:left w:val="none" w:sz="0" w:space="0" w:color="auto"/>
        <w:bottom w:val="none" w:sz="0" w:space="0" w:color="auto"/>
        <w:right w:val="none" w:sz="0" w:space="0" w:color="auto"/>
      </w:divBdr>
    </w:div>
    <w:div w:id="1243291698">
      <w:bodyDiv w:val="1"/>
      <w:marLeft w:val="0"/>
      <w:marRight w:val="0"/>
      <w:marTop w:val="0"/>
      <w:marBottom w:val="0"/>
      <w:divBdr>
        <w:top w:val="none" w:sz="0" w:space="0" w:color="auto"/>
        <w:left w:val="none" w:sz="0" w:space="0" w:color="auto"/>
        <w:bottom w:val="none" w:sz="0" w:space="0" w:color="auto"/>
        <w:right w:val="none" w:sz="0" w:space="0" w:color="auto"/>
      </w:divBdr>
    </w:div>
    <w:div w:id="1245845284">
      <w:bodyDiv w:val="1"/>
      <w:marLeft w:val="0"/>
      <w:marRight w:val="0"/>
      <w:marTop w:val="0"/>
      <w:marBottom w:val="0"/>
      <w:divBdr>
        <w:top w:val="none" w:sz="0" w:space="0" w:color="auto"/>
        <w:left w:val="none" w:sz="0" w:space="0" w:color="auto"/>
        <w:bottom w:val="none" w:sz="0" w:space="0" w:color="auto"/>
        <w:right w:val="none" w:sz="0" w:space="0" w:color="auto"/>
      </w:divBdr>
    </w:div>
    <w:div w:id="1246495117">
      <w:bodyDiv w:val="1"/>
      <w:marLeft w:val="0"/>
      <w:marRight w:val="0"/>
      <w:marTop w:val="0"/>
      <w:marBottom w:val="0"/>
      <w:divBdr>
        <w:top w:val="none" w:sz="0" w:space="0" w:color="auto"/>
        <w:left w:val="none" w:sz="0" w:space="0" w:color="auto"/>
        <w:bottom w:val="none" w:sz="0" w:space="0" w:color="auto"/>
        <w:right w:val="none" w:sz="0" w:space="0" w:color="auto"/>
      </w:divBdr>
    </w:div>
    <w:div w:id="1246842831">
      <w:bodyDiv w:val="1"/>
      <w:marLeft w:val="0"/>
      <w:marRight w:val="0"/>
      <w:marTop w:val="0"/>
      <w:marBottom w:val="0"/>
      <w:divBdr>
        <w:top w:val="none" w:sz="0" w:space="0" w:color="auto"/>
        <w:left w:val="none" w:sz="0" w:space="0" w:color="auto"/>
        <w:bottom w:val="none" w:sz="0" w:space="0" w:color="auto"/>
        <w:right w:val="none" w:sz="0" w:space="0" w:color="auto"/>
      </w:divBdr>
    </w:div>
    <w:div w:id="1248807947">
      <w:bodyDiv w:val="1"/>
      <w:marLeft w:val="0"/>
      <w:marRight w:val="0"/>
      <w:marTop w:val="0"/>
      <w:marBottom w:val="0"/>
      <w:divBdr>
        <w:top w:val="none" w:sz="0" w:space="0" w:color="auto"/>
        <w:left w:val="none" w:sz="0" w:space="0" w:color="auto"/>
        <w:bottom w:val="none" w:sz="0" w:space="0" w:color="auto"/>
        <w:right w:val="none" w:sz="0" w:space="0" w:color="auto"/>
      </w:divBdr>
    </w:div>
    <w:div w:id="1250846468">
      <w:bodyDiv w:val="1"/>
      <w:marLeft w:val="0"/>
      <w:marRight w:val="0"/>
      <w:marTop w:val="0"/>
      <w:marBottom w:val="0"/>
      <w:divBdr>
        <w:top w:val="none" w:sz="0" w:space="0" w:color="auto"/>
        <w:left w:val="none" w:sz="0" w:space="0" w:color="auto"/>
        <w:bottom w:val="none" w:sz="0" w:space="0" w:color="auto"/>
        <w:right w:val="none" w:sz="0" w:space="0" w:color="auto"/>
      </w:divBdr>
    </w:div>
    <w:div w:id="1251813544">
      <w:bodyDiv w:val="1"/>
      <w:marLeft w:val="0"/>
      <w:marRight w:val="0"/>
      <w:marTop w:val="0"/>
      <w:marBottom w:val="0"/>
      <w:divBdr>
        <w:top w:val="none" w:sz="0" w:space="0" w:color="auto"/>
        <w:left w:val="none" w:sz="0" w:space="0" w:color="auto"/>
        <w:bottom w:val="none" w:sz="0" w:space="0" w:color="auto"/>
        <w:right w:val="none" w:sz="0" w:space="0" w:color="auto"/>
      </w:divBdr>
    </w:div>
    <w:div w:id="1252620225">
      <w:bodyDiv w:val="1"/>
      <w:marLeft w:val="0"/>
      <w:marRight w:val="0"/>
      <w:marTop w:val="0"/>
      <w:marBottom w:val="0"/>
      <w:divBdr>
        <w:top w:val="none" w:sz="0" w:space="0" w:color="auto"/>
        <w:left w:val="none" w:sz="0" w:space="0" w:color="auto"/>
        <w:bottom w:val="none" w:sz="0" w:space="0" w:color="auto"/>
        <w:right w:val="none" w:sz="0" w:space="0" w:color="auto"/>
      </w:divBdr>
    </w:div>
    <w:div w:id="1253511663">
      <w:bodyDiv w:val="1"/>
      <w:marLeft w:val="0"/>
      <w:marRight w:val="0"/>
      <w:marTop w:val="0"/>
      <w:marBottom w:val="0"/>
      <w:divBdr>
        <w:top w:val="none" w:sz="0" w:space="0" w:color="auto"/>
        <w:left w:val="none" w:sz="0" w:space="0" w:color="auto"/>
        <w:bottom w:val="none" w:sz="0" w:space="0" w:color="auto"/>
        <w:right w:val="none" w:sz="0" w:space="0" w:color="auto"/>
      </w:divBdr>
    </w:div>
    <w:div w:id="1257134378">
      <w:bodyDiv w:val="1"/>
      <w:marLeft w:val="0"/>
      <w:marRight w:val="0"/>
      <w:marTop w:val="0"/>
      <w:marBottom w:val="0"/>
      <w:divBdr>
        <w:top w:val="none" w:sz="0" w:space="0" w:color="auto"/>
        <w:left w:val="none" w:sz="0" w:space="0" w:color="auto"/>
        <w:bottom w:val="none" w:sz="0" w:space="0" w:color="auto"/>
        <w:right w:val="none" w:sz="0" w:space="0" w:color="auto"/>
      </w:divBdr>
    </w:div>
    <w:div w:id="1259026936">
      <w:bodyDiv w:val="1"/>
      <w:marLeft w:val="0"/>
      <w:marRight w:val="0"/>
      <w:marTop w:val="0"/>
      <w:marBottom w:val="0"/>
      <w:divBdr>
        <w:top w:val="none" w:sz="0" w:space="0" w:color="auto"/>
        <w:left w:val="none" w:sz="0" w:space="0" w:color="auto"/>
        <w:bottom w:val="none" w:sz="0" w:space="0" w:color="auto"/>
        <w:right w:val="none" w:sz="0" w:space="0" w:color="auto"/>
      </w:divBdr>
    </w:div>
    <w:div w:id="1260606335">
      <w:bodyDiv w:val="1"/>
      <w:marLeft w:val="0"/>
      <w:marRight w:val="0"/>
      <w:marTop w:val="0"/>
      <w:marBottom w:val="0"/>
      <w:divBdr>
        <w:top w:val="none" w:sz="0" w:space="0" w:color="auto"/>
        <w:left w:val="none" w:sz="0" w:space="0" w:color="auto"/>
        <w:bottom w:val="none" w:sz="0" w:space="0" w:color="auto"/>
        <w:right w:val="none" w:sz="0" w:space="0" w:color="auto"/>
      </w:divBdr>
      <w:divsChild>
        <w:div w:id="160586663">
          <w:marLeft w:val="1166"/>
          <w:marRight w:val="0"/>
          <w:marTop w:val="86"/>
          <w:marBottom w:val="0"/>
          <w:divBdr>
            <w:top w:val="none" w:sz="0" w:space="0" w:color="auto"/>
            <w:left w:val="none" w:sz="0" w:space="0" w:color="auto"/>
            <w:bottom w:val="none" w:sz="0" w:space="0" w:color="auto"/>
            <w:right w:val="none" w:sz="0" w:space="0" w:color="auto"/>
          </w:divBdr>
        </w:div>
        <w:div w:id="329259532">
          <w:marLeft w:val="1166"/>
          <w:marRight w:val="0"/>
          <w:marTop w:val="86"/>
          <w:marBottom w:val="0"/>
          <w:divBdr>
            <w:top w:val="none" w:sz="0" w:space="0" w:color="auto"/>
            <w:left w:val="none" w:sz="0" w:space="0" w:color="auto"/>
            <w:bottom w:val="none" w:sz="0" w:space="0" w:color="auto"/>
            <w:right w:val="none" w:sz="0" w:space="0" w:color="auto"/>
          </w:divBdr>
        </w:div>
        <w:div w:id="890724360">
          <w:marLeft w:val="1166"/>
          <w:marRight w:val="0"/>
          <w:marTop w:val="86"/>
          <w:marBottom w:val="0"/>
          <w:divBdr>
            <w:top w:val="none" w:sz="0" w:space="0" w:color="auto"/>
            <w:left w:val="none" w:sz="0" w:space="0" w:color="auto"/>
            <w:bottom w:val="none" w:sz="0" w:space="0" w:color="auto"/>
            <w:right w:val="none" w:sz="0" w:space="0" w:color="auto"/>
          </w:divBdr>
        </w:div>
      </w:divsChild>
    </w:div>
    <w:div w:id="1262838279">
      <w:bodyDiv w:val="1"/>
      <w:marLeft w:val="0"/>
      <w:marRight w:val="0"/>
      <w:marTop w:val="0"/>
      <w:marBottom w:val="0"/>
      <w:divBdr>
        <w:top w:val="none" w:sz="0" w:space="0" w:color="auto"/>
        <w:left w:val="none" w:sz="0" w:space="0" w:color="auto"/>
        <w:bottom w:val="none" w:sz="0" w:space="0" w:color="auto"/>
        <w:right w:val="none" w:sz="0" w:space="0" w:color="auto"/>
      </w:divBdr>
    </w:div>
    <w:div w:id="1263414606">
      <w:bodyDiv w:val="1"/>
      <w:marLeft w:val="0"/>
      <w:marRight w:val="0"/>
      <w:marTop w:val="0"/>
      <w:marBottom w:val="0"/>
      <w:divBdr>
        <w:top w:val="none" w:sz="0" w:space="0" w:color="auto"/>
        <w:left w:val="none" w:sz="0" w:space="0" w:color="auto"/>
        <w:bottom w:val="none" w:sz="0" w:space="0" w:color="auto"/>
        <w:right w:val="none" w:sz="0" w:space="0" w:color="auto"/>
      </w:divBdr>
    </w:div>
    <w:div w:id="1264341551">
      <w:bodyDiv w:val="1"/>
      <w:marLeft w:val="0"/>
      <w:marRight w:val="0"/>
      <w:marTop w:val="0"/>
      <w:marBottom w:val="0"/>
      <w:divBdr>
        <w:top w:val="none" w:sz="0" w:space="0" w:color="auto"/>
        <w:left w:val="none" w:sz="0" w:space="0" w:color="auto"/>
        <w:bottom w:val="none" w:sz="0" w:space="0" w:color="auto"/>
        <w:right w:val="none" w:sz="0" w:space="0" w:color="auto"/>
      </w:divBdr>
    </w:div>
    <w:div w:id="1264344992">
      <w:bodyDiv w:val="1"/>
      <w:marLeft w:val="0"/>
      <w:marRight w:val="0"/>
      <w:marTop w:val="0"/>
      <w:marBottom w:val="0"/>
      <w:divBdr>
        <w:top w:val="none" w:sz="0" w:space="0" w:color="auto"/>
        <w:left w:val="none" w:sz="0" w:space="0" w:color="auto"/>
        <w:bottom w:val="none" w:sz="0" w:space="0" w:color="auto"/>
        <w:right w:val="none" w:sz="0" w:space="0" w:color="auto"/>
      </w:divBdr>
    </w:div>
    <w:div w:id="1264920912">
      <w:bodyDiv w:val="1"/>
      <w:marLeft w:val="0"/>
      <w:marRight w:val="0"/>
      <w:marTop w:val="0"/>
      <w:marBottom w:val="0"/>
      <w:divBdr>
        <w:top w:val="none" w:sz="0" w:space="0" w:color="auto"/>
        <w:left w:val="none" w:sz="0" w:space="0" w:color="auto"/>
        <w:bottom w:val="none" w:sz="0" w:space="0" w:color="auto"/>
        <w:right w:val="none" w:sz="0" w:space="0" w:color="auto"/>
      </w:divBdr>
    </w:div>
    <w:div w:id="1265192483">
      <w:bodyDiv w:val="1"/>
      <w:marLeft w:val="0"/>
      <w:marRight w:val="0"/>
      <w:marTop w:val="0"/>
      <w:marBottom w:val="0"/>
      <w:divBdr>
        <w:top w:val="none" w:sz="0" w:space="0" w:color="auto"/>
        <w:left w:val="none" w:sz="0" w:space="0" w:color="auto"/>
        <w:bottom w:val="none" w:sz="0" w:space="0" w:color="auto"/>
        <w:right w:val="none" w:sz="0" w:space="0" w:color="auto"/>
      </w:divBdr>
    </w:div>
    <w:div w:id="1266306319">
      <w:bodyDiv w:val="1"/>
      <w:marLeft w:val="0"/>
      <w:marRight w:val="0"/>
      <w:marTop w:val="0"/>
      <w:marBottom w:val="0"/>
      <w:divBdr>
        <w:top w:val="none" w:sz="0" w:space="0" w:color="auto"/>
        <w:left w:val="none" w:sz="0" w:space="0" w:color="auto"/>
        <w:bottom w:val="none" w:sz="0" w:space="0" w:color="auto"/>
        <w:right w:val="none" w:sz="0" w:space="0" w:color="auto"/>
      </w:divBdr>
    </w:div>
    <w:div w:id="1270316871">
      <w:bodyDiv w:val="1"/>
      <w:marLeft w:val="0"/>
      <w:marRight w:val="0"/>
      <w:marTop w:val="0"/>
      <w:marBottom w:val="0"/>
      <w:divBdr>
        <w:top w:val="none" w:sz="0" w:space="0" w:color="auto"/>
        <w:left w:val="none" w:sz="0" w:space="0" w:color="auto"/>
        <w:bottom w:val="none" w:sz="0" w:space="0" w:color="auto"/>
        <w:right w:val="none" w:sz="0" w:space="0" w:color="auto"/>
      </w:divBdr>
    </w:div>
    <w:div w:id="1271812962">
      <w:bodyDiv w:val="1"/>
      <w:marLeft w:val="0"/>
      <w:marRight w:val="0"/>
      <w:marTop w:val="0"/>
      <w:marBottom w:val="0"/>
      <w:divBdr>
        <w:top w:val="none" w:sz="0" w:space="0" w:color="auto"/>
        <w:left w:val="none" w:sz="0" w:space="0" w:color="auto"/>
        <w:bottom w:val="none" w:sz="0" w:space="0" w:color="auto"/>
        <w:right w:val="none" w:sz="0" w:space="0" w:color="auto"/>
      </w:divBdr>
    </w:div>
    <w:div w:id="1273319911">
      <w:bodyDiv w:val="1"/>
      <w:marLeft w:val="0"/>
      <w:marRight w:val="0"/>
      <w:marTop w:val="0"/>
      <w:marBottom w:val="0"/>
      <w:divBdr>
        <w:top w:val="none" w:sz="0" w:space="0" w:color="auto"/>
        <w:left w:val="none" w:sz="0" w:space="0" w:color="auto"/>
        <w:bottom w:val="none" w:sz="0" w:space="0" w:color="auto"/>
        <w:right w:val="none" w:sz="0" w:space="0" w:color="auto"/>
      </w:divBdr>
    </w:div>
    <w:div w:id="1274706208">
      <w:bodyDiv w:val="1"/>
      <w:marLeft w:val="0"/>
      <w:marRight w:val="0"/>
      <w:marTop w:val="0"/>
      <w:marBottom w:val="0"/>
      <w:divBdr>
        <w:top w:val="none" w:sz="0" w:space="0" w:color="auto"/>
        <w:left w:val="none" w:sz="0" w:space="0" w:color="auto"/>
        <w:bottom w:val="none" w:sz="0" w:space="0" w:color="auto"/>
        <w:right w:val="none" w:sz="0" w:space="0" w:color="auto"/>
      </w:divBdr>
      <w:divsChild>
        <w:div w:id="54552435">
          <w:marLeft w:val="1800"/>
          <w:marRight w:val="0"/>
          <w:marTop w:val="96"/>
          <w:marBottom w:val="0"/>
          <w:divBdr>
            <w:top w:val="none" w:sz="0" w:space="0" w:color="auto"/>
            <w:left w:val="none" w:sz="0" w:space="0" w:color="auto"/>
            <w:bottom w:val="none" w:sz="0" w:space="0" w:color="auto"/>
            <w:right w:val="none" w:sz="0" w:space="0" w:color="auto"/>
          </w:divBdr>
        </w:div>
        <w:div w:id="1566065718">
          <w:marLeft w:val="1166"/>
          <w:marRight w:val="0"/>
          <w:marTop w:val="115"/>
          <w:marBottom w:val="0"/>
          <w:divBdr>
            <w:top w:val="none" w:sz="0" w:space="0" w:color="auto"/>
            <w:left w:val="none" w:sz="0" w:space="0" w:color="auto"/>
            <w:bottom w:val="none" w:sz="0" w:space="0" w:color="auto"/>
            <w:right w:val="none" w:sz="0" w:space="0" w:color="auto"/>
          </w:divBdr>
        </w:div>
        <w:div w:id="1758134538">
          <w:marLeft w:val="547"/>
          <w:marRight w:val="0"/>
          <w:marTop w:val="115"/>
          <w:marBottom w:val="0"/>
          <w:divBdr>
            <w:top w:val="none" w:sz="0" w:space="0" w:color="auto"/>
            <w:left w:val="none" w:sz="0" w:space="0" w:color="auto"/>
            <w:bottom w:val="none" w:sz="0" w:space="0" w:color="auto"/>
            <w:right w:val="none" w:sz="0" w:space="0" w:color="auto"/>
          </w:divBdr>
        </w:div>
      </w:divsChild>
    </w:div>
    <w:div w:id="1275406047">
      <w:bodyDiv w:val="1"/>
      <w:marLeft w:val="0"/>
      <w:marRight w:val="0"/>
      <w:marTop w:val="0"/>
      <w:marBottom w:val="0"/>
      <w:divBdr>
        <w:top w:val="none" w:sz="0" w:space="0" w:color="auto"/>
        <w:left w:val="none" w:sz="0" w:space="0" w:color="auto"/>
        <w:bottom w:val="none" w:sz="0" w:space="0" w:color="auto"/>
        <w:right w:val="none" w:sz="0" w:space="0" w:color="auto"/>
      </w:divBdr>
    </w:div>
    <w:div w:id="1275557649">
      <w:bodyDiv w:val="1"/>
      <w:marLeft w:val="0"/>
      <w:marRight w:val="0"/>
      <w:marTop w:val="0"/>
      <w:marBottom w:val="0"/>
      <w:divBdr>
        <w:top w:val="none" w:sz="0" w:space="0" w:color="auto"/>
        <w:left w:val="none" w:sz="0" w:space="0" w:color="auto"/>
        <w:bottom w:val="none" w:sz="0" w:space="0" w:color="auto"/>
        <w:right w:val="none" w:sz="0" w:space="0" w:color="auto"/>
      </w:divBdr>
    </w:div>
    <w:div w:id="1279339807">
      <w:bodyDiv w:val="1"/>
      <w:marLeft w:val="0"/>
      <w:marRight w:val="0"/>
      <w:marTop w:val="0"/>
      <w:marBottom w:val="0"/>
      <w:divBdr>
        <w:top w:val="none" w:sz="0" w:space="0" w:color="auto"/>
        <w:left w:val="none" w:sz="0" w:space="0" w:color="auto"/>
        <w:bottom w:val="none" w:sz="0" w:space="0" w:color="auto"/>
        <w:right w:val="none" w:sz="0" w:space="0" w:color="auto"/>
      </w:divBdr>
    </w:div>
    <w:div w:id="1279723839">
      <w:bodyDiv w:val="1"/>
      <w:marLeft w:val="0"/>
      <w:marRight w:val="0"/>
      <w:marTop w:val="0"/>
      <w:marBottom w:val="0"/>
      <w:divBdr>
        <w:top w:val="none" w:sz="0" w:space="0" w:color="auto"/>
        <w:left w:val="none" w:sz="0" w:space="0" w:color="auto"/>
        <w:bottom w:val="none" w:sz="0" w:space="0" w:color="auto"/>
        <w:right w:val="none" w:sz="0" w:space="0" w:color="auto"/>
      </w:divBdr>
    </w:div>
    <w:div w:id="1279875473">
      <w:bodyDiv w:val="1"/>
      <w:marLeft w:val="0"/>
      <w:marRight w:val="0"/>
      <w:marTop w:val="0"/>
      <w:marBottom w:val="0"/>
      <w:divBdr>
        <w:top w:val="none" w:sz="0" w:space="0" w:color="auto"/>
        <w:left w:val="none" w:sz="0" w:space="0" w:color="auto"/>
        <w:bottom w:val="none" w:sz="0" w:space="0" w:color="auto"/>
        <w:right w:val="none" w:sz="0" w:space="0" w:color="auto"/>
      </w:divBdr>
    </w:div>
    <w:div w:id="1279947834">
      <w:bodyDiv w:val="1"/>
      <w:marLeft w:val="0"/>
      <w:marRight w:val="0"/>
      <w:marTop w:val="0"/>
      <w:marBottom w:val="0"/>
      <w:divBdr>
        <w:top w:val="none" w:sz="0" w:space="0" w:color="auto"/>
        <w:left w:val="none" w:sz="0" w:space="0" w:color="auto"/>
        <w:bottom w:val="none" w:sz="0" w:space="0" w:color="auto"/>
        <w:right w:val="none" w:sz="0" w:space="0" w:color="auto"/>
      </w:divBdr>
    </w:div>
    <w:div w:id="1283612045">
      <w:bodyDiv w:val="1"/>
      <w:marLeft w:val="0"/>
      <w:marRight w:val="0"/>
      <w:marTop w:val="0"/>
      <w:marBottom w:val="0"/>
      <w:divBdr>
        <w:top w:val="none" w:sz="0" w:space="0" w:color="auto"/>
        <w:left w:val="none" w:sz="0" w:space="0" w:color="auto"/>
        <w:bottom w:val="none" w:sz="0" w:space="0" w:color="auto"/>
        <w:right w:val="none" w:sz="0" w:space="0" w:color="auto"/>
      </w:divBdr>
    </w:div>
    <w:div w:id="1286303376">
      <w:bodyDiv w:val="1"/>
      <w:marLeft w:val="0"/>
      <w:marRight w:val="0"/>
      <w:marTop w:val="0"/>
      <w:marBottom w:val="0"/>
      <w:divBdr>
        <w:top w:val="none" w:sz="0" w:space="0" w:color="auto"/>
        <w:left w:val="none" w:sz="0" w:space="0" w:color="auto"/>
        <w:bottom w:val="none" w:sz="0" w:space="0" w:color="auto"/>
        <w:right w:val="none" w:sz="0" w:space="0" w:color="auto"/>
      </w:divBdr>
    </w:div>
    <w:div w:id="1286542423">
      <w:bodyDiv w:val="1"/>
      <w:marLeft w:val="0"/>
      <w:marRight w:val="0"/>
      <w:marTop w:val="0"/>
      <w:marBottom w:val="0"/>
      <w:divBdr>
        <w:top w:val="none" w:sz="0" w:space="0" w:color="auto"/>
        <w:left w:val="none" w:sz="0" w:space="0" w:color="auto"/>
        <w:bottom w:val="none" w:sz="0" w:space="0" w:color="auto"/>
        <w:right w:val="none" w:sz="0" w:space="0" w:color="auto"/>
      </w:divBdr>
    </w:div>
    <w:div w:id="1286959221">
      <w:bodyDiv w:val="1"/>
      <w:marLeft w:val="0"/>
      <w:marRight w:val="0"/>
      <w:marTop w:val="0"/>
      <w:marBottom w:val="0"/>
      <w:divBdr>
        <w:top w:val="none" w:sz="0" w:space="0" w:color="auto"/>
        <w:left w:val="none" w:sz="0" w:space="0" w:color="auto"/>
        <w:bottom w:val="none" w:sz="0" w:space="0" w:color="auto"/>
        <w:right w:val="none" w:sz="0" w:space="0" w:color="auto"/>
      </w:divBdr>
    </w:div>
    <w:div w:id="1292323343">
      <w:bodyDiv w:val="1"/>
      <w:marLeft w:val="0"/>
      <w:marRight w:val="0"/>
      <w:marTop w:val="0"/>
      <w:marBottom w:val="0"/>
      <w:divBdr>
        <w:top w:val="none" w:sz="0" w:space="0" w:color="auto"/>
        <w:left w:val="none" w:sz="0" w:space="0" w:color="auto"/>
        <w:bottom w:val="none" w:sz="0" w:space="0" w:color="auto"/>
        <w:right w:val="none" w:sz="0" w:space="0" w:color="auto"/>
      </w:divBdr>
    </w:div>
    <w:div w:id="1294365320">
      <w:bodyDiv w:val="1"/>
      <w:marLeft w:val="0"/>
      <w:marRight w:val="0"/>
      <w:marTop w:val="0"/>
      <w:marBottom w:val="0"/>
      <w:divBdr>
        <w:top w:val="none" w:sz="0" w:space="0" w:color="auto"/>
        <w:left w:val="none" w:sz="0" w:space="0" w:color="auto"/>
        <w:bottom w:val="none" w:sz="0" w:space="0" w:color="auto"/>
        <w:right w:val="none" w:sz="0" w:space="0" w:color="auto"/>
      </w:divBdr>
    </w:div>
    <w:div w:id="1295331266">
      <w:bodyDiv w:val="1"/>
      <w:marLeft w:val="0"/>
      <w:marRight w:val="0"/>
      <w:marTop w:val="0"/>
      <w:marBottom w:val="0"/>
      <w:divBdr>
        <w:top w:val="none" w:sz="0" w:space="0" w:color="auto"/>
        <w:left w:val="none" w:sz="0" w:space="0" w:color="auto"/>
        <w:bottom w:val="none" w:sz="0" w:space="0" w:color="auto"/>
        <w:right w:val="none" w:sz="0" w:space="0" w:color="auto"/>
      </w:divBdr>
    </w:div>
    <w:div w:id="1297760466">
      <w:bodyDiv w:val="1"/>
      <w:marLeft w:val="0"/>
      <w:marRight w:val="0"/>
      <w:marTop w:val="0"/>
      <w:marBottom w:val="0"/>
      <w:divBdr>
        <w:top w:val="none" w:sz="0" w:space="0" w:color="auto"/>
        <w:left w:val="none" w:sz="0" w:space="0" w:color="auto"/>
        <w:bottom w:val="none" w:sz="0" w:space="0" w:color="auto"/>
        <w:right w:val="none" w:sz="0" w:space="0" w:color="auto"/>
      </w:divBdr>
    </w:div>
    <w:div w:id="1302275198">
      <w:bodyDiv w:val="1"/>
      <w:marLeft w:val="0"/>
      <w:marRight w:val="0"/>
      <w:marTop w:val="0"/>
      <w:marBottom w:val="0"/>
      <w:divBdr>
        <w:top w:val="none" w:sz="0" w:space="0" w:color="auto"/>
        <w:left w:val="none" w:sz="0" w:space="0" w:color="auto"/>
        <w:bottom w:val="none" w:sz="0" w:space="0" w:color="auto"/>
        <w:right w:val="none" w:sz="0" w:space="0" w:color="auto"/>
      </w:divBdr>
    </w:div>
    <w:div w:id="1303926645">
      <w:bodyDiv w:val="1"/>
      <w:marLeft w:val="0"/>
      <w:marRight w:val="0"/>
      <w:marTop w:val="0"/>
      <w:marBottom w:val="0"/>
      <w:divBdr>
        <w:top w:val="none" w:sz="0" w:space="0" w:color="auto"/>
        <w:left w:val="none" w:sz="0" w:space="0" w:color="auto"/>
        <w:bottom w:val="none" w:sz="0" w:space="0" w:color="auto"/>
        <w:right w:val="none" w:sz="0" w:space="0" w:color="auto"/>
      </w:divBdr>
    </w:div>
    <w:div w:id="1304703051">
      <w:bodyDiv w:val="1"/>
      <w:marLeft w:val="0"/>
      <w:marRight w:val="0"/>
      <w:marTop w:val="0"/>
      <w:marBottom w:val="0"/>
      <w:divBdr>
        <w:top w:val="none" w:sz="0" w:space="0" w:color="auto"/>
        <w:left w:val="none" w:sz="0" w:space="0" w:color="auto"/>
        <w:bottom w:val="none" w:sz="0" w:space="0" w:color="auto"/>
        <w:right w:val="none" w:sz="0" w:space="0" w:color="auto"/>
      </w:divBdr>
    </w:div>
    <w:div w:id="1304844903">
      <w:bodyDiv w:val="1"/>
      <w:marLeft w:val="0"/>
      <w:marRight w:val="0"/>
      <w:marTop w:val="0"/>
      <w:marBottom w:val="0"/>
      <w:divBdr>
        <w:top w:val="none" w:sz="0" w:space="0" w:color="auto"/>
        <w:left w:val="none" w:sz="0" w:space="0" w:color="auto"/>
        <w:bottom w:val="none" w:sz="0" w:space="0" w:color="auto"/>
        <w:right w:val="none" w:sz="0" w:space="0" w:color="auto"/>
      </w:divBdr>
    </w:div>
    <w:div w:id="1305310268">
      <w:bodyDiv w:val="1"/>
      <w:marLeft w:val="0"/>
      <w:marRight w:val="0"/>
      <w:marTop w:val="0"/>
      <w:marBottom w:val="0"/>
      <w:divBdr>
        <w:top w:val="none" w:sz="0" w:space="0" w:color="auto"/>
        <w:left w:val="none" w:sz="0" w:space="0" w:color="auto"/>
        <w:bottom w:val="none" w:sz="0" w:space="0" w:color="auto"/>
        <w:right w:val="none" w:sz="0" w:space="0" w:color="auto"/>
      </w:divBdr>
    </w:div>
    <w:div w:id="1305962912">
      <w:bodyDiv w:val="1"/>
      <w:marLeft w:val="0"/>
      <w:marRight w:val="0"/>
      <w:marTop w:val="0"/>
      <w:marBottom w:val="0"/>
      <w:divBdr>
        <w:top w:val="none" w:sz="0" w:space="0" w:color="auto"/>
        <w:left w:val="none" w:sz="0" w:space="0" w:color="auto"/>
        <w:bottom w:val="none" w:sz="0" w:space="0" w:color="auto"/>
        <w:right w:val="none" w:sz="0" w:space="0" w:color="auto"/>
      </w:divBdr>
    </w:div>
    <w:div w:id="1307737779">
      <w:bodyDiv w:val="1"/>
      <w:marLeft w:val="0"/>
      <w:marRight w:val="0"/>
      <w:marTop w:val="0"/>
      <w:marBottom w:val="0"/>
      <w:divBdr>
        <w:top w:val="none" w:sz="0" w:space="0" w:color="auto"/>
        <w:left w:val="none" w:sz="0" w:space="0" w:color="auto"/>
        <w:bottom w:val="none" w:sz="0" w:space="0" w:color="auto"/>
        <w:right w:val="none" w:sz="0" w:space="0" w:color="auto"/>
      </w:divBdr>
    </w:div>
    <w:div w:id="1309750696">
      <w:bodyDiv w:val="1"/>
      <w:marLeft w:val="0"/>
      <w:marRight w:val="0"/>
      <w:marTop w:val="0"/>
      <w:marBottom w:val="0"/>
      <w:divBdr>
        <w:top w:val="none" w:sz="0" w:space="0" w:color="auto"/>
        <w:left w:val="none" w:sz="0" w:space="0" w:color="auto"/>
        <w:bottom w:val="none" w:sz="0" w:space="0" w:color="auto"/>
        <w:right w:val="none" w:sz="0" w:space="0" w:color="auto"/>
      </w:divBdr>
      <w:divsChild>
        <w:div w:id="196352144">
          <w:marLeft w:val="0"/>
          <w:marRight w:val="0"/>
          <w:marTop w:val="0"/>
          <w:marBottom w:val="0"/>
          <w:divBdr>
            <w:top w:val="none" w:sz="0" w:space="0" w:color="auto"/>
            <w:left w:val="none" w:sz="0" w:space="0" w:color="auto"/>
            <w:bottom w:val="none" w:sz="0" w:space="0" w:color="auto"/>
            <w:right w:val="none" w:sz="0" w:space="0" w:color="auto"/>
          </w:divBdr>
        </w:div>
      </w:divsChild>
    </w:div>
    <w:div w:id="1310013305">
      <w:bodyDiv w:val="1"/>
      <w:marLeft w:val="0"/>
      <w:marRight w:val="0"/>
      <w:marTop w:val="0"/>
      <w:marBottom w:val="0"/>
      <w:divBdr>
        <w:top w:val="none" w:sz="0" w:space="0" w:color="auto"/>
        <w:left w:val="none" w:sz="0" w:space="0" w:color="auto"/>
        <w:bottom w:val="none" w:sz="0" w:space="0" w:color="auto"/>
        <w:right w:val="none" w:sz="0" w:space="0" w:color="auto"/>
      </w:divBdr>
    </w:div>
    <w:div w:id="1310281349">
      <w:bodyDiv w:val="1"/>
      <w:marLeft w:val="0"/>
      <w:marRight w:val="0"/>
      <w:marTop w:val="0"/>
      <w:marBottom w:val="0"/>
      <w:divBdr>
        <w:top w:val="none" w:sz="0" w:space="0" w:color="auto"/>
        <w:left w:val="none" w:sz="0" w:space="0" w:color="auto"/>
        <w:bottom w:val="none" w:sz="0" w:space="0" w:color="auto"/>
        <w:right w:val="none" w:sz="0" w:space="0" w:color="auto"/>
      </w:divBdr>
    </w:div>
    <w:div w:id="1310788059">
      <w:bodyDiv w:val="1"/>
      <w:marLeft w:val="0"/>
      <w:marRight w:val="0"/>
      <w:marTop w:val="0"/>
      <w:marBottom w:val="0"/>
      <w:divBdr>
        <w:top w:val="none" w:sz="0" w:space="0" w:color="auto"/>
        <w:left w:val="none" w:sz="0" w:space="0" w:color="auto"/>
        <w:bottom w:val="none" w:sz="0" w:space="0" w:color="auto"/>
        <w:right w:val="none" w:sz="0" w:space="0" w:color="auto"/>
      </w:divBdr>
    </w:div>
    <w:div w:id="1311128533">
      <w:bodyDiv w:val="1"/>
      <w:marLeft w:val="0"/>
      <w:marRight w:val="0"/>
      <w:marTop w:val="0"/>
      <w:marBottom w:val="0"/>
      <w:divBdr>
        <w:top w:val="none" w:sz="0" w:space="0" w:color="auto"/>
        <w:left w:val="none" w:sz="0" w:space="0" w:color="auto"/>
        <w:bottom w:val="none" w:sz="0" w:space="0" w:color="auto"/>
        <w:right w:val="none" w:sz="0" w:space="0" w:color="auto"/>
      </w:divBdr>
    </w:div>
    <w:div w:id="1311791911">
      <w:bodyDiv w:val="1"/>
      <w:marLeft w:val="0"/>
      <w:marRight w:val="0"/>
      <w:marTop w:val="0"/>
      <w:marBottom w:val="0"/>
      <w:divBdr>
        <w:top w:val="none" w:sz="0" w:space="0" w:color="auto"/>
        <w:left w:val="none" w:sz="0" w:space="0" w:color="auto"/>
        <w:bottom w:val="none" w:sz="0" w:space="0" w:color="auto"/>
        <w:right w:val="none" w:sz="0" w:space="0" w:color="auto"/>
      </w:divBdr>
    </w:div>
    <w:div w:id="1314918601">
      <w:bodyDiv w:val="1"/>
      <w:marLeft w:val="0"/>
      <w:marRight w:val="0"/>
      <w:marTop w:val="0"/>
      <w:marBottom w:val="0"/>
      <w:divBdr>
        <w:top w:val="none" w:sz="0" w:space="0" w:color="auto"/>
        <w:left w:val="none" w:sz="0" w:space="0" w:color="auto"/>
        <w:bottom w:val="none" w:sz="0" w:space="0" w:color="auto"/>
        <w:right w:val="none" w:sz="0" w:space="0" w:color="auto"/>
      </w:divBdr>
    </w:div>
    <w:div w:id="1315378533">
      <w:bodyDiv w:val="1"/>
      <w:marLeft w:val="0"/>
      <w:marRight w:val="0"/>
      <w:marTop w:val="0"/>
      <w:marBottom w:val="0"/>
      <w:divBdr>
        <w:top w:val="none" w:sz="0" w:space="0" w:color="auto"/>
        <w:left w:val="none" w:sz="0" w:space="0" w:color="auto"/>
        <w:bottom w:val="none" w:sz="0" w:space="0" w:color="auto"/>
        <w:right w:val="none" w:sz="0" w:space="0" w:color="auto"/>
      </w:divBdr>
    </w:div>
    <w:div w:id="1315405684">
      <w:bodyDiv w:val="1"/>
      <w:marLeft w:val="0"/>
      <w:marRight w:val="0"/>
      <w:marTop w:val="0"/>
      <w:marBottom w:val="0"/>
      <w:divBdr>
        <w:top w:val="none" w:sz="0" w:space="0" w:color="auto"/>
        <w:left w:val="none" w:sz="0" w:space="0" w:color="auto"/>
        <w:bottom w:val="none" w:sz="0" w:space="0" w:color="auto"/>
        <w:right w:val="none" w:sz="0" w:space="0" w:color="auto"/>
      </w:divBdr>
    </w:div>
    <w:div w:id="1317563976">
      <w:bodyDiv w:val="1"/>
      <w:marLeft w:val="0"/>
      <w:marRight w:val="0"/>
      <w:marTop w:val="0"/>
      <w:marBottom w:val="0"/>
      <w:divBdr>
        <w:top w:val="none" w:sz="0" w:space="0" w:color="auto"/>
        <w:left w:val="none" w:sz="0" w:space="0" w:color="auto"/>
        <w:bottom w:val="none" w:sz="0" w:space="0" w:color="auto"/>
        <w:right w:val="none" w:sz="0" w:space="0" w:color="auto"/>
      </w:divBdr>
    </w:div>
    <w:div w:id="1320888933">
      <w:bodyDiv w:val="1"/>
      <w:marLeft w:val="0"/>
      <w:marRight w:val="0"/>
      <w:marTop w:val="0"/>
      <w:marBottom w:val="0"/>
      <w:divBdr>
        <w:top w:val="none" w:sz="0" w:space="0" w:color="auto"/>
        <w:left w:val="none" w:sz="0" w:space="0" w:color="auto"/>
        <w:bottom w:val="none" w:sz="0" w:space="0" w:color="auto"/>
        <w:right w:val="none" w:sz="0" w:space="0" w:color="auto"/>
      </w:divBdr>
    </w:div>
    <w:div w:id="1321691376">
      <w:bodyDiv w:val="1"/>
      <w:marLeft w:val="0"/>
      <w:marRight w:val="0"/>
      <w:marTop w:val="0"/>
      <w:marBottom w:val="0"/>
      <w:divBdr>
        <w:top w:val="none" w:sz="0" w:space="0" w:color="auto"/>
        <w:left w:val="none" w:sz="0" w:space="0" w:color="auto"/>
        <w:bottom w:val="none" w:sz="0" w:space="0" w:color="auto"/>
        <w:right w:val="none" w:sz="0" w:space="0" w:color="auto"/>
      </w:divBdr>
    </w:div>
    <w:div w:id="1321736611">
      <w:bodyDiv w:val="1"/>
      <w:marLeft w:val="0"/>
      <w:marRight w:val="0"/>
      <w:marTop w:val="0"/>
      <w:marBottom w:val="0"/>
      <w:divBdr>
        <w:top w:val="none" w:sz="0" w:space="0" w:color="auto"/>
        <w:left w:val="none" w:sz="0" w:space="0" w:color="auto"/>
        <w:bottom w:val="none" w:sz="0" w:space="0" w:color="auto"/>
        <w:right w:val="none" w:sz="0" w:space="0" w:color="auto"/>
      </w:divBdr>
    </w:div>
    <w:div w:id="1325742388">
      <w:bodyDiv w:val="1"/>
      <w:marLeft w:val="0"/>
      <w:marRight w:val="0"/>
      <w:marTop w:val="0"/>
      <w:marBottom w:val="0"/>
      <w:divBdr>
        <w:top w:val="none" w:sz="0" w:space="0" w:color="auto"/>
        <w:left w:val="none" w:sz="0" w:space="0" w:color="auto"/>
        <w:bottom w:val="none" w:sz="0" w:space="0" w:color="auto"/>
        <w:right w:val="none" w:sz="0" w:space="0" w:color="auto"/>
      </w:divBdr>
    </w:div>
    <w:div w:id="1326012850">
      <w:bodyDiv w:val="1"/>
      <w:marLeft w:val="0"/>
      <w:marRight w:val="0"/>
      <w:marTop w:val="0"/>
      <w:marBottom w:val="0"/>
      <w:divBdr>
        <w:top w:val="none" w:sz="0" w:space="0" w:color="auto"/>
        <w:left w:val="none" w:sz="0" w:space="0" w:color="auto"/>
        <w:bottom w:val="none" w:sz="0" w:space="0" w:color="auto"/>
        <w:right w:val="none" w:sz="0" w:space="0" w:color="auto"/>
      </w:divBdr>
    </w:div>
    <w:div w:id="1327902048">
      <w:bodyDiv w:val="1"/>
      <w:marLeft w:val="0"/>
      <w:marRight w:val="0"/>
      <w:marTop w:val="0"/>
      <w:marBottom w:val="0"/>
      <w:divBdr>
        <w:top w:val="none" w:sz="0" w:space="0" w:color="auto"/>
        <w:left w:val="none" w:sz="0" w:space="0" w:color="auto"/>
        <w:bottom w:val="none" w:sz="0" w:space="0" w:color="auto"/>
        <w:right w:val="none" w:sz="0" w:space="0" w:color="auto"/>
      </w:divBdr>
    </w:div>
    <w:div w:id="1331249119">
      <w:bodyDiv w:val="1"/>
      <w:marLeft w:val="0"/>
      <w:marRight w:val="0"/>
      <w:marTop w:val="0"/>
      <w:marBottom w:val="0"/>
      <w:divBdr>
        <w:top w:val="none" w:sz="0" w:space="0" w:color="auto"/>
        <w:left w:val="none" w:sz="0" w:space="0" w:color="auto"/>
        <w:bottom w:val="none" w:sz="0" w:space="0" w:color="auto"/>
        <w:right w:val="none" w:sz="0" w:space="0" w:color="auto"/>
      </w:divBdr>
    </w:div>
    <w:div w:id="1336228418">
      <w:bodyDiv w:val="1"/>
      <w:marLeft w:val="0"/>
      <w:marRight w:val="0"/>
      <w:marTop w:val="0"/>
      <w:marBottom w:val="0"/>
      <w:divBdr>
        <w:top w:val="none" w:sz="0" w:space="0" w:color="auto"/>
        <w:left w:val="none" w:sz="0" w:space="0" w:color="auto"/>
        <w:bottom w:val="none" w:sz="0" w:space="0" w:color="auto"/>
        <w:right w:val="none" w:sz="0" w:space="0" w:color="auto"/>
      </w:divBdr>
      <w:divsChild>
        <w:div w:id="502360634">
          <w:marLeft w:val="0"/>
          <w:marRight w:val="0"/>
          <w:marTop w:val="15"/>
          <w:marBottom w:val="15"/>
          <w:divBdr>
            <w:top w:val="none" w:sz="0" w:space="0" w:color="auto"/>
            <w:left w:val="none" w:sz="0" w:space="0" w:color="auto"/>
            <w:bottom w:val="none" w:sz="0" w:space="0" w:color="auto"/>
            <w:right w:val="none" w:sz="0" w:space="0" w:color="auto"/>
          </w:divBdr>
        </w:div>
        <w:div w:id="1274247287">
          <w:marLeft w:val="60"/>
          <w:marRight w:val="0"/>
          <w:marTop w:val="15"/>
          <w:marBottom w:val="0"/>
          <w:divBdr>
            <w:top w:val="none" w:sz="0" w:space="0" w:color="auto"/>
            <w:left w:val="none" w:sz="0" w:space="0" w:color="auto"/>
            <w:bottom w:val="none" w:sz="0" w:space="0" w:color="auto"/>
            <w:right w:val="none" w:sz="0" w:space="0" w:color="auto"/>
          </w:divBdr>
        </w:div>
      </w:divsChild>
    </w:div>
    <w:div w:id="1337995002">
      <w:bodyDiv w:val="1"/>
      <w:marLeft w:val="0"/>
      <w:marRight w:val="0"/>
      <w:marTop w:val="0"/>
      <w:marBottom w:val="0"/>
      <w:divBdr>
        <w:top w:val="none" w:sz="0" w:space="0" w:color="auto"/>
        <w:left w:val="none" w:sz="0" w:space="0" w:color="auto"/>
        <w:bottom w:val="none" w:sz="0" w:space="0" w:color="auto"/>
        <w:right w:val="none" w:sz="0" w:space="0" w:color="auto"/>
      </w:divBdr>
    </w:div>
    <w:div w:id="1339649520">
      <w:bodyDiv w:val="1"/>
      <w:marLeft w:val="0"/>
      <w:marRight w:val="0"/>
      <w:marTop w:val="0"/>
      <w:marBottom w:val="0"/>
      <w:divBdr>
        <w:top w:val="none" w:sz="0" w:space="0" w:color="auto"/>
        <w:left w:val="none" w:sz="0" w:space="0" w:color="auto"/>
        <w:bottom w:val="none" w:sz="0" w:space="0" w:color="auto"/>
        <w:right w:val="none" w:sz="0" w:space="0" w:color="auto"/>
      </w:divBdr>
    </w:div>
    <w:div w:id="1341469838">
      <w:bodyDiv w:val="1"/>
      <w:marLeft w:val="0"/>
      <w:marRight w:val="0"/>
      <w:marTop w:val="0"/>
      <w:marBottom w:val="0"/>
      <w:divBdr>
        <w:top w:val="none" w:sz="0" w:space="0" w:color="auto"/>
        <w:left w:val="none" w:sz="0" w:space="0" w:color="auto"/>
        <w:bottom w:val="none" w:sz="0" w:space="0" w:color="auto"/>
        <w:right w:val="none" w:sz="0" w:space="0" w:color="auto"/>
      </w:divBdr>
    </w:div>
    <w:div w:id="1342779917">
      <w:bodyDiv w:val="1"/>
      <w:marLeft w:val="0"/>
      <w:marRight w:val="0"/>
      <w:marTop w:val="0"/>
      <w:marBottom w:val="0"/>
      <w:divBdr>
        <w:top w:val="none" w:sz="0" w:space="0" w:color="auto"/>
        <w:left w:val="none" w:sz="0" w:space="0" w:color="auto"/>
        <w:bottom w:val="none" w:sz="0" w:space="0" w:color="auto"/>
        <w:right w:val="none" w:sz="0" w:space="0" w:color="auto"/>
      </w:divBdr>
    </w:div>
    <w:div w:id="1344435440">
      <w:bodyDiv w:val="1"/>
      <w:marLeft w:val="0"/>
      <w:marRight w:val="0"/>
      <w:marTop w:val="0"/>
      <w:marBottom w:val="0"/>
      <w:divBdr>
        <w:top w:val="none" w:sz="0" w:space="0" w:color="auto"/>
        <w:left w:val="none" w:sz="0" w:space="0" w:color="auto"/>
        <w:bottom w:val="none" w:sz="0" w:space="0" w:color="auto"/>
        <w:right w:val="none" w:sz="0" w:space="0" w:color="auto"/>
      </w:divBdr>
    </w:div>
    <w:div w:id="1347638004">
      <w:bodyDiv w:val="1"/>
      <w:marLeft w:val="0"/>
      <w:marRight w:val="0"/>
      <w:marTop w:val="0"/>
      <w:marBottom w:val="0"/>
      <w:divBdr>
        <w:top w:val="none" w:sz="0" w:space="0" w:color="auto"/>
        <w:left w:val="none" w:sz="0" w:space="0" w:color="auto"/>
        <w:bottom w:val="none" w:sz="0" w:space="0" w:color="auto"/>
        <w:right w:val="none" w:sz="0" w:space="0" w:color="auto"/>
      </w:divBdr>
    </w:div>
    <w:div w:id="1347714996">
      <w:bodyDiv w:val="1"/>
      <w:marLeft w:val="0"/>
      <w:marRight w:val="0"/>
      <w:marTop w:val="0"/>
      <w:marBottom w:val="0"/>
      <w:divBdr>
        <w:top w:val="none" w:sz="0" w:space="0" w:color="auto"/>
        <w:left w:val="none" w:sz="0" w:space="0" w:color="auto"/>
        <w:bottom w:val="none" w:sz="0" w:space="0" w:color="auto"/>
        <w:right w:val="none" w:sz="0" w:space="0" w:color="auto"/>
      </w:divBdr>
    </w:div>
    <w:div w:id="1350446585">
      <w:bodyDiv w:val="1"/>
      <w:marLeft w:val="0"/>
      <w:marRight w:val="0"/>
      <w:marTop w:val="0"/>
      <w:marBottom w:val="0"/>
      <w:divBdr>
        <w:top w:val="none" w:sz="0" w:space="0" w:color="auto"/>
        <w:left w:val="none" w:sz="0" w:space="0" w:color="auto"/>
        <w:bottom w:val="none" w:sz="0" w:space="0" w:color="auto"/>
        <w:right w:val="none" w:sz="0" w:space="0" w:color="auto"/>
      </w:divBdr>
    </w:div>
    <w:div w:id="1351494257">
      <w:bodyDiv w:val="1"/>
      <w:marLeft w:val="0"/>
      <w:marRight w:val="0"/>
      <w:marTop w:val="0"/>
      <w:marBottom w:val="0"/>
      <w:divBdr>
        <w:top w:val="none" w:sz="0" w:space="0" w:color="auto"/>
        <w:left w:val="none" w:sz="0" w:space="0" w:color="auto"/>
        <w:bottom w:val="none" w:sz="0" w:space="0" w:color="auto"/>
        <w:right w:val="none" w:sz="0" w:space="0" w:color="auto"/>
      </w:divBdr>
    </w:div>
    <w:div w:id="1351567973">
      <w:bodyDiv w:val="1"/>
      <w:marLeft w:val="0"/>
      <w:marRight w:val="0"/>
      <w:marTop w:val="0"/>
      <w:marBottom w:val="0"/>
      <w:divBdr>
        <w:top w:val="none" w:sz="0" w:space="0" w:color="auto"/>
        <w:left w:val="none" w:sz="0" w:space="0" w:color="auto"/>
        <w:bottom w:val="none" w:sz="0" w:space="0" w:color="auto"/>
        <w:right w:val="none" w:sz="0" w:space="0" w:color="auto"/>
      </w:divBdr>
    </w:div>
    <w:div w:id="1351832617">
      <w:bodyDiv w:val="1"/>
      <w:marLeft w:val="0"/>
      <w:marRight w:val="0"/>
      <w:marTop w:val="0"/>
      <w:marBottom w:val="0"/>
      <w:divBdr>
        <w:top w:val="none" w:sz="0" w:space="0" w:color="auto"/>
        <w:left w:val="none" w:sz="0" w:space="0" w:color="auto"/>
        <w:bottom w:val="none" w:sz="0" w:space="0" w:color="auto"/>
        <w:right w:val="none" w:sz="0" w:space="0" w:color="auto"/>
      </w:divBdr>
    </w:div>
    <w:div w:id="1353608454">
      <w:bodyDiv w:val="1"/>
      <w:marLeft w:val="0"/>
      <w:marRight w:val="0"/>
      <w:marTop w:val="0"/>
      <w:marBottom w:val="0"/>
      <w:divBdr>
        <w:top w:val="none" w:sz="0" w:space="0" w:color="auto"/>
        <w:left w:val="none" w:sz="0" w:space="0" w:color="auto"/>
        <w:bottom w:val="none" w:sz="0" w:space="0" w:color="auto"/>
        <w:right w:val="none" w:sz="0" w:space="0" w:color="auto"/>
      </w:divBdr>
    </w:div>
    <w:div w:id="1355225679">
      <w:bodyDiv w:val="1"/>
      <w:marLeft w:val="0"/>
      <w:marRight w:val="0"/>
      <w:marTop w:val="0"/>
      <w:marBottom w:val="0"/>
      <w:divBdr>
        <w:top w:val="none" w:sz="0" w:space="0" w:color="auto"/>
        <w:left w:val="none" w:sz="0" w:space="0" w:color="auto"/>
        <w:bottom w:val="none" w:sz="0" w:space="0" w:color="auto"/>
        <w:right w:val="none" w:sz="0" w:space="0" w:color="auto"/>
      </w:divBdr>
    </w:div>
    <w:div w:id="1356153877">
      <w:bodyDiv w:val="1"/>
      <w:marLeft w:val="0"/>
      <w:marRight w:val="0"/>
      <w:marTop w:val="0"/>
      <w:marBottom w:val="0"/>
      <w:divBdr>
        <w:top w:val="none" w:sz="0" w:space="0" w:color="auto"/>
        <w:left w:val="none" w:sz="0" w:space="0" w:color="auto"/>
        <w:bottom w:val="none" w:sz="0" w:space="0" w:color="auto"/>
        <w:right w:val="none" w:sz="0" w:space="0" w:color="auto"/>
      </w:divBdr>
      <w:divsChild>
        <w:div w:id="1758595249">
          <w:marLeft w:val="60"/>
          <w:marRight w:val="0"/>
          <w:marTop w:val="15"/>
          <w:marBottom w:val="0"/>
          <w:divBdr>
            <w:top w:val="none" w:sz="0" w:space="0" w:color="auto"/>
            <w:left w:val="none" w:sz="0" w:space="0" w:color="auto"/>
            <w:bottom w:val="none" w:sz="0" w:space="0" w:color="auto"/>
            <w:right w:val="none" w:sz="0" w:space="0" w:color="auto"/>
          </w:divBdr>
        </w:div>
      </w:divsChild>
    </w:div>
    <w:div w:id="1356693201">
      <w:bodyDiv w:val="1"/>
      <w:marLeft w:val="0"/>
      <w:marRight w:val="0"/>
      <w:marTop w:val="0"/>
      <w:marBottom w:val="0"/>
      <w:divBdr>
        <w:top w:val="none" w:sz="0" w:space="0" w:color="auto"/>
        <w:left w:val="none" w:sz="0" w:space="0" w:color="auto"/>
        <w:bottom w:val="none" w:sz="0" w:space="0" w:color="auto"/>
        <w:right w:val="none" w:sz="0" w:space="0" w:color="auto"/>
      </w:divBdr>
    </w:div>
    <w:div w:id="1357002931">
      <w:bodyDiv w:val="1"/>
      <w:marLeft w:val="0"/>
      <w:marRight w:val="0"/>
      <w:marTop w:val="0"/>
      <w:marBottom w:val="0"/>
      <w:divBdr>
        <w:top w:val="none" w:sz="0" w:space="0" w:color="auto"/>
        <w:left w:val="none" w:sz="0" w:space="0" w:color="auto"/>
        <w:bottom w:val="none" w:sz="0" w:space="0" w:color="auto"/>
        <w:right w:val="none" w:sz="0" w:space="0" w:color="auto"/>
      </w:divBdr>
    </w:div>
    <w:div w:id="1357073255">
      <w:bodyDiv w:val="1"/>
      <w:marLeft w:val="0"/>
      <w:marRight w:val="0"/>
      <w:marTop w:val="0"/>
      <w:marBottom w:val="0"/>
      <w:divBdr>
        <w:top w:val="none" w:sz="0" w:space="0" w:color="auto"/>
        <w:left w:val="none" w:sz="0" w:space="0" w:color="auto"/>
        <w:bottom w:val="none" w:sz="0" w:space="0" w:color="auto"/>
        <w:right w:val="none" w:sz="0" w:space="0" w:color="auto"/>
      </w:divBdr>
    </w:div>
    <w:div w:id="1358461617">
      <w:bodyDiv w:val="1"/>
      <w:marLeft w:val="0"/>
      <w:marRight w:val="0"/>
      <w:marTop w:val="0"/>
      <w:marBottom w:val="0"/>
      <w:divBdr>
        <w:top w:val="none" w:sz="0" w:space="0" w:color="auto"/>
        <w:left w:val="none" w:sz="0" w:space="0" w:color="auto"/>
        <w:bottom w:val="none" w:sz="0" w:space="0" w:color="auto"/>
        <w:right w:val="none" w:sz="0" w:space="0" w:color="auto"/>
      </w:divBdr>
    </w:div>
    <w:div w:id="1358851543">
      <w:bodyDiv w:val="1"/>
      <w:marLeft w:val="0"/>
      <w:marRight w:val="0"/>
      <w:marTop w:val="0"/>
      <w:marBottom w:val="0"/>
      <w:divBdr>
        <w:top w:val="none" w:sz="0" w:space="0" w:color="auto"/>
        <w:left w:val="none" w:sz="0" w:space="0" w:color="auto"/>
        <w:bottom w:val="none" w:sz="0" w:space="0" w:color="auto"/>
        <w:right w:val="none" w:sz="0" w:space="0" w:color="auto"/>
      </w:divBdr>
    </w:div>
    <w:div w:id="1359893365">
      <w:bodyDiv w:val="1"/>
      <w:marLeft w:val="0"/>
      <w:marRight w:val="0"/>
      <w:marTop w:val="0"/>
      <w:marBottom w:val="0"/>
      <w:divBdr>
        <w:top w:val="none" w:sz="0" w:space="0" w:color="auto"/>
        <w:left w:val="none" w:sz="0" w:space="0" w:color="auto"/>
        <w:bottom w:val="none" w:sz="0" w:space="0" w:color="auto"/>
        <w:right w:val="none" w:sz="0" w:space="0" w:color="auto"/>
      </w:divBdr>
    </w:div>
    <w:div w:id="1364398266">
      <w:bodyDiv w:val="1"/>
      <w:marLeft w:val="0"/>
      <w:marRight w:val="0"/>
      <w:marTop w:val="0"/>
      <w:marBottom w:val="0"/>
      <w:divBdr>
        <w:top w:val="none" w:sz="0" w:space="0" w:color="auto"/>
        <w:left w:val="none" w:sz="0" w:space="0" w:color="auto"/>
        <w:bottom w:val="none" w:sz="0" w:space="0" w:color="auto"/>
        <w:right w:val="none" w:sz="0" w:space="0" w:color="auto"/>
      </w:divBdr>
    </w:div>
    <w:div w:id="1365128886">
      <w:bodyDiv w:val="1"/>
      <w:marLeft w:val="0"/>
      <w:marRight w:val="0"/>
      <w:marTop w:val="0"/>
      <w:marBottom w:val="0"/>
      <w:divBdr>
        <w:top w:val="none" w:sz="0" w:space="0" w:color="auto"/>
        <w:left w:val="none" w:sz="0" w:space="0" w:color="auto"/>
        <w:bottom w:val="none" w:sz="0" w:space="0" w:color="auto"/>
        <w:right w:val="none" w:sz="0" w:space="0" w:color="auto"/>
      </w:divBdr>
    </w:div>
    <w:div w:id="1366104077">
      <w:bodyDiv w:val="1"/>
      <w:marLeft w:val="0"/>
      <w:marRight w:val="0"/>
      <w:marTop w:val="0"/>
      <w:marBottom w:val="0"/>
      <w:divBdr>
        <w:top w:val="none" w:sz="0" w:space="0" w:color="auto"/>
        <w:left w:val="none" w:sz="0" w:space="0" w:color="auto"/>
        <w:bottom w:val="none" w:sz="0" w:space="0" w:color="auto"/>
        <w:right w:val="none" w:sz="0" w:space="0" w:color="auto"/>
      </w:divBdr>
    </w:div>
    <w:div w:id="1366298079">
      <w:bodyDiv w:val="1"/>
      <w:marLeft w:val="0"/>
      <w:marRight w:val="0"/>
      <w:marTop w:val="0"/>
      <w:marBottom w:val="0"/>
      <w:divBdr>
        <w:top w:val="none" w:sz="0" w:space="0" w:color="auto"/>
        <w:left w:val="none" w:sz="0" w:space="0" w:color="auto"/>
        <w:bottom w:val="none" w:sz="0" w:space="0" w:color="auto"/>
        <w:right w:val="none" w:sz="0" w:space="0" w:color="auto"/>
      </w:divBdr>
    </w:div>
    <w:div w:id="1366445958">
      <w:bodyDiv w:val="1"/>
      <w:marLeft w:val="0"/>
      <w:marRight w:val="0"/>
      <w:marTop w:val="0"/>
      <w:marBottom w:val="0"/>
      <w:divBdr>
        <w:top w:val="none" w:sz="0" w:space="0" w:color="auto"/>
        <w:left w:val="none" w:sz="0" w:space="0" w:color="auto"/>
        <w:bottom w:val="none" w:sz="0" w:space="0" w:color="auto"/>
        <w:right w:val="none" w:sz="0" w:space="0" w:color="auto"/>
      </w:divBdr>
    </w:div>
    <w:div w:id="1367409186">
      <w:bodyDiv w:val="1"/>
      <w:marLeft w:val="0"/>
      <w:marRight w:val="0"/>
      <w:marTop w:val="0"/>
      <w:marBottom w:val="0"/>
      <w:divBdr>
        <w:top w:val="none" w:sz="0" w:space="0" w:color="auto"/>
        <w:left w:val="none" w:sz="0" w:space="0" w:color="auto"/>
        <w:bottom w:val="none" w:sz="0" w:space="0" w:color="auto"/>
        <w:right w:val="none" w:sz="0" w:space="0" w:color="auto"/>
      </w:divBdr>
    </w:div>
    <w:div w:id="1369795965">
      <w:bodyDiv w:val="1"/>
      <w:marLeft w:val="0"/>
      <w:marRight w:val="0"/>
      <w:marTop w:val="0"/>
      <w:marBottom w:val="0"/>
      <w:divBdr>
        <w:top w:val="none" w:sz="0" w:space="0" w:color="auto"/>
        <w:left w:val="none" w:sz="0" w:space="0" w:color="auto"/>
        <w:bottom w:val="none" w:sz="0" w:space="0" w:color="auto"/>
        <w:right w:val="none" w:sz="0" w:space="0" w:color="auto"/>
      </w:divBdr>
    </w:div>
    <w:div w:id="1370301842">
      <w:bodyDiv w:val="1"/>
      <w:marLeft w:val="0"/>
      <w:marRight w:val="0"/>
      <w:marTop w:val="0"/>
      <w:marBottom w:val="0"/>
      <w:divBdr>
        <w:top w:val="none" w:sz="0" w:space="0" w:color="auto"/>
        <w:left w:val="none" w:sz="0" w:space="0" w:color="auto"/>
        <w:bottom w:val="none" w:sz="0" w:space="0" w:color="auto"/>
        <w:right w:val="none" w:sz="0" w:space="0" w:color="auto"/>
      </w:divBdr>
    </w:div>
    <w:div w:id="1372071864">
      <w:bodyDiv w:val="1"/>
      <w:marLeft w:val="0"/>
      <w:marRight w:val="0"/>
      <w:marTop w:val="0"/>
      <w:marBottom w:val="0"/>
      <w:divBdr>
        <w:top w:val="none" w:sz="0" w:space="0" w:color="auto"/>
        <w:left w:val="none" w:sz="0" w:space="0" w:color="auto"/>
        <w:bottom w:val="none" w:sz="0" w:space="0" w:color="auto"/>
        <w:right w:val="none" w:sz="0" w:space="0" w:color="auto"/>
      </w:divBdr>
    </w:div>
    <w:div w:id="1372152674">
      <w:bodyDiv w:val="1"/>
      <w:marLeft w:val="0"/>
      <w:marRight w:val="0"/>
      <w:marTop w:val="0"/>
      <w:marBottom w:val="0"/>
      <w:divBdr>
        <w:top w:val="none" w:sz="0" w:space="0" w:color="auto"/>
        <w:left w:val="none" w:sz="0" w:space="0" w:color="auto"/>
        <w:bottom w:val="none" w:sz="0" w:space="0" w:color="auto"/>
        <w:right w:val="none" w:sz="0" w:space="0" w:color="auto"/>
      </w:divBdr>
    </w:div>
    <w:div w:id="1372533174">
      <w:bodyDiv w:val="1"/>
      <w:marLeft w:val="0"/>
      <w:marRight w:val="0"/>
      <w:marTop w:val="0"/>
      <w:marBottom w:val="0"/>
      <w:divBdr>
        <w:top w:val="none" w:sz="0" w:space="0" w:color="auto"/>
        <w:left w:val="none" w:sz="0" w:space="0" w:color="auto"/>
        <w:bottom w:val="none" w:sz="0" w:space="0" w:color="auto"/>
        <w:right w:val="none" w:sz="0" w:space="0" w:color="auto"/>
      </w:divBdr>
    </w:div>
    <w:div w:id="1378311963">
      <w:bodyDiv w:val="1"/>
      <w:marLeft w:val="0"/>
      <w:marRight w:val="0"/>
      <w:marTop w:val="0"/>
      <w:marBottom w:val="0"/>
      <w:divBdr>
        <w:top w:val="none" w:sz="0" w:space="0" w:color="auto"/>
        <w:left w:val="none" w:sz="0" w:space="0" w:color="auto"/>
        <w:bottom w:val="none" w:sz="0" w:space="0" w:color="auto"/>
        <w:right w:val="none" w:sz="0" w:space="0" w:color="auto"/>
      </w:divBdr>
    </w:div>
    <w:div w:id="1380319442">
      <w:bodyDiv w:val="1"/>
      <w:marLeft w:val="0"/>
      <w:marRight w:val="0"/>
      <w:marTop w:val="0"/>
      <w:marBottom w:val="0"/>
      <w:divBdr>
        <w:top w:val="none" w:sz="0" w:space="0" w:color="auto"/>
        <w:left w:val="none" w:sz="0" w:space="0" w:color="auto"/>
        <w:bottom w:val="none" w:sz="0" w:space="0" w:color="auto"/>
        <w:right w:val="none" w:sz="0" w:space="0" w:color="auto"/>
      </w:divBdr>
    </w:div>
    <w:div w:id="1380933652">
      <w:bodyDiv w:val="1"/>
      <w:marLeft w:val="0"/>
      <w:marRight w:val="0"/>
      <w:marTop w:val="0"/>
      <w:marBottom w:val="0"/>
      <w:divBdr>
        <w:top w:val="none" w:sz="0" w:space="0" w:color="auto"/>
        <w:left w:val="none" w:sz="0" w:space="0" w:color="auto"/>
        <w:bottom w:val="none" w:sz="0" w:space="0" w:color="auto"/>
        <w:right w:val="none" w:sz="0" w:space="0" w:color="auto"/>
      </w:divBdr>
    </w:div>
    <w:div w:id="1383017478">
      <w:bodyDiv w:val="1"/>
      <w:marLeft w:val="0"/>
      <w:marRight w:val="0"/>
      <w:marTop w:val="0"/>
      <w:marBottom w:val="0"/>
      <w:divBdr>
        <w:top w:val="none" w:sz="0" w:space="0" w:color="auto"/>
        <w:left w:val="none" w:sz="0" w:space="0" w:color="auto"/>
        <w:bottom w:val="none" w:sz="0" w:space="0" w:color="auto"/>
        <w:right w:val="none" w:sz="0" w:space="0" w:color="auto"/>
      </w:divBdr>
    </w:div>
    <w:div w:id="1384132254">
      <w:bodyDiv w:val="1"/>
      <w:marLeft w:val="0"/>
      <w:marRight w:val="0"/>
      <w:marTop w:val="0"/>
      <w:marBottom w:val="0"/>
      <w:divBdr>
        <w:top w:val="none" w:sz="0" w:space="0" w:color="auto"/>
        <w:left w:val="none" w:sz="0" w:space="0" w:color="auto"/>
        <w:bottom w:val="none" w:sz="0" w:space="0" w:color="auto"/>
        <w:right w:val="none" w:sz="0" w:space="0" w:color="auto"/>
      </w:divBdr>
    </w:div>
    <w:div w:id="1388914997">
      <w:bodyDiv w:val="1"/>
      <w:marLeft w:val="0"/>
      <w:marRight w:val="0"/>
      <w:marTop w:val="0"/>
      <w:marBottom w:val="0"/>
      <w:divBdr>
        <w:top w:val="none" w:sz="0" w:space="0" w:color="auto"/>
        <w:left w:val="none" w:sz="0" w:space="0" w:color="auto"/>
        <w:bottom w:val="none" w:sz="0" w:space="0" w:color="auto"/>
        <w:right w:val="none" w:sz="0" w:space="0" w:color="auto"/>
      </w:divBdr>
    </w:div>
    <w:div w:id="1388993894">
      <w:bodyDiv w:val="1"/>
      <w:marLeft w:val="0"/>
      <w:marRight w:val="0"/>
      <w:marTop w:val="0"/>
      <w:marBottom w:val="0"/>
      <w:divBdr>
        <w:top w:val="none" w:sz="0" w:space="0" w:color="auto"/>
        <w:left w:val="none" w:sz="0" w:space="0" w:color="auto"/>
        <w:bottom w:val="none" w:sz="0" w:space="0" w:color="auto"/>
        <w:right w:val="none" w:sz="0" w:space="0" w:color="auto"/>
      </w:divBdr>
    </w:div>
    <w:div w:id="1393962609">
      <w:bodyDiv w:val="1"/>
      <w:marLeft w:val="0"/>
      <w:marRight w:val="0"/>
      <w:marTop w:val="0"/>
      <w:marBottom w:val="0"/>
      <w:divBdr>
        <w:top w:val="none" w:sz="0" w:space="0" w:color="auto"/>
        <w:left w:val="none" w:sz="0" w:space="0" w:color="auto"/>
        <w:bottom w:val="none" w:sz="0" w:space="0" w:color="auto"/>
        <w:right w:val="none" w:sz="0" w:space="0" w:color="auto"/>
      </w:divBdr>
    </w:div>
    <w:div w:id="1395272783">
      <w:bodyDiv w:val="1"/>
      <w:marLeft w:val="0"/>
      <w:marRight w:val="0"/>
      <w:marTop w:val="0"/>
      <w:marBottom w:val="0"/>
      <w:divBdr>
        <w:top w:val="none" w:sz="0" w:space="0" w:color="auto"/>
        <w:left w:val="none" w:sz="0" w:space="0" w:color="auto"/>
        <w:bottom w:val="none" w:sz="0" w:space="0" w:color="auto"/>
        <w:right w:val="none" w:sz="0" w:space="0" w:color="auto"/>
      </w:divBdr>
    </w:div>
    <w:div w:id="1399865755">
      <w:bodyDiv w:val="1"/>
      <w:marLeft w:val="0"/>
      <w:marRight w:val="0"/>
      <w:marTop w:val="0"/>
      <w:marBottom w:val="0"/>
      <w:divBdr>
        <w:top w:val="none" w:sz="0" w:space="0" w:color="auto"/>
        <w:left w:val="none" w:sz="0" w:space="0" w:color="auto"/>
        <w:bottom w:val="none" w:sz="0" w:space="0" w:color="auto"/>
        <w:right w:val="none" w:sz="0" w:space="0" w:color="auto"/>
      </w:divBdr>
    </w:div>
    <w:div w:id="1402605057">
      <w:bodyDiv w:val="1"/>
      <w:marLeft w:val="0"/>
      <w:marRight w:val="0"/>
      <w:marTop w:val="0"/>
      <w:marBottom w:val="0"/>
      <w:divBdr>
        <w:top w:val="none" w:sz="0" w:space="0" w:color="auto"/>
        <w:left w:val="none" w:sz="0" w:space="0" w:color="auto"/>
        <w:bottom w:val="none" w:sz="0" w:space="0" w:color="auto"/>
        <w:right w:val="none" w:sz="0" w:space="0" w:color="auto"/>
      </w:divBdr>
    </w:div>
    <w:div w:id="1404371634">
      <w:bodyDiv w:val="1"/>
      <w:marLeft w:val="0"/>
      <w:marRight w:val="0"/>
      <w:marTop w:val="0"/>
      <w:marBottom w:val="0"/>
      <w:divBdr>
        <w:top w:val="none" w:sz="0" w:space="0" w:color="auto"/>
        <w:left w:val="none" w:sz="0" w:space="0" w:color="auto"/>
        <w:bottom w:val="none" w:sz="0" w:space="0" w:color="auto"/>
        <w:right w:val="none" w:sz="0" w:space="0" w:color="auto"/>
      </w:divBdr>
    </w:div>
    <w:div w:id="1404714041">
      <w:bodyDiv w:val="1"/>
      <w:marLeft w:val="0"/>
      <w:marRight w:val="0"/>
      <w:marTop w:val="0"/>
      <w:marBottom w:val="0"/>
      <w:divBdr>
        <w:top w:val="none" w:sz="0" w:space="0" w:color="auto"/>
        <w:left w:val="none" w:sz="0" w:space="0" w:color="auto"/>
        <w:bottom w:val="none" w:sz="0" w:space="0" w:color="auto"/>
        <w:right w:val="none" w:sz="0" w:space="0" w:color="auto"/>
      </w:divBdr>
    </w:div>
    <w:div w:id="1405372457">
      <w:bodyDiv w:val="1"/>
      <w:marLeft w:val="0"/>
      <w:marRight w:val="0"/>
      <w:marTop w:val="0"/>
      <w:marBottom w:val="0"/>
      <w:divBdr>
        <w:top w:val="none" w:sz="0" w:space="0" w:color="auto"/>
        <w:left w:val="none" w:sz="0" w:space="0" w:color="auto"/>
        <w:bottom w:val="none" w:sz="0" w:space="0" w:color="auto"/>
        <w:right w:val="none" w:sz="0" w:space="0" w:color="auto"/>
      </w:divBdr>
    </w:div>
    <w:div w:id="1409765254">
      <w:bodyDiv w:val="1"/>
      <w:marLeft w:val="0"/>
      <w:marRight w:val="0"/>
      <w:marTop w:val="0"/>
      <w:marBottom w:val="0"/>
      <w:divBdr>
        <w:top w:val="none" w:sz="0" w:space="0" w:color="auto"/>
        <w:left w:val="none" w:sz="0" w:space="0" w:color="auto"/>
        <w:bottom w:val="none" w:sz="0" w:space="0" w:color="auto"/>
        <w:right w:val="none" w:sz="0" w:space="0" w:color="auto"/>
      </w:divBdr>
    </w:div>
    <w:div w:id="1411005036">
      <w:bodyDiv w:val="1"/>
      <w:marLeft w:val="0"/>
      <w:marRight w:val="0"/>
      <w:marTop w:val="0"/>
      <w:marBottom w:val="0"/>
      <w:divBdr>
        <w:top w:val="none" w:sz="0" w:space="0" w:color="auto"/>
        <w:left w:val="none" w:sz="0" w:space="0" w:color="auto"/>
        <w:bottom w:val="none" w:sz="0" w:space="0" w:color="auto"/>
        <w:right w:val="none" w:sz="0" w:space="0" w:color="auto"/>
      </w:divBdr>
    </w:div>
    <w:div w:id="1411082350">
      <w:bodyDiv w:val="1"/>
      <w:marLeft w:val="0"/>
      <w:marRight w:val="0"/>
      <w:marTop w:val="0"/>
      <w:marBottom w:val="0"/>
      <w:divBdr>
        <w:top w:val="none" w:sz="0" w:space="0" w:color="auto"/>
        <w:left w:val="none" w:sz="0" w:space="0" w:color="auto"/>
        <w:bottom w:val="none" w:sz="0" w:space="0" w:color="auto"/>
        <w:right w:val="none" w:sz="0" w:space="0" w:color="auto"/>
      </w:divBdr>
    </w:div>
    <w:div w:id="1411318117">
      <w:bodyDiv w:val="1"/>
      <w:marLeft w:val="0"/>
      <w:marRight w:val="0"/>
      <w:marTop w:val="0"/>
      <w:marBottom w:val="0"/>
      <w:divBdr>
        <w:top w:val="none" w:sz="0" w:space="0" w:color="auto"/>
        <w:left w:val="none" w:sz="0" w:space="0" w:color="auto"/>
        <w:bottom w:val="none" w:sz="0" w:space="0" w:color="auto"/>
        <w:right w:val="none" w:sz="0" w:space="0" w:color="auto"/>
      </w:divBdr>
    </w:div>
    <w:div w:id="1412579276">
      <w:bodyDiv w:val="1"/>
      <w:marLeft w:val="0"/>
      <w:marRight w:val="0"/>
      <w:marTop w:val="0"/>
      <w:marBottom w:val="0"/>
      <w:divBdr>
        <w:top w:val="none" w:sz="0" w:space="0" w:color="auto"/>
        <w:left w:val="none" w:sz="0" w:space="0" w:color="auto"/>
        <w:bottom w:val="none" w:sz="0" w:space="0" w:color="auto"/>
        <w:right w:val="none" w:sz="0" w:space="0" w:color="auto"/>
      </w:divBdr>
    </w:div>
    <w:div w:id="1415279055">
      <w:bodyDiv w:val="1"/>
      <w:marLeft w:val="0"/>
      <w:marRight w:val="0"/>
      <w:marTop w:val="0"/>
      <w:marBottom w:val="0"/>
      <w:divBdr>
        <w:top w:val="none" w:sz="0" w:space="0" w:color="auto"/>
        <w:left w:val="none" w:sz="0" w:space="0" w:color="auto"/>
        <w:bottom w:val="none" w:sz="0" w:space="0" w:color="auto"/>
        <w:right w:val="none" w:sz="0" w:space="0" w:color="auto"/>
      </w:divBdr>
    </w:div>
    <w:div w:id="1419327073">
      <w:bodyDiv w:val="1"/>
      <w:marLeft w:val="0"/>
      <w:marRight w:val="0"/>
      <w:marTop w:val="0"/>
      <w:marBottom w:val="0"/>
      <w:divBdr>
        <w:top w:val="none" w:sz="0" w:space="0" w:color="auto"/>
        <w:left w:val="none" w:sz="0" w:space="0" w:color="auto"/>
        <w:bottom w:val="none" w:sz="0" w:space="0" w:color="auto"/>
        <w:right w:val="none" w:sz="0" w:space="0" w:color="auto"/>
      </w:divBdr>
    </w:div>
    <w:div w:id="1419908148">
      <w:bodyDiv w:val="1"/>
      <w:marLeft w:val="0"/>
      <w:marRight w:val="0"/>
      <w:marTop w:val="0"/>
      <w:marBottom w:val="0"/>
      <w:divBdr>
        <w:top w:val="none" w:sz="0" w:space="0" w:color="auto"/>
        <w:left w:val="none" w:sz="0" w:space="0" w:color="auto"/>
        <w:bottom w:val="none" w:sz="0" w:space="0" w:color="auto"/>
        <w:right w:val="none" w:sz="0" w:space="0" w:color="auto"/>
      </w:divBdr>
    </w:div>
    <w:div w:id="1420247383">
      <w:bodyDiv w:val="1"/>
      <w:marLeft w:val="0"/>
      <w:marRight w:val="0"/>
      <w:marTop w:val="0"/>
      <w:marBottom w:val="0"/>
      <w:divBdr>
        <w:top w:val="none" w:sz="0" w:space="0" w:color="auto"/>
        <w:left w:val="none" w:sz="0" w:space="0" w:color="auto"/>
        <w:bottom w:val="none" w:sz="0" w:space="0" w:color="auto"/>
        <w:right w:val="none" w:sz="0" w:space="0" w:color="auto"/>
      </w:divBdr>
    </w:div>
    <w:div w:id="1421104322">
      <w:bodyDiv w:val="1"/>
      <w:marLeft w:val="0"/>
      <w:marRight w:val="0"/>
      <w:marTop w:val="0"/>
      <w:marBottom w:val="0"/>
      <w:divBdr>
        <w:top w:val="none" w:sz="0" w:space="0" w:color="auto"/>
        <w:left w:val="none" w:sz="0" w:space="0" w:color="auto"/>
        <w:bottom w:val="none" w:sz="0" w:space="0" w:color="auto"/>
        <w:right w:val="none" w:sz="0" w:space="0" w:color="auto"/>
      </w:divBdr>
    </w:div>
    <w:div w:id="1424298559">
      <w:bodyDiv w:val="1"/>
      <w:marLeft w:val="0"/>
      <w:marRight w:val="0"/>
      <w:marTop w:val="0"/>
      <w:marBottom w:val="0"/>
      <w:divBdr>
        <w:top w:val="none" w:sz="0" w:space="0" w:color="auto"/>
        <w:left w:val="none" w:sz="0" w:space="0" w:color="auto"/>
        <w:bottom w:val="none" w:sz="0" w:space="0" w:color="auto"/>
        <w:right w:val="none" w:sz="0" w:space="0" w:color="auto"/>
      </w:divBdr>
    </w:div>
    <w:div w:id="1426921235">
      <w:bodyDiv w:val="1"/>
      <w:marLeft w:val="0"/>
      <w:marRight w:val="0"/>
      <w:marTop w:val="0"/>
      <w:marBottom w:val="0"/>
      <w:divBdr>
        <w:top w:val="none" w:sz="0" w:space="0" w:color="auto"/>
        <w:left w:val="none" w:sz="0" w:space="0" w:color="auto"/>
        <w:bottom w:val="none" w:sz="0" w:space="0" w:color="auto"/>
        <w:right w:val="none" w:sz="0" w:space="0" w:color="auto"/>
      </w:divBdr>
    </w:div>
    <w:div w:id="1427117809">
      <w:bodyDiv w:val="1"/>
      <w:marLeft w:val="0"/>
      <w:marRight w:val="0"/>
      <w:marTop w:val="0"/>
      <w:marBottom w:val="0"/>
      <w:divBdr>
        <w:top w:val="none" w:sz="0" w:space="0" w:color="auto"/>
        <w:left w:val="none" w:sz="0" w:space="0" w:color="auto"/>
        <w:bottom w:val="none" w:sz="0" w:space="0" w:color="auto"/>
        <w:right w:val="none" w:sz="0" w:space="0" w:color="auto"/>
      </w:divBdr>
    </w:div>
    <w:div w:id="1427463545">
      <w:bodyDiv w:val="1"/>
      <w:marLeft w:val="0"/>
      <w:marRight w:val="0"/>
      <w:marTop w:val="0"/>
      <w:marBottom w:val="0"/>
      <w:divBdr>
        <w:top w:val="none" w:sz="0" w:space="0" w:color="auto"/>
        <w:left w:val="none" w:sz="0" w:space="0" w:color="auto"/>
        <w:bottom w:val="none" w:sz="0" w:space="0" w:color="auto"/>
        <w:right w:val="none" w:sz="0" w:space="0" w:color="auto"/>
      </w:divBdr>
    </w:div>
    <w:div w:id="1427918370">
      <w:bodyDiv w:val="1"/>
      <w:marLeft w:val="0"/>
      <w:marRight w:val="0"/>
      <w:marTop w:val="0"/>
      <w:marBottom w:val="0"/>
      <w:divBdr>
        <w:top w:val="none" w:sz="0" w:space="0" w:color="auto"/>
        <w:left w:val="none" w:sz="0" w:space="0" w:color="auto"/>
        <w:bottom w:val="none" w:sz="0" w:space="0" w:color="auto"/>
        <w:right w:val="none" w:sz="0" w:space="0" w:color="auto"/>
      </w:divBdr>
    </w:div>
    <w:div w:id="1429619934">
      <w:bodyDiv w:val="1"/>
      <w:marLeft w:val="0"/>
      <w:marRight w:val="0"/>
      <w:marTop w:val="0"/>
      <w:marBottom w:val="0"/>
      <w:divBdr>
        <w:top w:val="none" w:sz="0" w:space="0" w:color="auto"/>
        <w:left w:val="none" w:sz="0" w:space="0" w:color="auto"/>
        <w:bottom w:val="none" w:sz="0" w:space="0" w:color="auto"/>
        <w:right w:val="none" w:sz="0" w:space="0" w:color="auto"/>
      </w:divBdr>
    </w:div>
    <w:div w:id="1434087303">
      <w:bodyDiv w:val="1"/>
      <w:marLeft w:val="0"/>
      <w:marRight w:val="0"/>
      <w:marTop w:val="0"/>
      <w:marBottom w:val="0"/>
      <w:divBdr>
        <w:top w:val="none" w:sz="0" w:space="0" w:color="auto"/>
        <w:left w:val="none" w:sz="0" w:space="0" w:color="auto"/>
        <w:bottom w:val="none" w:sz="0" w:space="0" w:color="auto"/>
        <w:right w:val="none" w:sz="0" w:space="0" w:color="auto"/>
      </w:divBdr>
    </w:div>
    <w:div w:id="1434280641">
      <w:bodyDiv w:val="1"/>
      <w:marLeft w:val="0"/>
      <w:marRight w:val="0"/>
      <w:marTop w:val="0"/>
      <w:marBottom w:val="0"/>
      <w:divBdr>
        <w:top w:val="none" w:sz="0" w:space="0" w:color="auto"/>
        <w:left w:val="none" w:sz="0" w:space="0" w:color="auto"/>
        <w:bottom w:val="none" w:sz="0" w:space="0" w:color="auto"/>
        <w:right w:val="none" w:sz="0" w:space="0" w:color="auto"/>
      </w:divBdr>
    </w:div>
    <w:div w:id="1435442950">
      <w:bodyDiv w:val="1"/>
      <w:marLeft w:val="0"/>
      <w:marRight w:val="0"/>
      <w:marTop w:val="0"/>
      <w:marBottom w:val="0"/>
      <w:divBdr>
        <w:top w:val="none" w:sz="0" w:space="0" w:color="auto"/>
        <w:left w:val="none" w:sz="0" w:space="0" w:color="auto"/>
        <w:bottom w:val="none" w:sz="0" w:space="0" w:color="auto"/>
        <w:right w:val="none" w:sz="0" w:space="0" w:color="auto"/>
      </w:divBdr>
    </w:div>
    <w:div w:id="1436631913">
      <w:bodyDiv w:val="1"/>
      <w:marLeft w:val="0"/>
      <w:marRight w:val="0"/>
      <w:marTop w:val="0"/>
      <w:marBottom w:val="0"/>
      <w:divBdr>
        <w:top w:val="none" w:sz="0" w:space="0" w:color="auto"/>
        <w:left w:val="none" w:sz="0" w:space="0" w:color="auto"/>
        <w:bottom w:val="none" w:sz="0" w:space="0" w:color="auto"/>
        <w:right w:val="none" w:sz="0" w:space="0" w:color="auto"/>
      </w:divBdr>
    </w:div>
    <w:div w:id="1438132639">
      <w:bodyDiv w:val="1"/>
      <w:marLeft w:val="0"/>
      <w:marRight w:val="0"/>
      <w:marTop w:val="0"/>
      <w:marBottom w:val="0"/>
      <w:divBdr>
        <w:top w:val="none" w:sz="0" w:space="0" w:color="auto"/>
        <w:left w:val="none" w:sz="0" w:space="0" w:color="auto"/>
        <w:bottom w:val="none" w:sz="0" w:space="0" w:color="auto"/>
        <w:right w:val="none" w:sz="0" w:space="0" w:color="auto"/>
      </w:divBdr>
    </w:div>
    <w:div w:id="1438789747">
      <w:bodyDiv w:val="1"/>
      <w:marLeft w:val="0"/>
      <w:marRight w:val="0"/>
      <w:marTop w:val="0"/>
      <w:marBottom w:val="0"/>
      <w:divBdr>
        <w:top w:val="none" w:sz="0" w:space="0" w:color="auto"/>
        <w:left w:val="none" w:sz="0" w:space="0" w:color="auto"/>
        <w:bottom w:val="none" w:sz="0" w:space="0" w:color="auto"/>
        <w:right w:val="none" w:sz="0" w:space="0" w:color="auto"/>
      </w:divBdr>
    </w:div>
    <w:div w:id="1440641837">
      <w:bodyDiv w:val="1"/>
      <w:marLeft w:val="0"/>
      <w:marRight w:val="0"/>
      <w:marTop w:val="0"/>
      <w:marBottom w:val="0"/>
      <w:divBdr>
        <w:top w:val="none" w:sz="0" w:space="0" w:color="auto"/>
        <w:left w:val="none" w:sz="0" w:space="0" w:color="auto"/>
        <w:bottom w:val="none" w:sz="0" w:space="0" w:color="auto"/>
        <w:right w:val="none" w:sz="0" w:space="0" w:color="auto"/>
      </w:divBdr>
    </w:div>
    <w:div w:id="1443105964">
      <w:bodyDiv w:val="1"/>
      <w:marLeft w:val="0"/>
      <w:marRight w:val="0"/>
      <w:marTop w:val="0"/>
      <w:marBottom w:val="0"/>
      <w:divBdr>
        <w:top w:val="none" w:sz="0" w:space="0" w:color="auto"/>
        <w:left w:val="none" w:sz="0" w:space="0" w:color="auto"/>
        <w:bottom w:val="none" w:sz="0" w:space="0" w:color="auto"/>
        <w:right w:val="none" w:sz="0" w:space="0" w:color="auto"/>
      </w:divBdr>
    </w:div>
    <w:div w:id="1449155120">
      <w:bodyDiv w:val="1"/>
      <w:marLeft w:val="0"/>
      <w:marRight w:val="0"/>
      <w:marTop w:val="0"/>
      <w:marBottom w:val="0"/>
      <w:divBdr>
        <w:top w:val="none" w:sz="0" w:space="0" w:color="auto"/>
        <w:left w:val="none" w:sz="0" w:space="0" w:color="auto"/>
        <w:bottom w:val="none" w:sz="0" w:space="0" w:color="auto"/>
        <w:right w:val="none" w:sz="0" w:space="0" w:color="auto"/>
      </w:divBdr>
    </w:div>
    <w:div w:id="1449465732">
      <w:bodyDiv w:val="1"/>
      <w:marLeft w:val="0"/>
      <w:marRight w:val="0"/>
      <w:marTop w:val="0"/>
      <w:marBottom w:val="0"/>
      <w:divBdr>
        <w:top w:val="none" w:sz="0" w:space="0" w:color="auto"/>
        <w:left w:val="none" w:sz="0" w:space="0" w:color="auto"/>
        <w:bottom w:val="none" w:sz="0" w:space="0" w:color="auto"/>
        <w:right w:val="none" w:sz="0" w:space="0" w:color="auto"/>
      </w:divBdr>
    </w:div>
    <w:div w:id="1452627964">
      <w:bodyDiv w:val="1"/>
      <w:marLeft w:val="0"/>
      <w:marRight w:val="0"/>
      <w:marTop w:val="0"/>
      <w:marBottom w:val="0"/>
      <w:divBdr>
        <w:top w:val="none" w:sz="0" w:space="0" w:color="auto"/>
        <w:left w:val="none" w:sz="0" w:space="0" w:color="auto"/>
        <w:bottom w:val="none" w:sz="0" w:space="0" w:color="auto"/>
        <w:right w:val="none" w:sz="0" w:space="0" w:color="auto"/>
      </w:divBdr>
    </w:div>
    <w:div w:id="1453086093">
      <w:bodyDiv w:val="1"/>
      <w:marLeft w:val="0"/>
      <w:marRight w:val="0"/>
      <w:marTop w:val="0"/>
      <w:marBottom w:val="0"/>
      <w:divBdr>
        <w:top w:val="none" w:sz="0" w:space="0" w:color="auto"/>
        <w:left w:val="none" w:sz="0" w:space="0" w:color="auto"/>
        <w:bottom w:val="none" w:sz="0" w:space="0" w:color="auto"/>
        <w:right w:val="none" w:sz="0" w:space="0" w:color="auto"/>
      </w:divBdr>
    </w:div>
    <w:div w:id="1453741899">
      <w:bodyDiv w:val="1"/>
      <w:marLeft w:val="0"/>
      <w:marRight w:val="0"/>
      <w:marTop w:val="0"/>
      <w:marBottom w:val="0"/>
      <w:divBdr>
        <w:top w:val="none" w:sz="0" w:space="0" w:color="auto"/>
        <w:left w:val="none" w:sz="0" w:space="0" w:color="auto"/>
        <w:bottom w:val="none" w:sz="0" w:space="0" w:color="auto"/>
        <w:right w:val="none" w:sz="0" w:space="0" w:color="auto"/>
      </w:divBdr>
    </w:div>
    <w:div w:id="1453789402">
      <w:bodyDiv w:val="1"/>
      <w:marLeft w:val="0"/>
      <w:marRight w:val="0"/>
      <w:marTop w:val="0"/>
      <w:marBottom w:val="0"/>
      <w:divBdr>
        <w:top w:val="none" w:sz="0" w:space="0" w:color="auto"/>
        <w:left w:val="none" w:sz="0" w:space="0" w:color="auto"/>
        <w:bottom w:val="none" w:sz="0" w:space="0" w:color="auto"/>
        <w:right w:val="none" w:sz="0" w:space="0" w:color="auto"/>
      </w:divBdr>
    </w:div>
    <w:div w:id="1454179516">
      <w:bodyDiv w:val="1"/>
      <w:marLeft w:val="0"/>
      <w:marRight w:val="0"/>
      <w:marTop w:val="0"/>
      <w:marBottom w:val="0"/>
      <w:divBdr>
        <w:top w:val="none" w:sz="0" w:space="0" w:color="auto"/>
        <w:left w:val="none" w:sz="0" w:space="0" w:color="auto"/>
        <w:bottom w:val="none" w:sz="0" w:space="0" w:color="auto"/>
        <w:right w:val="none" w:sz="0" w:space="0" w:color="auto"/>
      </w:divBdr>
    </w:div>
    <w:div w:id="1454668460">
      <w:bodyDiv w:val="1"/>
      <w:marLeft w:val="0"/>
      <w:marRight w:val="0"/>
      <w:marTop w:val="0"/>
      <w:marBottom w:val="0"/>
      <w:divBdr>
        <w:top w:val="none" w:sz="0" w:space="0" w:color="auto"/>
        <w:left w:val="none" w:sz="0" w:space="0" w:color="auto"/>
        <w:bottom w:val="none" w:sz="0" w:space="0" w:color="auto"/>
        <w:right w:val="none" w:sz="0" w:space="0" w:color="auto"/>
      </w:divBdr>
    </w:div>
    <w:div w:id="1455363087">
      <w:bodyDiv w:val="1"/>
      <w:marLeft w:val="0"/>
      <w:marRight w:val="0"/>
      <w:marTop w:val="0"/>
      <w:marBottom w:val="0"/>
      <w:divBdr>
        <w:top w:val="none" w:sz="0" w:space="0" w:color="auto"/>
        <w:left w:val="none" w:sz="0" w:space="0" w:color="auto"/>
        <w:bottom w:val="none" w:sz="0" w:space="0" w:color="auto"/>
        <w:right w:val="none" w:sz="0" w:space="0" w:color="auto"/>
      </w:divBdr>
    </w:div>
    <w:div w:id="1456169681">
      <w:bodyDiv w:val="1"/>
      <w:marLeft w:val="0"/>
      <w:marRight w:val="0"/>
      <w:marTop w:val="0"/>
      <w:marBottom w:val="0"/>
      <w:divBdr>
        <w:top w:val="none" w:sz="0" w:space="0" w:color="auto"/>
        <w:left w:val="none" w:sz="0" w:space="0" w:color="auto"/>
        <w:bottom w:val="none" w:sz="0" w:space="0" w:color="auto"/>
        <w:right w:val="none" w:sz="0" w:space="0" w:color="auto"/>
      </w:divBdr>
    </w:div>
    <w:div w:id="1458135255">
      <w:bodyDiv w:val="1"/>
      <w:marLeft w:val="0"/>
      <w:marRight w:val="0"/>
      <w:marTop w:val="0"/>
      <w:marBottom w:val="0"/>
      <w:divBdr>
        <w:top w:val="none" w:sz="0" w:space="0" w:color="auto"/>
        <w:left w:val="none" w:sz="0" w:space="0" w:color="auto"/>
        <w:bottom w:val="none" w:sz="0" w:space="0" w:color="auto"/>
        <w:right w:val="none" w:sz="0" w:space="0" w:color="auto"/>
      </w:divBdr>
    </w:div>
    <w:div w:id="1458448611">
      <w:bodyDiv w:val="1"/>
      <w:marLeft w:val="0"/>
      <w:marRight w:val="0"/>
      <w:marTop w:val="0"/>
      <w:marBottom w:val="0"/>
      <w:divBdr>
        <w:top w:val="none" w:sz="0" w:space="0" w:color="auto"/>
        <w:left w:val="none" w:sz="0" w:space="0" w:color="auto"/>
        <w:bottom w:val="none" w:sz="0" w:space="0" w:color="auto"/>
        <w:right w:val="none" w:sz="0" w:space="0" w:color="auto"/>
      </w:divBdr>
    </w:div>
    <w:div w:id="1460495890">
      <w:bodyDiv w:val="1"/>
      <w:marLeft w:val="0"/>
      <w:marRight w:val="0"/>
      <w:marTop w:val="0"/>
      <w:marBottom w:val="0"/>
      <w:divBdr>
        <w:top w:val="none" w:sz="0" w:space="0" w:color="auto"/>
        <w:left w:val="none" w:sz="0" w:space="0" w:color="auto"/>
        <w:bottom w:val="none" w:sz="0" w:space="0" w:color="auto"/>
        <w:right w:val="none" w:sz="0" w:space="0" w:color="auto"/>
      </w:divBdr>
    </w:div>
    <w:div w:id="1464690896">
      <w:bodyDiv w:val="1"/>
      <w:marLeft w:val="0"/>
      <w:marRight w:val="0"/>
      <w:marTop w:val="0"/>
      <w:marBottom w:val="0"/>
      <w:divBdr>
        <w:top w:val="none" w:sz="0" w:space="0" w:color="auto"/>
        <w:left w:val="none" w:sz="0" w:space="0" w:color="auto"/>
        <w:bottom w:val="none" w:sz="0" w:space="0" w:color="auto"/>
        <w:right w:val="none" w:sz="0" w:space="0" w:color="auto"/>
      </w:divBdr>
    </w:div>
    <w:div w:id="1465007094">
      <w:bodyDiv w:val="1"/>
      <w:marLeft w:val="0"/>
      <w:marRight w:val="0"/>
      <w:marTop w:val="0"/>
      <w:marBottom w:val="0"/>
      <w:divBdr>
        <w:top w:val="none" w:sz="0" w:space="0" w:color="auto"/>
        <w:left w:val="none" w:sz="0" w:space="0" w:color="auto"/>
        <w:bottom w:val="none" w:sz="0" w:space="0" w:color="auto"/>
        <w:right w:val="none" w:sz="0" w:space="0" w:color="auto"/>
      </w:divBdr>
    </w:div>
    <w:div w:id="1466460067">
      <w:bodyDiv w:val="1"/>
      <w:marLeft w:val="0"/>
      <w:marRight w:val="0"/>
      <w:marTop w:val="0"/>
      <w:marBottom w:val="0"/>
      <w:divBdr>
        <w:top w:val="none" w:sz="0" w:space="0" w:color="auto"/>
        <w:left w:val="none" w:sz="0" w:space="0" w:color="auto"/>
        <w:bottom w:val="none" w:sz="0" w:space="0" w:color="auto"/>
        <w:right w:val="none" w:sz="0" w:space="0" w:color="auto"/>
      </w:divBdr>
    </w:div>
    <w:div w:id="1467356135">
      <w:bodyDiv w:val="1"/>
      <w:marLeft w:val="0"/>
      <w:marRight w:val="0"/>
      <w:marTop w:val="0"/>
      <w:marBottom w:val="0"/>
      <w:divBdr>
        <w:top w:val="none" w:sz="0" w:space="0" w:color="auto"/>
        <w:left w:val="none" w:sz="0" w:space="0" w:color="auto"/>
        <w:bottom w:val="none" w:sz="0" w:space="0" w:color="auto"/>
        <w:right w:val="none" w:sz="0" w:space="0" w:color="auto"/>
      </w:divBdr>
    </w:div>
    <w:div w:id="1467891516">
      <w:bodyDiv w:val="1"/>
      <w:marLeft w:val="0"/>
      <w:marRight w:val="0"/>
      <w:marTop w:val="0"/>
      <w:marBottom w:val="0"/>
      <w:divBdr>
        <w:top w:val="none" w:sz="0" w:space="0" w:color="auto"/>
        <w:left w:val="none" w:sz="0" w:space="0" w:color="auto"/>
        <w:bottom w:val="none" w:sz="0" w:space="0" w:color="auto"/>
        <w:right w:val="none" w:sz="0" w:space="0" w:color="auto"/>
      </w:divBdr>
      <w:divsChild>
        <w:div w:id="172692116">
          <w:marLeft w:val="60"/>
          <w:marRight w:val="0"/>
          <w:marTop w:val="15"/>
          <w:marBottom w:val="0"/>
          <w:divBdr>
            <w:top w:val="none" w:sz="0" w:space="0" w:color="auto"/>
            <w:left w:val="none" w:sz="0" w:space="0" w:color="auto"/>
            <w:bottom w:val="none" w:sz="0" w:space="0" w:color="auto"/>
            <w:right w:val="none" w:sz="0" w:space="0" w:color="auto"/>
          </w:divBdr>
        </w:div>
      </w:divsChild>
    </w:div>
    <w:div w:id="1468547256">
      <w:bodyDiv w:val="1"/>
      <w:marLeft w:val="0"/>
      <w:marRight w:val="0"/>
      <w:marTop w:val="0"/>
      <w:marBottom w:val="0"/>
      <w:divBdr>
        <w:top w:val="none" w:sz="0" w:space="0" w:color="auto"/>
        <w:left w:val="none" w:sz="0" w:space="0" w:color="auto"/>
        <w:bottom w:val="none" w:sz="0" w:space="0" w:color="auto"/>
        <w:right w:val="none" w:sz="0" w:space="0" w:color="auto"/>
      </w:divBdr>
    </w:div>
    <w:div w:id="1469740573">
      <w:bodyDiv w:val="1"/>
      <w:marLeft w:val="0"/>
      <w:marRight w:val="0"/>
      <w:marTop w:val="0"/>
      <w:marBottom w:val="0"/>
      <w:divBdr>
        <w:top w:val="none" w:sz="0" w:space="0" w:color="auto"/>
        <w:left w:val="none" w:sz="0" w:space="0" w:color="auto"/>
        <w:bottom w:val="none" w:sz="0" w:space="0" w:color="auto"/>
        <w:right w:val="none" w:sz="0" w:space="0" w:color="auto"/>
      </w:divBdr>
    </w:div>
    <w:div w:id="1470171808">
      <w:bodyDiv w:val="1"/>
      <w:marLeft w:val="0"/>
      <w:marRight w:val="0"/>
      <w:marTop w:val="0"/>
      <w:marBottom w:val="0"/>
      <w:divBdr>
        <w:top w:val="none" w:sz="0" w:space="0" w:color="auto"/>
        <w:left w:val="none" w:sz="0" w:space="0" w:color="auto"/>
        <w:bottom w:val="none" w:sz="0" w:space="0" w:color="auto"/>
        <w:right w:val="none" w:sz="0" w:space="0" w:color="auto"/>
      </w:divBdr>
    </w:div>
    <w:div w:id="1470174527">
      <w:bodyDiv w:val="1"/>
      <w:marLeft w:val="0"/>
      <w:marRight w:val="0"/>
      <w:marTop w:val="0"/>
      <w:marBottom w:val="0"/>
      <w:divBdr>
        <w:top w:val="none" w:sz="0" w:space="0" w:color="auto"/>
        <w:left w:val="none" w:sz="0" w:space="0" w:color="auto"/>
        <w:bottom w:val="none" w:sz="0" w:space="0" w:color="auto"/>
        <w:right w:val="none" w:sz="0" w:space="0" w:color="auto"/>
      </w:divBdr>
    </w:div>
    <w:div w:id="1471240940">
      <w:bodyDiv w:val="1"/>
      <w:marLeft w:val="0"/>
      <w:marRight w:val="0"/>
      <w:marTop w:val="0"/>
      <w:marBottom w:val="0"/>
      <w:divBdr>
        <w:top w:val="none" w:sz="0" w:space="0" w:color="auto"/>
        <w:left w:val="none" w:sz="0" w:space="0" w:color="auto"/>
        <w:bottom w:val="none" w:sz="0" w:space="0" w:color="auto"/>
        <w:right w:val="none" w:sz="0" w:space="0" w:color="auto"/>
      </w:divBdr>
    </w:div>
    <w:div w:id="1471363140">
      <w:bodyDiv w:val="1"/>
      <w:marLeft w:val="0"/>
      <w:marRight w:val="0"/>
      <w:marTop w:val="0"/>
      <w:marBottom w:val="0"/>
      <w:divBdr>
        <w:top w:val="none" w:sz="0" w:space="0" w:color="auto"/>
        <w:left w:val="none" w:sz="0" w:space="0" w:color="auto"/>
        <w:bottom w:val="none" w:sz="0" w:space="0" w:color="auto"/>
        <w:right w:val="none" w:sz="0" w:space="0" w:color="auto"/>
      </w:divBdr>
    </w:div>
    <w:div w:id="1471705632">
      <w:bodyDiv w:val="1"/>
      <w:marLeft w:val="0"/>
      <w:marRight w:val="0"/>
      <w:marTop w:val="0"/>
      <w:marBottom w:val="0"/>
      <w:divBdr>
        <w:top w:val="none" w:sz="0" w:space="0" w:color="auto"/>
        <w:left w:val="none" w:sz="0" w:space="0" w:color="auto"/>
        <w:bottom w:val="none" w:sz="0" w:space="0" w:color="auto"/>
        <w:right w:val="none" w:sz="0" w:space="0" w:color="auto"/>
      </w:divBdr>
    </w:div>
    <w:div w:id="1471821077">
      <w:bodyDiv w:val="1"/>
      <w:marLeft w:val="0"/>
      <w:marRight w:val="0"/>
      <w:marTop w:val="0"/>
      <w:marBottom w:val="0"/>
      <w:divBdr>
        <w:top w:val="none" w:sz="0" w:space="0" w:color="auto"/>
        <w:left w:val="none" w:sz="0" w:space="0" w:color="auto"/>
        <w:bottom w:val="none" w:sz="0" w:space="0" w:color="auto"/>
        <w:right w:val="none" w:sz="0" w:space="0" w:color="auto"/>
      </w:divBdr>
    </w:div>
    <w:div w:id="1473525076">
      <w:bodyDiv w:val="1"/>
      <w:marLeft w:val="0"/>
      <w:marRight w:val="0"/>
      <w:marTop w:val="0"/>
      <w:marBottom w:val="0"/>
      <w:divBdr>
        <w:top w:val="none" w:sz="0" w:space="0" w:color="auto"/>
        <w:left w:val="none" w:sz="0" w:space="0" w:color="auto"/>
        <w:bottom w:val="none" w:sz="0" w:space="0" w:color="auto"/>
        <w:right w:val="none" w:sz="0" w:space="0" w:color="auto"/>
      </w:divBdr>
    </w:div>
    <w:div w:id="1474056999">
      <w:bodyDiv w:val="1"/>
      <w:marLeft w:val="0"/>
      <w:marRight w:val="0"/>
      <w:marTop w:val="0"/>
      <w:marBottom w:val="0"/>
      <w:divBdr>
        <w:top w:val="none" w:sz="0" w:space="0" w:color="auto"/>
        <w:left w:val="none" w:sz="0" w:space="0" w:color="auto"/>
        <w:bottom w:val="none" w:sz="0" w:space="0" w:color="auto"/>
        <w:right w:val="none" w:sz="0" w:space="0" w:color="auto"/>
      </w:divBdr>
    </w:div>
    <w:div w:id="1478179622">
      <w:bodyDiv w:val="1"/>
      <w:marLeft w:val="0"/>
      <w:marRight w:val="0"/>
      <w:marTop w:val="0"/>
      <w:marBottom w:val="0"/>
      <w:divBdr>
        <w:top w:val="none" w:sz="0" w:space="0" w:color="auto"/>
        <w:left w:val="none" w:sz="0" w:space="0" w:color="auto"/>
        <w:bottom w:val="none" w:sz="0" w:space="0" w:color="auto"/>
        <w:right w:val="none" w:sz="0" w:space="0" w:color="auto"/>
      </w:divBdr>
    </w:div>
    <w:div w:id="1478961002">
      <w:bodyDiv w:val="1"/>
      <w:marLeft w:val="0"/>
      <w:marRight w:val="0"/>
      <w:marTop w:val="0"/>
      <w:marBottom w:val="0"/>
      <w:divBdr>
        <w:top w:val="none" w:sz="0" w:space="0" w:color="auto"/>
        <w:left w:val="none" w:sz="0" w:space="0" w:color="auto"/>
        <w:bottom w:val="none" w:sz="0" w:space="0" w:color="auto"/>
        <w:right w:val="none" w:sz="0" w:space="0" w:color="auto"/>
      </w:divBdr>
    </w:div>
    <w:div w:id="1482236940">
      <w:bodyDiv w:val="1"/>
      <w:marLeft w:val="0"/>
      <w:marRight w:val="0"/>
      <w:marTop w:val="0"/>
      <w:marBottom w:val="0"/>
      <w:divBdr>
        <w:top w:val="none" w:sz="0" w:space="0" w:color="auto"/>
        <w:left w:val="none" w:sz="0" w:space="0" w:color="auto"/>
        <w:bottom w:val="none" w:sz="0" w:space="0" w:color="auto"/>
        <w:right w:val="none" w:sz="0" w:space="0" w:color="auto"/>
      </w:divBdr>
    </w:div>
    <w:div w:id="1482498747">
      <w:bodyDiv w:val="1"/>
      <w:marLeft w:val="0"/>
      <w:marRight w:val="0"/>
      <w:marTop w:val="0"/>
      <w:marBottom w:val="0"/>
      <w:divBdr>
        <w:top w:val="none" w:sz="0" w:space="0" w:color="auto"/>
        <w:left w:val="none" w:sz="0" w:space="0" w:color="auto"/>
        <w:bottom w:val="none" w:sz="0" w:space="0" w:color="auto"/>
        <w:right w:val="none" w:sz="0" w:space="0" w:color="auto"/>
      </w:divBdr>
    </w:div>
    <w:div w:id="1483816255">
      <w:bodyDiv w:val="1"/>
      <w:marLeft w:val="0"/>
      <w:marRight w:val="0"/>
      <w:marTop w:val="0"/>
      <w:marBottom w:val="0"/>
      <w:divBdr>
        <w:top w:val="none" w:sz="0" w:space="0" w:color="auto"/>
        <w:left w:val="none" w:sz="0" w:space="0" w:color="auto"/>
        <w:bottom w:val="none" w:sz="0" w:space="0" w:color="auto"/>
        <w:right w:val="none" w:sz="0" w:space="0" w:color="auto"/>
      </w:divBdr>
    </w:div>
    <w:div w:id="1484157991">
      <w:bodyDiv w:val="1"/>
      <w:marLeft w:val="0"/>
      <w:marRight w:val="0"/>
      <w:marTop w:val="0"/>
      <w:marBottom w:val="0"/>
      <w:divBdr>
        <w:top w:val="none" w:sz="0" w:space="0" w:color="auto"/>
        <w:left w:val="none" w:sz="0" w:space="0" w:color="auto"/>
        <w:bottom w:val="none" w:sz="0" w:space="0" w:color="auto"/>
        <w:right w:val="none" w:sz="0" w:space="0" w:color="auto"/>
      </w:divBdr>
    </w:div>
    <w:div w:id="1484391037">
      <w:bodyDiv w:val="1"/>
      <w:marLeft w:val="0"/>
      <w:marRight w:val="0"/>
      <w:marTop w:val="0"/>
      <w:marBottom w:val="0"/>
      <w:divBdr>
        <w:top w:val="none" w:sz="0" w:space="0" w:color="auto"/>
        <w:left w:val="none" w:sz="0" w:space="0" w:color="auto"/>
        <w:bottom w:val="none" w:sz="0" w:space="0" w:color="auto"/>
        <w:right w:val="none" w:sz="0" w:space="0" w:color="auto"/>
      </w:divBdr>
    </w:div>
    <w:div w:id="1484854817">
      <w:bodyDiv w:val="1"/>
      <w:marLeft w:val="0"/>
      <w:marRight w:val="0"/>
      <w:marTop w:val="0"/>
      <w:marBottom w:val="0"/>
      <w:divBdr>
        <w:top w:val="none" w:sz="0" w:space="0" w:color="auto"/>
        <w:left w:val="none" w:sz="0" w:space="0" w:color="auto"/>
        <w:bottom w:val="none" w:sz="0" w:space="0" w:color="auto"/>
        <w:right w:val="none" w:sz="0" w:space="0" w:color="auto"/>
      </w:divBdr>
    </w:div>
    <w:div w:id="1485850396">
      <w:bodyDiv w:val="1"/>
      <w:marLeft w:val="0"/>
      <w:marRight w:val="0"/>
      <w:marTop w:val="0"/>
      <w:marBottom w:val="0"/>
      <w:divBdr>
        <w:top w:val="none" w:sz="0" w:space="0" w:color="auto"/>
        <w:left w:val="none" w:sz="0" w:space="0" w:color="auto"/>
        <w:bottom w:val="none" w:sz="0" w:space="0" w:color="auto"/>
        <w:right w:val="none" w:sz="0" w:space="0" w:color="auto"/>
      </w:divBdr>
    </w:div>
    <w:div w:id="1486705988">
      <w:bodyDiv w:val="1"/>
      <w:marLeft w:val="0"/>
      <w:marRight w:val="0"/>
      <w:marTop w:val="0"/>
      <w:marBottom w:val="0"/>
      <w:divBdr>
        <w:top w:val="none" w:sz="0" w:space="0" w:color="auto"/>
        <w:left w:val="none" w:sz="0" w:space="0" w:color="auto"/>
        <w:bottom w:val="none" w:sz="0" w:space="0" w:color="auto"/>
        <w:right w:val="none" w:sz="0" w:space="0" w:color="auto"/>
      </w:divBdr>
    </w:div>
    <w:div w:id="1488941267">
      <w:bodyDiv w:val="1"/>
      <w:marLeft w:val="0"/>
      <w:marRight w:val="0"/>
      <w:marTop w:val="0"/>
      <w:marBottom w:val="0"/>
      <w:divBdr>
        <w:top w:val="none" w:sz="0" w:space="0" w:color="auto"/>
        <w:left w:val="none" w:sz="0" w:space="0" w:color="auto"/>
        <w:bottom w:val="none" w:sz="0" w:space="0" w:color="auto"/>
        <w:right w:val="none" w:sz="0" w:space="0" w:color="auto"/>
      </w:divBdr>
    </w:div>
    <w:div w:id="1489706324">
      <w:bodyDiv w:val="1"/>
      <w:marLeft w:val="0"/>
      <w:marRight w:val="0"/>
      <w:marTop w:val="0"/>
      <w:marBottom w:val="0"/>
      <w:divBdr>
        <w:top w:val="none" w:sz="0" w:space="0" w:color="auto"/>
        <w:left w:val="none" w:sz="0" w:space="0" w:color="auto"/>
        <w:bottom w:val="none" w:sz="0" w:space="0" w:color="auto"/>
        <w:right w:val="none" w:sz="0" w:space="0" w:color="auto"/>
      </w:divBdr>
    </w:div>
    <w:div w:id="1490828845">
      <w:bodyDiv w:val="1"/>
      <w:marLeft w:val="0"/>
      <w:marRight w:val="0"/>
      <w:marTop w:val="0"/>
      <w:marBottom w:val="0"/>
      <w:divBdr>
        <w:top w:val="none" w:sz="0" w:space="0" w:color="auto"/>
        <w:left w:val="none" w:sz="0" w:space="0" w:color="auto"/>
        <w:bottom w:val="none" w:sz="0" w:space="0" w:color="auto"/>
        <w:right w:val="none" w:sz="0" w:space="0" w:color="auto"/>
      </w:divBdr>
    </w:div>
    <w:div w:id="1491362643">
      <w:bodyDiv w:val="1"/>
      <w:marLeft w:val="0"/>
      <w:marRight w:val="0"/>
      <w:marTop w:val="0"/>
      <w:marBottom w:val="0"/>
      <w:divBdr>
        <w:top w:val="none" w:sz="0" w:space="0" w:color="auto"/>
        <w:left w:val="none" w:sz="0" w:space="0" w:color="auto"/>
        <w:bottom w:val="none" w:sz="0" w:space="0" w:color="auto"/>
        <w:right w:val="none" w:sz="0" w:space="0" w:color="auto"/>
      </w:divBdr>
    </w:div>
    <w:div w:id="1494293848">
      <w:bodyDiv w:val="1"/>
      <w:marLeft w:val="0"/>
      <w:marRight w:val="0"/>
      <w:marTop w:val="0"/>
      <w:marBottom w:val="0"/>
      <w:divBdr>
        <w:top w:val="none" w:sz="0" w:space="0" w:color="auto"/>
        <w:left w:val="none" w:sz="0" w:space="0" w:color="auto"/>
        <w:bottom w:val="none" w:sz="0" w:space="0" w:color="auto"/>
        <w:right w:val="none" w:sz="0" w:space="0" w:color="auto"/>
      </w:divBdr>
    </w:div>
    <w:div w:id="1497304328">
      <w:bodyDiv w:val="1"/>
      <w:marLeft w:val="0"/>
      <w:marRight w:val="0"/>
      <w:marTop w:val="0"/>
      <w:marBottom w:val="0"/>
      <w:divBdr>
        <w:top w:val="none" w:sz="0" w:space="0" w:color="auto"/>
        <w:left w:val="none" w:sz="0" w:space="0" w:color="auto"/>
        <w:bottom w:val="none" w:sz="0" w:space="0" w:color="auto"/>
        <w:right w:val="none" w:sz="0" w:space="0" w:color="auto"/>
      </w:divBdr>
    </w:div>
    <w:div w:id="1500920254">
      <w:bodyDiv w:val="1"/>
      <w:marLeft w:val="0"/>
      <w:marRight w:val="0"/>
      <w:marTop w:val="0"/>
      <w:marBottom w:val="0"/>
      <w:divBdr>
        <w:top w:val="none" w:sz="0" w:space="0" w:color="auto"/>
        <w:left w:val="none" w:sz="0" w:space="0" w:color="auto"/>
        <w:bottom w:val="none" w:sz="0" w:space="0" w:color="auto"/>
        <w:right w:val="none" w:sz="0" w:space="0" w:color="auto"/>
      </w:divBdr>
    </w:div>
    <w:div w:id="1502698123">
      <w:bodyDiv w:val="1"/>
      <w:marLeft w:val="0"/>
      <w:marRight w:val="0"/>
      <w:marTop w:val="0"/>
      <w:marBottom w:val="0"/>
      <w:divBdr>
        <w:top w:val="none" w:sz="0" w:space="0" w:color="auto"/>
        <w:left w:val="none" w:sz="0" w:space="0" w:color="auto"/>
        <w:bottom w:val="none" w:sz="0" w:space="0" w:color="auto"/>
        <w:right w:val="none" w:sz="0" w:space="0" w:color="auto"/>
      </w:divBdr>
    </w:div>
    <w:div w:id="1506047561">
      <w:bodyDiv w:val="1"/>
      <w:marLeft w:val="0"/>
      <w:marRight w:val="0"/>
      <w:marTop w:val="0"/>
      <w:marBottom w:val="0"/>
      <w:divBdr>
        <w:top w:val="none" w:sz="0" w:space="0" w:color="auto"/>
        <w:left w:val="none" w:sz="0" w:space="0" w:color="auto"/>
        <w:bottom w:val="none" w:sz="0" w:space="0" w:color="auto"/>
        <w:right w:val="none" w:sz="0" w:space="0" w:color="auto"/>
      </w:divBdr>
    </w:div>
    <w:div w:id="1506284657">
      <w:bodyDiv w:val="1"/>
      <w:marLeft w:val="0"/>
      <w:marRight w:val="0"/>
      <w:marTop w:val="0"/>
      <w:marBottom w:val="0"/>
      <w:divBdr>
        <w:top w:val="none" w:sz="0" w:space="0" w:color="auto"/>
        <w:left w:val="none" w:sz="0" w:space="0" w:color="auto"/>
        <w:bottom w:val="none" w:sz="0" w:space="0" w:color="auto"/>
        <w:right w:val="none" w:sz="0" w:space="0" w:color="auto"/>
      </w:divBdr>
    </w:div>
    <w:div w:id="1511142010">
      <w:bodyDiv w:val="1"/>
      <w:marLeft w:val="0"/>
      <w:marRight w:val="0"/>
      <w:marTop w:val="0"/>
      <w:marBottom w:val="0"/>
      <w:divBdr>
        <w:top w:val="none" w:sz="0" w:space="0" w:color="auto"/>
        <w:left w:val="none" w:sz="0" w:space="0" w:color="auto"/>
        <w:bottom w:val="none" w:sz="0" w:space="0" w:color="auto"/>
        <w:right w:val="none" w:sz="0" w:space="0" w:color="auto"/>
      </w:divBdr>
    </w:div>
    <w:div w:id="1513295628">
      <w:bodyDiv w:val="1"/>
      <w:marLeft w:val="0"/>
      <w:marRight w:val="0"/>
      <w:marTop w:val="0"/>
      <w:marBottom w:val="0"/>
      <w:divBdr>
        <w:top w:val="none" w:sz="0" w:space="0" w:color="auto"/>
        <w:left w:val="none" w:sz="0" w:space="0" w:color="auto"/>
        <w:bottom w:val="none" w:sz="0" w:space="0" w:color="auto"/>
        <w:right w:val="none" w:sz="0" w:space="0" w:color="auto"/>
      </w:divBdr>
    </w:div>
    <w:div w:id="1513296467">
      <w:bodyDiv w:val="1"/>
      <w:marLeft w:val="0"/>
      <w:marRight w:val="0"/>
      <w:marTop w:val="0"/>
      <w:marBottom w:val="0"/>
      <w:divBdr>
        <w:top w:val="none" w:sz="0" w:space="0" w:color="auto"/>
        <w:left w:val="none" w:sz="0" w:space="0" w:color="auto"/>
        <w:bottom w:val="none" w:sz="0" w:space="0" w:color="auto"/>
        <w:right w:val="none" w:sz="0" w:space="0" w:color="auto"/>
      </w:divBdr>
    </w:div>
    <w:div w:id="1513569550">
      <w:bodyDiv w:val="1"/>
      <w:marLeft w:val="0"/>
      <w:marRight w:val="0"/>
      <w:marTop w:val="0"/>
      <w:marBottom w:val="0"/>
      <w:divBdr>
        <w:top w:val="none" w:sz="0" w:space="0" w:color="auto"/>
        <w:left w:val="none" w:sz="0" w:space="0" w:color="auto"/>
        <w:bottom w:val="none" w:sz="0" w:space="0" w:color="auto"/>
        <w:right w:val="none" w:sz="0" w:space="0" w:color="auto"/>
      </w:divBdr>
    </w:div>
    <w:div w:id="1514298588">
      <w:bodyDiv w:val="1"/>
      <w:marLeft w:val="0"/>
      <w:marRight w:val="0"/>
      <w:marTop w:val="0"/>
      <w:marBottom w:val="0"/>
      <w:divBdr>
        <w:top w:val="none" w:sz="0" w:space="0" w:color="auto"/>
        <w:left w:val="none" w:sz="0" w:space="0" w:color="auto"/>
        <w:bottom w:val="none" w:sz="0" w:space="0" w:color="auto"/>
        <w:right w:val="none" w:sz="0" w:space="0" w:color="auto"/>
      </w:divBdr>
    </w:div>
    <w:div w:id="1517571717">
      <w:bodyDiv w:val="1"/>
      <w:marLeft w:val="0"/>
      <w:marRight w:val="0"/>
      <w:marTop w:val="0"/>
      <w:marBottom w:val="0"/>
      <w:divBdr>
        <w:top w:val="none" w:sz="0" w:space="0" w:color="auto"/>
        <w:left w:val="none" w:sz="0" w:space="0" w:color="auto"/>
        <w:bottom w:val="none" w:sz="0" w:space="0" w:color="auto"/>
        <w:right w:val="none" w:sz="0" w:space="0" w:color="auto"/>
      </w:divBdr>
    </w:div>
    <w:div w:id="1517764359">
      <w:bodyDiv w:val="1"/>
      <w:marLeft w:val="0"/>
      <w:marRight w:val="0"/>
      <w:marTop w:val="0"/>
      <w:marBottom w:val="0"/>
      <w:divBdr>
        <w:top w:val="none" w:sz="0" w:space="0" w:color="auto"/>
        <w:left w:val="none" w:sz="0" w:space="0" w:color="auto"/>
        <w:bottom w:val="none" w:sz="0" w:space="0" w:color="auto"/>
        <w:right w:val="none" w:sz="0" w:space="0" w:color="auto"/>
      </w:divBdr>
    </w:div>
    <w:div w:id="1518159338">
      <w:bodyDiv w:val="1"/>
      <w:marLeft w:val="0"/>
      <w:marRight w:val="0"/>
      <w:marTop w:val="0"/>
      <w:marBottom w:val="0"/>
      <w:divBdr>
        <w:top w:val="none" w:sz="0" w:space="0" w:color="auto"/>
        <w:left w:val="none" w:sz="0" w:space="0" w:color="auto"/>
        <w:bottom w:val="none" w:sz="0" w:space="0" w:color="auto"/>
        <w:right w:val="none" w:sz="0" w:space="0" w:color="auto"/>
      </w:divBdr>
    </w:div>
    <w:div w:id="1520509226">
      <w:bodyDiv w:val="1"/>
      <w:marLeft w:val="0"/>
      <w:marRight w:val="0"/>
      <w:marTop w:val="0"/>
      <w:marBottom w:val="0"/>
      <w:divBdr>
        <w:top w:val="none" w:sz="0" w:space="0" w:color="auto"/>
        <w:left w:val="none" w:sz="0" w:space="0" w:color="auto"/>
        <w:bottom w:val="none" w:sz="0" w:space="0" w:color="auto"/>
        <w:right w:val="none" w:sz="0" w:space="0" w:color="auto"/>
      </w:divBdr>
    </w:div>
    <w:div w:id="1520729425">
      <w:bodyDiv w:val="1"/>
      <w:marLeft w:val="0"/>
      <w:marRight w:val="0"/>
      <w:marTop w:val="0"/>
      <w:marBottom w:val="0"/>
      <w:divBdr>
        <w:top w:val="none" w:sz="0" w:space="0" w:color="auto"/>
        <w:left w:val="none" w:sz="0" w:space="0" w:color="auto"/>
        <w:bottom w:val="none" w:sz="0" w:space="0" w:color="auto"/>
        <w:right w:val="none" w:sz="0" w:space="0" w:color="auto"/>
      </w:divBdr>
    </w:div>
    <w:div w:id="1523518852">
      <w:bodyDiv w:val="1"/>
      <w:marLeft w:val="0"/>
      <w:marRight w:val="0"/>
      <w:marTop w:val="0"/>
      <w:marBottom w:val="0"/>
      <w:divBdr>
        <w:top w:val="none" w:sz="0" w:space="0" w:color="auto"/>
        <w:left w:val="none" w:sz="0" w:space="0" w:color="auto"/>
        <w:bottom w:val="none" w:sz="0" w:space="0" w:color="auto"/>
        <w:right w:val="none" w:sz="0" w:space="0" w:color="auto"/>
      </w:divBdr>
    </w:div>
    <w:div w:id="1523594812">
      <w:bodyDiv w:val="1"/>
      <w:marLeft w:val="0"/>
      <w:marRight w:val="0"/>
      <w:marTop w:val="0"/>
      <w:marBottom w:val="0"/>
      <w:divBdr>
        <w:top w:val="none" w:sz="0" w:space="0" w:color="auto"/>
        <w:left w:val="none" w:sz="0" w:space="0" w:color="auto"/>
        <w:bottom w:val="none" w:sz="0" w:space="0" w:color="auto"/>
        <w:right w:val="none" w:sz="0" w:space="0" w:color="auto"/>
      </w:divBdr>
    </w:div>
    <w:div w:id="1525751533">
      <w:bodyDiv w:val="1"/>
      <w:marLeft w:val="0"/>
      <w:marRight w:val="0"/>
      <w:marTop w:val="0"/>
      <w:marBottom w:val="0"/>
      <w:divBdr>
        <w:top w:val="none" w:sz="0" w:space="0" w:color="auto"/>
        <w:left w:val="none" w:sz="0" w:space="0" w:color="auto"/>
        <w:bottom w:val="none" w:sz="0" w:space="0" w:color="auto"/>
        <w:right w:val="none" w:sz="0" w:space="0" w:color="auto"/>
      </w:divBdr>
      <w:divsChild>
        <w:div w:id="1706834246">
          <w:marLeft w:val="547"/>
          <w:marRight w:val="0"/>
          <w:marTop w:val="106"/>
          <w:marBottom w:val="0"/>
          <w:divBdr>
            <w:top w:val="none" w:sz="0" w:space="0" w:color="auto"/>
            <w:left w:val="none" w:sz="0" w:space="0" w:color="auto"/>
            <w:bottom w:val="none" w:sz="0" w:space="0" w:color="auto"/>
            <w:right w:val="none" w:sz="0" w:space="0" w:color="auto"/>
          </w:divBdr>
        </w:div>
      </w:divsChild>
    </w:div>
    <w:div w:id="1527863832">
      <w:bodyDiv w:val="1"/>
      <w:marLeft w:val="0"/>
      <w:marRight w:val="0"/>
      <w:marTop w:val="0"/>
      <w:marBottom w:val="0"/>
      <w:divBdr>
        <w:top w:val="none" w:sz="0" w:space="0" w:color="auto"/>
        <w:left w:val="none" w:sz="0" w:space="0" w:color="auto"/>
        <w:bottom w:val="none" w:sz="0" w:space="0" w:color="auto"/>
        <w:right w:val="none" w:sz="0" w:space="0" w:color="auto"/>
      </w:divBdr>
    </w:div>
    <w:div w:id="1529875711">
      <w:bodyDiv w:val="1"/>
      <w:marLeft w:val="0"/>
      <w:marRight w:val="0"/>
      <w:marTop w:val="0"/>
      <w:marBottom w:val="0"/>
      <w:divBdr>
        <w:top w:val="none" w:sz="0" w:space="0" w:color="auto"/>
        <w:left w:val="none" w:sz="0" w:space="0" w:color="auto"/>
        <w:bottom w:val="none" w:sz="0" w:space="0" w:color="auto"/>
        <w:right w:val="none" w:sz="0" w:space="0" w:color="auto"/>
      </w:divBdr>
    </w:div>
    <w:div w:id="1530676087">
      <w:bodyDiv w:val="1"/>
      <w:marLeft w:val="0"/>
      <w:marRight w:val="0"/>
      <w:marTop w:val="0"/>
      <w:marBottom w:val="0"/>
      <w:divBdr>
        <w:top w:val="none" w:sz="0" w:space="0" w:color="auto"/>
        <w:left w:val="none" w:sz="0" w:space="0" w:color="auto"/>
        <w:bottom w:val="none" w:sz="0" w:space="0" w:color="auto"/>
        <w:right w:val="none" w:sz="0" w:space="0" w:color="auto"/>
      </w:divBdr>
    </w:div>
    <w:div w:id="1532189065">
      <w:bodyDiv w:val="1"/>
      <w:marLeft w:val="0"/>
      <w:marRight w:val="0"/>
      <w:marTop w:val="0"/>
      <w:marBottom w:val="0"/>
      <w:divBdr>
        <w:top w:val="none" w:sz="0" w:space="0" w:color="auto"/>
        <w:left w:val="none" w:sz="0" w:space="0" w:color="auto"/>
        <w:bottom w:val="none" w:sz="0" w:space="0" w:color="auto"/>
        <w:right w:val="none" w:sz="0" w:space="0" w:color="auto"/>
      </w:divBdr>
    </w:div>
    <w:div w:id="1532304698">
      <w:bodyDiv w:val="1"/>
      <w:marLeft w:val="0"/>
      <w:marRight w:val="0"/>
      <w:marTop w:val="0"/>
      <w:marBottom w:val="0"/>
      <w:divBdr>
        <w:top w:val="none" w:sz="0" w:space="0" w:color="auto"/>
        <w:left w:val="none" w:sz="0" w:space="0" w:color="auto"/>
        <w:bottom w:val="none" w:sz="0" w:space="0" w:color="auto"/>
        <w:right w:val="none" w:sz="0" w:space="0" w:color="auto"/>
      </w:divBdr>
    </w:div>
    <w:div w:id="1532377612">
      <w:bodyDiv w:val="1"/>
      <w:marLeft w:val="0"/>
      <w:marRight w:val="0"/>
      <w:marTop w:val="0"/>
      <w:marBottom w:val="0"/>
      <w:divBdr>
        <w:top w:val="none" w:sz="0" w:space="0" w:color="auto"/>
        <w:left w:val="none" w:sz="0" w:space="0" w:color="auto"/>
        <w:bottom w:val="none" w:sz="0" w:space="0" w:color="auto"/>
        <w:right w:val="none" w:sz="0" w:space="0" w:color="auto"/>
      </w:divBdr>
    </w:div>
    <w:div w:id="1533300342">
      <w:bodyDiv w:val="1"/>
      <w:marLeft w:val="0"/>
      <w:marRight w:val="0"/>
      <w:marTop w:val="0"/>
      <w:marBottom w:val="0"/>
      <w:divBdr>
        <w:top w:val="none" w:sz="0" w:space="0" w:color="auto"/>
        <w:left w:val="none" w:sz="0" w:space="0" w:color="auto"/>
        <w:bottom w:val="none" w:sz="0" w:space="0" w:color="auto"/>
        <w:right w:val="none" w:sz="0" w:space="0" w:color="auto"/>
      </w:divBdr>
    </w:div>
    <w:div w:id="1533765348">
      <w:bodyDiv w:val="1"/>
      <w:marLeft w:val="0"/>
      <w:marRight w:val="0"/>
      <w:marTop w:val="0"/>
      <w:marBottom w:val="0"/>
      <w:divBdr>
        <w:top w:val="none" w:sz="0" w:space="0" w:color="auto"/>
        <w:left w:val="none" w:sz="0" w:space="0" w:color="auto"/>
        <w:bottom w:val="none" w:sz="0" w:space="0" w:color="auto"/>
        <w:right w:val="none" w:sz="0" w:space="0" w:color="auto"/>
      </w:divBdr>
    </w:div>
    <w:div w:id="1535849125">
      <w:bodyDiv w:val="1"/>
      <w:marLeft w:val="0"/>
      <w:marRight w:val="0"/>
      <w:marTop w:val="0"/>
      <w:marBottom w:val="0"/>
      <w:divBdr>
        <w:top w:val="none" w:sz="0" w:space="0" w:color="auto"/>
        <w:left w:val="none" w:sz="0" w:space="0" w:color="auto"/>
        <w:bottom w:val="none" w:sz="0" w:space="0" w:color="auto"/>
        <w:right w:val="none" w:sz="0" w:space="0" w:color="auto"/>
      </w:divBdr>
    </w:div>
    <w:div w:id="1538811904">
      <w:bodyDiv w:val="1"/>
      <w:marLeft w:val="0"/>
      <w:marRight w:val="0"/>
      <w:marTop w:val="0"/>
      <w:marBottom w:val="0"/>
      <w:divBdr>
        <w:top w:val="none" w:sz="0" w:space="0" w:color="auto"/>
        <w:left w:val="none" w:sz="0" w:space="0" w:color="auto"/>
        <w:bottom w:val="none" w:sz="0" w:space="0" w:color="auto"/>
        <w:right w:val="none" w:sz="0" w:space="0" w:color="auto"/>
      </w:divBdr>
    </w:div>
    <w:div w:id="1543444987">
      <w:bodyDiv w:val="1"/>
      <w:marLeft w:val="0"/>
      <w:marRight w:val="0"/>
      <w:marTop w:val="0"/>
      <w:marBottom w:val="0"/>
      <w:divBdr>
        <w:top w:val="none" w:sz="0" w:space="0" w:color="auto"/>
        <w:left w:val="none" w:sz="0" w:space="0" w:color="auto"/>
        <w:bottom w:val="none" w:sz="0" w:space="0" w:color="auto"/>
        <w:right w:val="none" w:sz="0" w:space="0" w:color="auto"/>
      </w:divBdr>
    </w:div>
    <w:div w:id="1547059409">
      <w:bodyDiv w:val="1"/>
      <w:marLeft w:val="0"/>
      <w:marRight w:val="0"/>
      <w:marTop w:val="0"/>
      <w:marBottom w:val="0"/>
      <w:divBdr>
        <w:top w:val="none" w:sz="0" w:space="0" w:color="auto"/>
        <w:left w:val="none" w:sz="0" w:space="0" w:color="auto"/>
        <w:bottom w:val="none" w:sz="0" w:space="0" w:color="auto"/>
        <w:right w:val="none" w:sz="0" w:space="0" w:color="auto"/>
      </w:divBdr>
    </w:div>
    <w:div w:id="1550023705">
      <w:bodyDiv w:val="1"/>
      <w:marLeft w:val="0"/>
      <w:marRight w:val="0"/>
      <w:marTop w:val="0"/>
      <w:marBottom w:val="0"/>
      <w:divBdr>
        <w:top w:val="none" w:sz="0" w:space="0" w:color="auto"/>
        <w:left w:val="none" w:sz="0" w:space="0" w:color="auto"/>
        <w:bottom w:val="none" w:sz="0" w:space="0" w:color="auto"/>
        <w:right w:val="none" w:sz="0" w:space="0" w:color="auto"/>
      </w:divBdr>
    </w:div>
    <w:div w:id="1550072903">
      <w:bodyDiv w:val="1"/>
      <w:marLeft w:val="0"/>
      <w:marRight w:val="0"/>
      <w:marTop w:val="0"/>
      <w:marBottom w:val="0"/>
      <w:divBdr>
        <w:top w:val="none" w:sz="0" w:space="0" w:color="auto"/>
        <w:left w:val="none" w:sz="0" w:space="0" w:color="auto"/>
        <w:bottom w:val="none" w:sz="0" w:space="0" w:color="auto"/>
        <w:right w:val="none" w:sz="0" w:space="0" w:color="auto"/>
      </w:divBdr>
    </w:div>
    <w:div w:id="1551645027">
      <w:bodyDiv w:val="1"/>
      <w:marLeft w:val="0"/>
      <w:marRight w:val="0"/>
      <w:marTop w:val="0"/>
      <w:marBottom w:val="0"/>
      <w:divBdr>
        <w:top w:val="none" w:sz="0" w:space="0" w:color="auto"/>
        <w:left w:val="none" w:sz="0" w:space="0" w:color="auto"/>
        <w:bottom w:val="none" w:sz="0" w:space="0" w:color="auto"/>
        <w:right w:val="none" w:sz="0" w:space="0" w:color="auto"/>
      </w:divBdr>
    </w:div>
    <w:div w:id="1553036906">
      <w:bodyDiv w:val="1"/>
      <w:marLeft w:val="0"/>
      <w:marRight w:val="0"/>
      <w:marTop w:val="0"/>
      <w:marBottom w:val="0"/>
      <w:divBdr>
        <w:top w:val="none" w:sz="0" w:space="0" w:color="auto"/>
        <w:left w:val="none" w:sz="0" w:space="0" w:color="auto"/>
        <w:bottom w:val="none" w:sz="0" w:space="0" w:color="auto"/>
        <w:right w:val="none" w:sz="0" w:space="0" w:color="auto"/>
      </w:divBdr>
    </w:div>
    <w:div w:id="1553270813">
      <w:bodyDiv w:val="1"/>
      <w:marLeft w:val="0"/>
      <w:marRight w:val="0"/>
      <w:marTop w:val="0"/>
      <w:marBottom w:val="0"/>
      <w:divBdr>
        <w:top w:val="none" w:sz="0" w:space="0" w:color="auto"/>
        <w:left w:val="none" w:sz="0" w:space="0" w:color="auto"/>
        <w:bottom w:val="none" w:sz="0" w:space="0" w:color="auto"/>
        <w:right w:val="none" w:sz="0" w:space="0" w:color="auto"/>
      </w:divBdr>
    </w:div>
    <w:div w:id="1553496391">
      <w:bodyDiv w:val="1"/>
      <w:marLeft w:val="0"/>
      <w:marRight w:val="0"/>
      <w:marTop w:val="0"/>
      <w:marBottom w:val="0"/>
      <w:divBdr>
        <w:top w:val="none" w:sz="0" w:space="0" w:color="auto"/>
        <w:left w:val="none" w:sz="0" w:space="0" w:color="auto"/>
        <w:bottom w:val="none" w:sz="0" w:space="0" w:color="auto"/>
        <w:right w:val="none" w:sz="0" w:space="0" w:color="auto"/>
      </w:divBdr>
    </w:div>
    <w:div w:id="1556161323">
      <w:bodyDiv w:val="1"/>
      <w:marLeft w:val="0"/>
      <w:marRight w:val="0"/>
      <w:marTop w:val="0"/>
      <w:marBottom w:val="0"/>
      <w:divBdr>
        <w:top w:val="none" w:sz="0" w:space="0" w:color="auto"/>
        <w:left w:val="none" w:sz="0" w:space="0" w:color="auto"/>
        <w:bottom w:val="none" w:sz="0" w:space="0" w:color="auto"/>
        <w:right w:val="none" w:sz="0" w:space="0" w:color="auto"/>
      </w:divBdr>
    </w:div>
    <w:div w:id="1558785245">
      <w:bodyDiv w:val="1"/>
      <w:marLeft w:val="0"/>
      <w:marRight w:val="0"/>
      <w:marTop w:val="0"/>
      <w:marBottom w:val="0"/>
      <w:divBdr>
        <w:top w:val="none" w:sz="0" w:space="0" w:color="auto"/>
        <w:left w:val="none" w:sz="0" w:space="0" w:color="auto"/>
        <w:bottom w:val="none" w:sz="0" w:space="0" w:color="auto"/>
        <w:right w:val="none" w:sz="0" w:space="0" w:color="auto"/>
      </w:divBdr>
    </w:div>
    <w:div w:id="1561944069">
      <w:bodyDiv w:val="1"/>
      <w:marLeft w:val="0"/>
      <w:marRight w:val="0"/>
      <w:marTop w:val="0"/>
      <w:marBottom w:val="0"/>
      <w:divBdr>
        <w:top w:val="none" w:sz="0" w:space="0" w:color="auto"/>
        <w:left w:val="none" w:sz="0" w:space="0" w:color="auto"/>
        <w:bottom w:val="none" w:sz="0" w:space="0" w:color="auto"/>
        <w:right w:val="none" w:sz="0" w:space="0" w:color="auto"/>
      </w:divBdr>
    </w:div>
    <w:div w:id="1563249608">
      <w:bodyDiv w:val="1"/>
      <w:marLeft w:val="0"/>
      <w:marRight w:val="0"/>
      <w:marTop w:val="0"/>
      <w:marBottom w:val="0"/>
      <w:divBdr>
        <w:top w:val="none" w:sz="0" w:space="0" w:color="auto"/>
        <w:left w:val="none" w:sz="0" w:space="0" w:color="auto"/>
        <w:bottom w:val="none" w:sz="0" w:space="0" w:color="auto"/>
        <w:right w:val="none" w:sz="0" w:space="0" w:color="auto"/>
      </w:divBdr>
    </w:div>
    <w:div w:id="1564176618">
      <w:bodyDiv w:val="1"/>
      <w:marLeft w:val="0"/>
      <w:marRight w:val="0"/>
      <w:marTop w:val="0"/>
      <w:marBottom w:val="0"/>
      <w:divBdr>
        <w:top w:val="none" w:sz="0" w:space="0" w:color="auto"/>
        <w:left w:val="none" w:sz="0" w:space="0" w:color="auto"/>
        <w:bottom w:val="none" w:sz="0" w:space="0" w:color="auto"/>
        <w:right w:val="none" w:sz="0" w:space="0" w:color="auto"/>
      </w:divBdr>
    </w:div>
    <w:div w:id="1565530089">
      <w:bodyDiv w:val="1"/>
      <w:marLeft w:val="0"/>
      <w:marRight w:val="0"/>
      <w:marTop w:val="0"/>
      <w:marBottom w:val="0"/>
      <w:divBdr>
        <w:top w:val="none" w:sz="0" w:space="0" w:color="auto"/>
        <w:left w:val="none" w:sz="0" w:space="0" w:color="auto"/>
        <w:bottom w:val="none" w:sz="0" w:space="0" w:color="auto"/>
        <w:right w:val="none" w:sz="0" w:space="0" w:color="auto"/>
      </w:divBdr>
    </w:div>
    <w:div w:id="1566910156">
      <w:bodyDiv w:val="1"/>
      <w:marLeft w:val="0"/>
      <w:marRight w:val="0"/>
      <w:marTop w:val="0"/>
      <w:marBottom w:val="0"/>
      <w:divBdr>
        <w:top w:val="none" w:sz="0" w:space="0" w:color="auto"/>
        <w:left w:val="none" w:sz="0" w:space="0" w:color="auto"/>
        <w:bottom w:val="none" w:sz="0" w:space="0" w:color="auto"/>
        <w:right w:val="none" w:sz="0" w:space="0" w:color="auto"/>
      </w:divBdr>
    </w:div>
    <w:div w:id="1566914750">
      <w:bodyDiv w:val="1"/>
      <w:marLeft w:val="0"/>
      <w:marRight w:val="0"/>
      <w:marTop w:val="0"/>
      <w:marBottom w:val="0"/>
      <w:divBdr>
        <w:top w:val="none" w:sz="0" w:space="0" w:color="auto"/>
        <w:left w:val="none" w:sz="0" w:space="0" w:color="auto"/>
        <w:bottom w:val="none" w:sz="0" w:space="0" w:color="auto"/>
        <w:right w:val="none" w:sz="0" w:space="0" w:color="auto"/>
      </w:divBdr>
    </w:div>
    <w:div w:id="1567371399">
      <w:bodyDiv w:val="1"/>
      <w:marLeft w:val="0"/>
      <w:marRight w:val="0"/>
      <w:marTop w:val="0"/>
      <w:marBottom w:val="0"/>
      <w:divBdr>
        <w:top w:val="none" w:sz="0" w:space="0" w:color="auto"/>
        <w:left w:val="none" w:sz="0" w:space="0" w:color="auto"/>
        <w:bottom w:val="none" w:sz="0" w:space="0" w:color="auto"/>
        <w:right w:val="none" w:sz="0" w:space="0" w:color="auto"/>
      </w:divBdr>
    </w:div>
    <w:div w:id="1570992530">
      <w:bodyDiv w:val="1"/>
      <w:marLeft w:val="0"/>
      <w:marRight w:val="0"/>
      <w:marTop w:val="0"/>
      <w:marBottom w:val="0"/>
      <w:divBdr>
        <w:top w:val="none" w:sz="0" w:space="0" w:color="auto"/>
        <w:left w:val="none" w:sz="0" w:space="0" w:color="auto"/>
        <w:bottom w:val="none" w:sz="0" w:space="0" w:color="auto"/>
        <w:right w:val="none" w:sz="0" w:space="0" w:color="auto"/>
      </w:divBdr>
    </w:div>
    <w:div w:id="1571580670">
      <w:bodyDiv w:val="1"/>
      <w:marLeft w:val="0"/>
      <w:marRight w:val="0"/>
      <w:marTop w:val="0"/>
      <w:marBottom w:val="0"/>
      <w:divBdr>
        <w:top w:val="none" w:sz="0" w:space="0" w:color="auto"/>
        <w:left w:val="none" w:sz="0" w:space="0" w:color="auto"/>
        <w:bottom w:val="none" w:sz="0" w:space="0" w:color="auto"/>
        <w:right w:val="none" w:sz="0" w:space="0" w:color="auto"/>
      </w:divBdr>
    </w:div>
    <w:div w:id="1572962283">
      <w:bodyDiv w:val="1"/>
      <w:marLeft w:val="0"/>
      <w:marRight w:val="0"/>
      <w:marTop w:val="0"/>
      <w:marBottom w:val="0"/>
      <w:divBdr>
        <w:top w:val="none" w:sz="0" w:space="0" w:color="auto"/>
        <w:left w:val="none" w:sz="0" w:space="0" w:color="auto"/>
        <w:bottom w:val="none" w:sz="0" w:space="0" w:color="auto"/>
        <w:right w:val="none" w:sz="0" w:space="0" w:color="auto"/>
      </w:divBdr>
    </w:div>
    <w:div w:id="1573811727">
      <w:bodyDiv w:val="1"/>
      <w:marLeft w:val="0"/>
      <w:marRight w:val="0"/>
      <w:marTop w:val="0"/>
      <w:marBottom w:val="0"/>
      <w:divBdr>
        <w:top w:val="none" w:sz="0" w:space="0" w:color="auto"/>
        <w:left w:val="none" w:sz="0" w:space="0" w:color="auto"/>
        <w:bottom w:val="none" w:sz="0" w:space="0" w:color="auto"/>
        <w:right w:val="none" w:sz="0" w:space="0" w:color="auto"/>
      </w:divBdr>
    </w:div>
    <w:div w:id="1574270691">
      <w:bodyDiv w:val="1"/>
      <w:marLeft w:val="0"/>
      <w:marRight w:val="0"/>
      <w:marTop w:val="0"/>
      <w:marBottom w:val="0"/>
      <w:divBdr>
        <w:top w:val="none" w:sz="0" w:space="0" w:color="auto"/>
        <w:left w:val="none" w:sz="0" w:space="0" w:color="auto"/>
        <w:bottom w:val="none" w:sz="0" w:space="0" w:color="auto"/>
        <w:right w:val="none" w:sz="0" w:space="0" w:color="auto"/>
      </w:divBdr>
    </w:div>
    <w:div w:id="1577007885">
      <w:bodyDiv w:val="1"/>
      <w:marLeft w:val="0"/>
      <w:marRight w:val="0"/>
      <w:marTop w:val="0"/>
      <w:marBottom w:val="0"/>
      <w:divBdr>
        <w:top w:val="none" w:sz="0" w:space="0" w:color="auto"/>
        <w:left w:val="none" w:sz="0" w:space="0" w:color="auto"/>
        <w:bottom w:val="none" w:sz="0" w:space="0" w:color="auto"/>
        <w:right w:val="none" w:sz="0" w:space="0" w:color="auto"/>
      </w:divBdr>
    </w:div>
    <w:div w:id="1578519067">
      <w:bodyDiv w:val="1"/>
      <w:marLeft w:val="0"/>
      <w:marRight w:val="0"/>
      <w:marTop w:val="0"/>
      <w:marBottom w:val="0"/>
      <w:divBdr>
        <w:top w:val="none" w:sz="0" w:space="0" w:color="auto"/>
        <w:left w:val="none" w:sz="0" w:space="0" w:color="auto"/>
        <w:bottom w:val="none" w:sz="0" w:space="0" w:color="auto"/>
        <w:right w:val="none" w:sz="0" w:space="0" w:color="auto"/>
      </w:divBdr>
    </w:div>
    <w:div w:id="1580014913">
      <w:bodyDiv w:val="1"/>
      <w:marLeft w:val="0"/>
      <w:marRight w:val="0"/>
      <w:marTop w:val="0"/>
      <w:marBottom w:val="0"/>
      <w:divBdr>
        <w:top w:val="none" w:sz="0" w:space="0" w:color="auto"/>
        <w:left w:val="none" w:sz="0" w:space="0" w:color="auto"/>
        <w:bottom w:val="none" w:sz="0" w:space="0" w:color="auto"/>
        <w:right w:val="none" w:sz="0" w:space="0" w:color="auto"/>
      </w:divBdr>
    </w:div>
    <w:div w:id="1580365822">
      <w:bodyDiv w:val="1"/>
      <w:marLeft w:val="0"/>
      <w:marRight w:val="0"/>
      <w:marTop w:val="0"/>
      <w:marBottom w:val="0"/>
      <w:divBdr>
        <w:top w:val="none" w:sz="0" w:space="0" w:color="auto"/>
        <w:left w:val="none" w:sz="0" w:space="0" w:color="auto"/>
        <w:bottom w:val="none" w:sz="0" w:space="0" w:color="auto"/>
        <w:right w:val="none" w:sz="0" w:space="0" w:color="auto"/>
      </w:divBdr>
    </w:div>
    <w:div w:id="1581908965">
      <w:bodyDiv w:val="1"/>
      <w:marLeft w:val="0"/>
      <w:marRight w:val="0"/>
      <w:marTop w:val="0"/>
      <w:marBottom w:val="0"/>
      <w:divBdr>
        <w:top w:val="none" w:sz="0" w:space="0" w:color="auto"/>
        <w:left w:val="none" w:sz="0" w:space="0" w:color="auto"/>
        <w:bottom w:val="none" w:sz="0" w:space="0" w:color="auto"/>
        <w:right w:val="none" w:sz="0" w:space="0" w:color="auto"/>
      </w:divBdr>
    </w:div>
    <w:div w:id="1581909680">
      <w:bodyDiv w:val="1"/>
      <w:marLeft w:val="0"/>
      <w:marRight w:val="0"/>
      <w:marTop w:val="0"/>
      <w:marBottom w:val="0"/>
      <w:divBdr>
        <w:top w:val="none" w:sz="0" w:space="0" w:color="auto"/>
        <w:left w:val="none" w:sz="0" w:space="0" w:color="auto"/>
        <w:bottom w:val="none" w:sz="0" w:space="0" w:color="auto"/>
        <w:right w:val="none" w:sz="0" w:space="0" w:color="auto"/>
      </w:divBdr>
    </w:div>
    <w:div w:id="1582179968">
      <w:bodyDiv w:val="1"/>
      <w:marLeft w:val="0"/>
      <w:marRight w:val="0"/>
      <w:marTop w:val="0"/>
      <w:marBottom w:val="0"/>
      <w:divBdr>
        <w:top w:val="none" w:sz="0" w:space="0" w:color="auto"/>
        <w:left w:val="none" w:sz="0" w:space="0" w:color="auto"/>
        <w:bottom w:val="none" w:sz="0" w:space="0" w:color="auto"/>
        <w:right w:val="none" w:sz="0" w:space="0" w:color="auto"/>
      </w:divBdr>
    </w:div>
    <w:div w:id="1582833981">
      <w:bodyDiv w:val="1"/>
      <w:marLeft w:val="0"/>
      <w:marRight w:val="0"/>
      <w:marTop w:val="0"/>
      <w:marBottom w:val="0"/>
      <w:divBdr>
        <w:top w:val="none" w:sz="0" w:space="0" w:color="auto"/>
        <w:left w:val="none" w:sz="0" w:space="0" w:color="auto"/>
        <w:bottom w:val="none" w:sz="0" w:space="0" w:color="auto"/>
        <w:right w:val="none" w:sz="0" w:space="0" w:color="auto"/>
      </w:divBdr>
    </w:div>
    <w:div w:id="1583835533">
      <w:bodyDiv w:val="1"/>
      <w:marLeft w:val="0"/>
      <w:marRight w:val="0"/>
      <w:marTop w:val="0"/>
      <w:marBottom w:val="0"/>
      <w:divBdr>
        <w:top w:val="none" w:sz="0" w:space="0" w:color="auto"/>
        <w:left w:val="none" w:sz="0" w:space="0" w:color="auto"/>
        <w:bottom w:val="none" w:sz="0" w:space="0" w:color="auto"/>
        <w:right w:val="none" w:sz="0" w:space="0" w:color="auto"/>
      </w:divBdr>
    </w:div>
    <w:div w:id="1585646325">
      <w:bodyDiv w:val="1"/>
      <w:marLeft w:val="0"/>
      <w:marRight w:val="0"/>
      <w:marTop w:val="0"/>
      <w:marBottom w:val="0"/>
      <w:divBdr>
        <w:top w:val="none" w:sz="0" w:space="0" w:color="auto"/>
        <w:left w:val="none" w:sz="0" w:space="0" w:color="auto"/>
        <w:bottom w:val="none" w:sz="0" w:space="0" w:color="auto"/>
        <w:right w:val="none" w:sz="0" w:space="0" w:color="auto"/>
      </w:divBdr>
    </w:div>
    <w:div w:id="1589383577">
      <w:bodyDiv w:val="1"/>
      <w:marLeft w:val="0"/>
      <w:marRight w:val="0"/>
      <w:marTop w:val="0"/>
      <w:marBottom w:val="0"/>
      <w:divBdr>
        <w:top w:val="none" w:sz="0" w:space="0" w:color="auto"/>
        <w:left w:val="none" w:sz="0" w:space="0" w:color="auto"/>
        <w:bottom w:val="none" w:sz="0" w:space="0" w:color="auto"/>
        <w:right w:val="none" w:sz="0" w:space="0" w:color="auto"/>
      </w:divBdr>
    </w:div>
    <w:div w:id="1589655218">
      <w:bodyDiv w:val="1"/>
      <w:marLeft w:val="0"/>
      <w:marRight w:val="0"/>
      <w:marTop w:val="0"/>
      <w:marBottom w:val="0"/>
      <w:divBdr>
        <w:top w:val="none" w:sz="0" w:space="0" w:color="auto"/>
        <w:left w:val="none" w:sz="0" w:space="0" w:color="auto"/>
        <w:bottom w:val="none" w:sz="0" w:space="0" w:color="auto"/>
        <w:right w:val="none" w:sz="0" w:space="0" w:color="auto"/>
      </w:divBdr>
    </w:div>
    <w:div w:id="1589776249">
      <w:bodyDiv w:val="1"/>
      <w:marLeft w:val="0"/>
      <w:marRight w:val="0"/>
      <w:marTop w:val="0"/>
      <w:marBottom w:val="0"/>
      <w:divBdr>
        <w:top w:val="none" w:sz="0" w:space="0" w:color="auto"/>
        <w:left w:val="none" w:sz="0" w:space="0" w:color="auto"/>
        <w:bottom w:val="none" w:sz="0" w:space="0" w:color="auto"/>
        <w:right w:val="none" w:sz="0" w:space="0" w:color="auto"/>
      </w:divBdr>
    </w:div>
    <w:div w:id="1590774318">
      <w:bodyDiv w:val="1"/>
      <w:marLeft w:val="0"/>
      <w:marRight w:val="0"/>
      <w:marTop w:val="0"/>
      <w:marBottom w:val="0"/>
      <w:divBdr>
        <w:top w:val="none" w:sz="0" w:space="0" w:color="auto"/>
        <w:left w:val="none" w:sz="0" w:space="0" w:color="auto"/>
        <w:bottom w:val="none" w:sz="0" w:space="0" w:color="auto"/>
        <w:right w:val="none" w:sz="0" w:space="0" w:color="auto"/>
      </w:divBdr>
    </w:div>
    <w:div w:id="1591352470">
      <w:bodyDiv w:val="1"/>
      <w:marLeft w:val="0"/>
      <w:marRight w:val="0"/>
      <w:marTop w:val="0"/>
      <w:marBottom w:val="0"/>
      <w:divBdr>
        <w:top w:val="none" w:sz="0" w:space="0" w:color="auto"/>
        <w:left w:val="none" w:sz="0" w:space="0" w:color="auto"/>
        <w:bottom w:val="none" w:sz="0" w:space="0" w:color="auto"/>
        <w:right w:val="none" w:sz="0" w:space="0" w:color="auto"/>
      </w:divBdr>
    </w:div>
    <w:div w:id="1592009226">
      <w:bodyDiv w:val="1"/>
      <w:marLeft w:val="0"/>
      <w:marRight w:val="0"/>
      <w:marTop w:val="0"/>
      <w:marBottom w:val="0"/>
      <w:divBdr>
        <w:top w:val="none" w:sz="0" w:space="0" w:color="auto"/>
        <w:left w:val="none" w:sz="0" w:space="0" w:color="auto"/>
        <w:bottom w:val="none" w:sz="0" w:space="0" w:color="auto"/>
        <w:right w:val="none" w:sz="0" w:space="0" w:color="auto"/>
      </w:divBdr>
    </w:div>
    <w:div w:id="1594703211">
      <w:bodyDiv w:val="1"/>
      <w:marLeft w:val="0"/>
      <w:marRight w:val="0"/>
      <w:marTop w:val="0"/>
      <w:marBottom w:val="0"/>
      <w:divBdr>
        <w:top w:val="none" w:sz="0" w:space="0" w:color="auto"/>
        <w:left w:val="none" w:sz="0" w:space="0" w:color="auto"/>
        <w:bottom w:val="none" w:sz="0" w:space="0" w:color="auto"/>
        <w:right w:val="none" w:sz="0" w:space="0" w:color="auto"/>
      </w:divBdr>
    </w:div>
    <w:div w:id="1596355372">
      <w:bodyDiv w:val="1"/>
      <w:marLeft w:val="0"/>
      <w:marRight w:val="0"/>
      <w:marTop w:val="0"/>
      <w:marBottom w:val="0"/>
      <w:divBdr>
        <w:top w:val="none" w:sz="0" w:space="0" w:color="auto"/>
        <w:left w:val="none" w:sz="0" w:space="0" w:color="auto"/>
        <w:bottom w:val="none" w:sz="0" w:space="0" w:color="auto"/>
        <w:right w:val="none" w:sz="0" w:space="0" w:color="auto"/>
      </w:divBdr>
    </w:div>
    <w:div w:id="1597902392">
      <w:bodyDiv w:val="1"/>
      <w:marLeft w:val="0"/>
      <w:marRight w:val="0"/>
      <w:marTop w:val="0"/>
      <w:marBottom w:val="0"/>
      <w:divBdr>
        <w:top w:val="none" w:sz="0" w:space="0" w:color="auto"/>
        <w:left w:val="none" w:sz="0" w:space="0" w:color="auto"/>
        <w:bottom w:val="none" w:sz="0" w:space="0" w:color="auto"/>
        <w:right w:val="none" w:sz="0" w:space="0" w:color="auto"/>
      </w:divBdr>
    </w:div>
    <w:div w:id="1599173117">
      <w:bodyDiv w:val="1"/>
      <w:marLeft w:val="0"/>
      <w:marRight w:val="0"/>
      <w:marTop w:val="0"/>
      <w:marBottom w:val="0"/>
      <w:divBdr>
        <w:top w:val="none" w:sz="0" w:space="0" w:color="auto"/>
        <w:left w:val="none" w:sz="0" w:space="0" w:color="auto"/>
        <w:bottom w:val="none" w:sz="0" w:space="0" w:color="auto"/>
        <w:right w:val="none" w:sz="0" w:space="0" w:color="auto"/>
      </w:divBdr>
    </w:div>
    <w:div w:id="1599751453">
      <w:bodyDiv w:val="1"/>
      <w:marLeft w:val="0"/>
      <w:marRight w:val="0"/>
      <w:marTop w:val="0"/>
      <w:marBottom w:val="0"/>
      <w:divBdr>
        <w:top w:val="none" w:sz="0" w:space="0" w:color="auto"/>
        <w:left w:val="none" w:sz="0" w:space="0" w:color="auto"/>
        <w:bottom w:val="none" w:sz="0" w:space="0" w:color="auto"/>
        <w:right w:val="none" w:sz="0" w:space="0" w:color="auto"/>
      </w:divBdr>
    </w:div>
    <w:div w:id="1600865675">
      <w:bodyDiv w:val="1"/>
      <w:marLeft w:val="0"/>
      <w:marRight w:val="0"/>
      <w:marTop w:val="0"/>
      <w:marBottom w:val="0"/>
      <w:divBdr>
        <w:top w:val="none" w:sz="0" w:space="0" w:color="auto"/>
        <w:left w:val="none" w:sz="0" w:space="0" w:color="auto"/>
        <w:bottom w:val="none" w:sz="0" w:space="0" w:color="auto"/>
        <w:right w:val="none" w:sz="0" w:space="0" w:color="auto"/>
      </w:divBdr>
    </w:div>
    <w:div w:id="1601327743">
      <w:bodyDiv w:val="1"/>
      <w:marLeft w:val="0"/>
      <w:marRight w:val="0"/>
      <w:marTop w:val="0"/>
      <w:marBottom w:val="0"/>
      <w:divBdr>
        <w:top w:val="none" w:sz="0" w:space="0" w:color="auto"/>
        <w:left w:val="none" w:sz="0" w:space="0" w:color="auto"/>
        <w:bottom w:val="none" w:sz="0" w:space="0" w:color="auto"/>
        <w:right w:val="none" w:sz="0" w:space="0" w:color="auto"/>
      </w:divBdr>
    </w:div>
    <w:div w:id="1601402576">
      <w:bodyDiv w:val="1"/>
      <w:marLeft w:val="0"/>
      <w:marRight w:val="0"/>
      <w:marTop w:val="0"/>
      <w:marBottom w:val="0"/>
      <w:divBdr>
        <w:top w:val="none" w:sz="0" w:space="0" w:color="auto"/>
        <w:left w:val="none" w:sz="0" w:space="0" w:color="auto"/>
        <w:bottom w:val="none" w:sz="0" w:space="0" w:color="auto"/>
        <w:right w:val="none" w:sz="0" w:space="0" w:color="auto"/>
      </w:divBdr>
    </w:div>
    <w:div w:id="1601571220">
      <w:bodyDiv w:val="1"/>
      <w:marLeft w:val="0"/>
      <w:marRight w:val="0"/>
      <w:marTop w:val="0"/>
      <w:marBottom w:val="0"/>
      <w:divBdr>
        <w:top w:val="none" w:sz="0" w:space="0" w:color="auto"/>
        <w:left w:val="none" w:sz="0" w:space="0" w:color="auto"/>
        <w:bottom w:val="none" w:sz="0" w:space="0" w:color="auto"/>
        <w:right w:val="none" w:sz="0" w:space="0" w:color="auto"/>
      </w:divBdr>
    </w:div>
    <w:div w:id="1602643331">
      <w:bodyDiv w:val="1"/>
      <w:marLeft w:val="0"/>
      <w:marRight w:val="0"/>
      <w:marTop w:val="0"/>
      <w:marBottom w:val="0"/>
      <w:divBdr>
        <w:top w:val="none" w:sz="0" w:space="0" w:color="auto"/>
        <w:left w:val="none" w:sz="0" w:space="0" w:color="auto"/>
        <w:bottom w:val="none" w:sz="0" w:space="0" w:color="auto"/>
        <w:right w:val="none" w:sz="0" w:space="0" w:color="auto"/>
      </w:divBdr>
    </w:div>
    <w:div w:id="1603537490">
      <w:bodyDiv w:val="1"/>
      <w:marLeft w:val="0"/>
      <w:marRight w:val="0"/>
      <w:marTop w:val="0"/>
      <w:marBottom w:val="0"/>
      <w:divBdr>
        <w:top w:val="none" w:sz="0" w:space="0" w:color="auto"/>
        <w:left w:val="none" w:sz="0" w:space="0" w:color="auto"/>
        <w:bottom w:val="none" w:sz="0" w:space="0" w:color="auto"/>
        <w:right w:val="none" w:sz="0" w:space="0" w:color="auto"/>
      </w:divBdr>
    </w:div>
    <w:div w:id="1603995715">
      <w:bodyDiv w:val="1"/>
      <w:marLeft w:val="0"/>
      <w:marRight w:val="0"/>
      <w:marTop w:val="0"/>
      <w:marBottom w:val="0"/>
      <w:divBdr>
        <w:top w:val="none" w:sz="0" w:space="0" w:color="auto"/>
        <w:left w:val="none" w:sz="0" w:space="0" w:color="auto"/>
        <w:bottom w:val="none" w:sz="0" w:space="0" w:color="auto"/>
        <w:right w:val="none" w:sz="0" w:space="0" w:color="auto"/>
      </w:divBdr>
    </w:div>
    <w:div w:id="1604067732">
      <w:bodyDiv w:val="1"/>
      <w:marLeft w:val="0"/>
      <w:marRight w:val="0"/>
      <w:marTop w:val="0"/>
      <w:marBottom w:val="0"/>
      <w:divBdr>
        <w:top w:val="none" w:sz="0" w:space="0" w:color="auto"/>
        <w:left w:val="none" w:sz="0" w:space="0" w:color="auto"/>
        <w:bottom w:val="none" w:sz="0" w:space="0" w:color="auto"/>
        <w:right w:val="none" w:sz="0" w:space="0" w:color="auto"/>
      </w:divBdr>
    </w:div>
    <w:div w:id="1605527515">
      <w:bodyDiv w:val="1"/>
      <w:marLeft w:val="0"/>
      <w:marRight w:val="0"/>
      <w:marTop w:val="0"/>
      <w:marBottom w:val="0"/>
      <w:divBdr>
        <w:top w:val="none" w:sz="0" w:space="0" w:color="auto"/>
        <w:left w:val="none" w:sz="0" w:space="0" w:color="auto"/>
        <w:bottom w:val="none" w:sz="0" w:space="0" w:color="auto"/>
        <w:right w:val="none" w:sz="0" w:space="0" w:color="auto"/>
      </w:divBdr>
    </w:div>
    <w:div w:id="1606226393">
      <w:bodyDiv w:val="1"/>
      <w:marLeft w:val="0"/>
      <w:marRight w:val="0"/>
      <w:marTop w:val="0"/>
      <w:marBottom w:val="0"/>
      <w:divBdr>
        <w:top w:val="none" w:sz="0" w:space="0" w:color="auto"/>
        <w:left w:val="none" w:sz="0" w:space="0" w:color="auto"/>
        <w:bottom w:val="none" w:sz="0" w:space="0" w:color="auto"/>
        <w:right w:val="none" w:sz="0" w:space="0" w:color="auto"/>
      </w:divBdr>
    </w:div>
    <w:div w:id="1607345349">
      <w:bodyDiv w:val="1"/>
      <w:marLeft w:val="0"/>
      <w:marRight w:val="0"/>
      <w:marTop w:val="0"/>
      <w:marBottom w:val="0"/>
      <w:divBdr>
        <w:top w:val="none" w:sz="0" w:space="0" w:color="auto"/>
        <w:left w:val="none" w:sz="0" w:space="0" w:color="auto"/>
        <w:bottom w:val="none" w:sz="0" w:space="0" w:color="auto"/>
        <w:right w:val="none" w:sz="0" w:space="0" w:color="auto"/>
      </w:divBdr>
    </w:div>
    <w:div w:id="1608463487">
      <w:bodyDiv w:val="1"/>
      <w:marLeft w:val="0"/>
      <w:marRight w:val="0"/>
      <w:marTop w:val="0"/>
      <w:marBottom w:val="0"/>
      <w:divBdr>
        <w:top w:val="none" w:sz="0" w:space="0" w:color="auto"/>
        <w:left w:val="none" w:sz="0" w:space="0" w:color="auto"/>
        <w:bottom w:val="none" w:sz="0" w:space="0" w:color="auto"/>
        <w:right w:val="none" w:sz="0" w:space="0" w:color="auto"/>
      </w:divBdr>
    </w:div>
    <w:div w:id="1611862433">
      <w:bodyDiv w:val="1"/>
      <w:marLeft w:val="0"/>
      <w:marRight w:val="0"/>
      <w:marTop w:val="0"/>
      <w:marBottom w:val="0"/>
      <w:divBdr>
        <w:top w:val="none" w:sz="0" w:space="0" w:color="auto"/>
        <w:left w:val="none" w:sz="0" w:space="0" w:color="auto"/>
        <w:bottom w:val="none" w:sz="0" w:space="0" w:color="auto"/>
        <w:right w:val="none" w:sz="0" w:space="0" w:color="auto"/>
      </w:divBdr>
    </w:div>
    <w:div w:id="1613705007">
      <w:bodyDiv w:val="1"/>
      <w:marLeft w:val="0"/>
      <w:marRight w:val="0"/>
      <w:marTop w:val="0"/>
      <w:marBottom w:val="0"/>
      <w:divBdr>
        <w:top w:val="none" w:sz="0" w:space="0" w:color="auto"/>
        <w:left w:val="none" w:sz="0" w:space="0" w:color="auto"/>
        <w:bottom w:val="none" w:sz="0" w:space="0" w:color="auto"/>
        <w:right w:val="none" w:sz="0" w:space="0" w:color="auto"/>
      </w:divBdr>
    </w:div>
    <w:div w:id="1616016043">
      <w:bodyDiv w:val="1"/>
      <w:marLeft w:val="0"/>
      <w:marRight w:val="0"/>
      <w:marTop w:val="0"/>
      <w:marBottom w:val="0"/>
      <w:divBdr>
        <w:top w:val="none" w:sz="0" w:space="0" w:color="auto"/>
        <w:left w:val="none" w:sz="0" w:space="0" w:color="auto"/>
        <w:bottom w:val="none" w:sz="0" w:space="0" w:color="auto"/>
        <w:right w:val="none" w:sz="0" w:space="0" w:color="auto"/>
      </w:divBdr>
    </w:div>
    <w:div w:id="1622495652">
      <w:bodyDiv w:val="1"/>
      <w:marLeft w:val="0"/>
      <w:marRight w:val="0"/>
      <w:marTop w:val="0"/>
      <w:marBottom w:val="0"/>
      <w:divBdr>
        <w:top w:val="none" w:sz="0" w:space="0" w:color="auto"/>
        <w:left w:val="none" w:sz="0" w:space="0" w:color="auto"/>
        <w:bottom w:val="none" w:sz="0" w:space="0" w:color="auto"/>
        <w:right w:val="none" w:sz="0" w:space="0" w:color="auto"/>
      </w:divBdr>
    </w:div>
    <w:div w:id="1623000184">
      <w:bodyDiv w:val="1"/>
      <w:marLeft w:val="0"/>
      <w:marRight w:val="0"/>
      <w:marTop w:val="0"/>
      <w:marBottom w:val="0"/>
      <w:divBdr>
        <w:top w:val="none" w:sz="0" w:space="0" w:color="auto"/>
        <w:left w:val="none" w:sz="0" w:space="0" w:color="auto"/>
        <w:bottom w:val="none" w:sz="0" w:space="0" w:color="auto"/>
        <w:right w:val="none" w:sz="0" w:space="0" w:color="auto"/>
      </w:divBdr>
    </w:div>
    <w:div w:id="1623615430">
      <w:bodyDiv w:val="1"/>
      <w:marLeft w:val="0"/>
      <w:marRight w:val="0"/>
      <w:marTop w:val="0"/>
      <w:marBottom w:val="0"/>
      <w:divBdr>
        <w:top w:val="none" w:sz="0" w:space="0" w:color="auto"/>
        <w:left w:val="none" w:sz="0" w:space="0" w:color="auto"/>
        <w:bottom w:val="none" w:sz="0" w:space="0" w:color="auto"/>
        <w:right w:val="none" w:sz="0" w:space="0" w:color="auto"/>
      </w:divBdr>
    </w:div>
    <w:div w:id="1623725590">
      <w:bodyDiv w:val="1"/>
      <w:marLeft w:val="0"/>
      <w:marRight w:val="0"/>
      <w:marTop w:val="0"/>
      <w:marBottom w:val="0"/>
      <w:divBdr>
        <w:top w:val="none" w:sz="0" w:space="0" w:color="auto"/>
        <w:left w:val="none" w:sz="0" w:space="0" w:color="auto"/>
        <w:bottom w:val="none" w:sz="0" w:space="0" w:color="auto"/>
        <w:right w:val="none" w:sz="0" w:space="0" w:color="auto"/>
      </w:divBdr>
    </w:div>
    <w:div w:id="1624070662">
      <w:bodyDiv w:val="1"/>
      <w:marLeft w:val="0"/>
      <w:marRight w:val="0"/>
      <w:marTop w:val="0"/>
      <w:marBottom w:val="0"/>
      <w:divBdr>
        <w:top w:val="none" w:sz="0" w:space="0" w:color="auto"/>
        <w:left w:val="none" w:sz="0" w:space="0" w:color="auto"/>
        <w:bottom w:val="none" w:sz="0" w:space="0" w:color="auto"/>
        <w:right w:val="none" w:sz="0" w:space="0" w:color="auto"/>
      </w:divBdr>
    </w:div>
    <w:div w:id="1629048343">
      <w:bodyDiv w:val="1"/>
      <w:marLeft w:val="0"/>
      <w:marRight w:val="0"/>
      <w:marTop w:val="0"/>
      <w:marBottom w:val="0"/>
      <w:divBdr>
        <w:top w:val="none" w:sz="0" w:space="0" w:color="auto"/>
        <w:left w:val="none" w:sz="0" w:space="0" w:color="auto"/>
        <w:bottom w:val="none" w:sz="0" w:space="0" w:color="auto"/>
        <w:right w:val="none" w:sz="0" w:space="0" w:color="auto"/>
      </w:divBdr>
    </w:div>
    <w:div w:id="1630013784">
      <w:bodyDiv w:val="1"/>
      <w:marLeft w:val="0"/>
      <w:marRight w:val="0"/>
      <w:marTop w:val="0"/>
      <w:marBottom w:val="0"/>
      <w:divBdr>
        <w:top w:val="none" w:sz="0" w:space="0" w:color="auto"/>
        <w:left w:val="none" w:sz="0" w:space="0" w:color="auto"/>
        <w:bottom w:val="none" w:sz="0" w:space="0" w:color="auto"/>
        <w:right w:val="none" w:sz="0" w:space="0" w:color="auto"/>
      </w:divBdr>
    </w:div>
    <w:div w:id="1630165575">
      <w:bodyDiv w:val="1"/>
      <w:marLeft w:val="0"/>
      <w:marRight w:val="0"/>
      <w:marTop w:val="0"/>
      <w:marBottom w:val="0"/>
      <w:divBdr>
        <w:top w:val="none" w:sz="0" w:space="0" w:color="auto"/>
        <w:left w:val="none" w:sz="0" w:space="0" w:color="auto"/>
        <w:bottom w:val="none" w:sz="0" w:space="0" w:color="auto"/>
        <w:right w:val="none" w:sz="0" w:space="0" w:color="auto"/>
      </w:divBdr>
      <w:divsChild>
        <w:div w:id="727607920">
          <w:marLeft w:val="547"/>
          <w:marRight w:val="0"/>
          <w:marTop w:val="106"/>
          <w:marBottom w:val="0"/>
          <w:divBdr>
            <w:top w:val="none" w:sz="0" w:space="0" w:color="auto"/>
            <w:left w:val="none" w:sz="0" w:space="0" w:color="auto"/>
            <w:bottom w:val="none" w:sz="0" w:space="0" w:color="auto"/>
            <w:right w:val="none" w:sz="0" w:space="0" w:color="auto"/>
          </w:divBdr>
        </w:div>
      </w:divsChild>
    </w:div>
    <w:div w:id="1630549255">
      <w:bodyDiv w:val="1"/>
      <w:marLeft w:val="0"/>
      <w:marRight w:val="0"/>
      <w:marTop w:val="0"/>
      <w:marBottom w:val="0"/>
      <w:divBdr>
        <w:top w:val="none" w:sz="0" w:space="0" w:color="auto"/>
        <w:left w:val="none" w:sz="0" w:space="0" w:color="auto"/>
        <w:bottom w:val="none" w:sz="0" w:space="0" w:color="auto"/>
        <w:right w:val="none" w:sz="0" w:space="0" w:color="auto"/>
      </w:divBdr>
    </w:div>
    <w:div w:id="1631128515">
      <w:bodyDiv w:val="1"/>
      <w:marLeft w:val="0"/>
      <w:marRight w:val="0"/>
      <w:marTop w:val="0"/>
      <w:marBottom w:val="0"/>
      <w:divBdr>
        <w:top w:val="none" w:sz="0" w:space="0" w:color="auto"/>
        <w:left w:val="none" w:sz="0" w:space="0" w:color="auto"/>
        <w:bottom w:val="none" w:sz="0" w:space="0" w:color="auto"/>
        <w:right w:val="none" w:sz="0" w:space="0" w:color="auto"/>
      </w:divBdr>
    </w:div>
    <w:div w:id="1635672248">
      <w:bodyDiv w:val="1"/>
      <w:marLeft w:val="0"/>
      <w:marRight w:val="0"/>
      <w:marTop w:val="0"/>
      <w:marBottom w:val="0"/>
      <w:divBdr>
        <w:top w:val="none" w:sz="0" w:space="0" w:color="auto"/>
        <w:left w:val="none" w:sz="0" w:space="0" w:color="auto"/>
        <w:bottom w:val="none" w:sz="0" w:space="0" w:color="auto"/>
        <w:right w:val="none" w:sz="0" w:space="0" w:color="auto"/>
      </w:divBdr>
    </w:div>
    <w:div w:id="1638098945">
      <w:bodyDiv w:val="1"/>
      <w:marLeft w:val="0"/>
      <w:marRight w:val="0"/>
      <w:marTop w:val="0"/>
      <w:marBottom w:val="0"/>
      <w:divBdr>
        <w:top w:val="none" w:sz="0" w:space="0" w:color="auto"/>
        <w:left w:val="none" w:sz="0" w:space="0" w:color="auto"/>
        <w:bottom w:val="none" w:sz="0" w:space="0" w:color="auto"/>
        <w:right w:val="none" w:sz="0" w:space="0" w:color="auto"/>
      </w:divBdr>
    </w:div>
    <w:div w:id="1639846602">
      <w:bodyDiv w:val="1"/>
      <w:marLeft w:val="0"/>
      <w:marRight w:val="0"/>
      <w:marTop w:val="0"/>
      <w:marBottom w:val="0"/>
      <w:divBdr>
        <w:top w:val="none" w:sz="0" w:space="0" w:color="auto"/>
        <w:left w:val="none" w:sz="0" w:space="0" w:color="auto"/>
        <w:bottom w:val="none" w:sz="0" w:space="0" w:color="auto"/>
        <w:right w:val="none" w:sz="0" w:space="0" w:color="auto"/>
      </w:divBdr>
    </w:div>
    <w:div w:id="1640262550">
      <w:bodyDiv w:val="1"/>
      <w:marLeft w:val="0"/>
      <w:marRight w:val="0"/>
      <w:marTop w:val="0"/>
      <w:marBottom w:val="0"/>
      <w:divBdr>
        <w:top w:val="none" w:sz="0" w:space="0" w:color="auto"/>
        <w:left w:val="none" w:sz="0" w:space="0" w:color="auto"/>
        <w:bottom w:val="none" w:sz="0" w:space="0" w:color="auto"/>
        <w:right w:val="none" w:sz="0" w:space="0" w:color="auto"/>
      </w:divBdr>
    </w:div>
    <w:div w:id="1640456490">
      <w:bodyDiv w:val="1"/>
      <w:marLeft w:val="0"/>
      <w:marRight w:val="0"/>
      <w:marTop w:val="0"/>
      <w:marBottom w:val="0"/>
      <w:divBdr>
        <w:top w:val="none" w:sz="0" w:space="0" w:color="auto"/>
        <w:left w:val="none" w:sz="0" w:space="0" w:color="auto"/>
        <w:bottom w:val="none" w:sz="0" w:space="0" w:color="auto"/>
        <w:right w:val="none" w:sz="0" w:space="0" w:color="auto"/>
      </w:divBdr>
    </w:div>
    <w:div w:id="1641184720">
      <w:bodyDiv w:val="1"/>
      <w:marLeft w:val="0"/>
      <w:marRight w:val="0"/>
      <w:marTop w:val="0"/>
      <w:marBottom w:val="0"/>
      <w:divBdr>
        <w:top w:val="none" w:sz="0" w:space="0" w:color="auto"/>
        <w:left w:val="none" w:sz="0" w:space="0" w:color="auto"/>
        <w:bottom w:val="none" w:sz="0" w:space="0" w:color="auto"/>
        <w:right w:val="none" w:sz="0" w:space="0" w:color="auto"/>
      </w:divBdr>
    </w:div>
    <w:div w:id="1642879272">
      <w:bodyDiv w:val="1"/>
      <w:marLeft w:val="0"/>
      <w:marRight w:val="0"/>
      <w:marTop w:val="0"/>
      <w:marBottom w:val="0"/>
      <w:divBdr>
        <w:top w:val="none" w:sz="0" w:space="0" w:color="auto"/>
        <w:left w:val="none" w:sz="0" w:space="0" w:color="auto"/>
        <w:bottom w:val="none" w:sz="0" w:space="0" w:color="auto"/>
        <w:right w:val="none" w:sz="0" w:space="0" w:color="auto"/>
      </w:divBdr>
    </w:div>
    <w:div w:id="1643119755">
      <w:bodyDiv w:val="1"/>
      <w:marLeft w:val="0"/>
      <w:marRight w:val="0"/>
      <w:marTop w:val="0"/>
      <w:marBottom w:val="0"/>
      <w:divBdr>
        <w:top w:val="none" w:sz="0" w:space="0" w:color="auto"/>
        <w:left w:val="none" w:sz="0" w:space="0" w:color="auto"/>
        <w:bottom w:val="none" w:sz="0" w:space="0" w:color="auto"/>
        <w:right w:val="none" w:sz="0" w:space="0" w:color="auto"/>
      </w:divBdr>
    </w:div>
    <w:div w:id="1643582233">
      <w:bodyDiv w:val="1"/>
      <w:marLeft w:val="0"/>
      <w:marRight w:val="0"/>
      <w:marTop w:val="0"/>
      <w:marBottom w:val="0"/>
      <w:divBdr>
        <w:top w:val="none" w:sz="0" w:space="0" w:color="auto"/>
        <w:left w:val="none" w:sz="0" w:space="0" w:color="auto"/>
        <w:bottom w:val="none" w:sz="0" w:space="0" w:color="auto"/>
        <w:right w:val="none" w:sz="0" w:space="0" w:color="auto"/>
      </w:divBdr>
    </w:div>
    <w:div w:id="1644458732">
      <w:bodyDiv w:val="1"/>
      <w:marLeft w:val="0"/>
      <w:marRight w:val="0"/>
      <w:marTop w:val="0"/>
      <w:marBottom w:val="0"/>
      <w:divBdr>
        <w:top w:val="none" w:sz="0" w:space="0" w:color="auto"/>
        <w:left w:val="none" w:sz="0" w:space="0" w:color="auto"/>
        <w:bottom w:val="none" w:sz="0" w:space="0" w:color="auto"/>
        <w:right w:val="none" w:sz="0" w:space="0" w:color="auto"/>
      </w:divBdr>
    </w:div>
    <w:div w:id="1644845546">
      <w:bodyDiv w:val="1"/>
      <w:marLeft w:val="0"/>
      <w:marRight w:val="0"/>
      <w:marTop w:val="0"/>
      <w:marBottom w:val="0"/>
      <w:divBdr>
        <w:top w:val="none" w:sz="0" w:space="0" w:color="auto"/>
        <w:left w:val="none" w:sz="0" w:space="0" w:color="auto"/>
        <w:bottom w:val="none" w:sz="0" w:space="0" w:color="auto"/>
        <w:right w:val="none" w:sz="0" w:space="0" w:color="auto"/>
      </w:divBdr>
      <w:divsChild>
        <w:div w:id="830298237">
          <w:marLeft w:val="547"/>
          <w:marRight w:val="0"/>
          <w:marTop w:val="106"/>
          <w:marBottom w:val="0"/>
          <w:divBdr>
            <w:top w:val="none" w:sz="0" w:space="0" w:color="auto"/>
            <w:left w:val="none" w:sz="0" w:space="0" w:color="auto"/>
            <w:bottom w:val="none" w:sz="0" w:space="0" w:color="auto"/>
            <w:right w:val="none" w:sz="0" w:space="0" w:color="auto"/>
          </w:divBdr>
        </w:div>
      </w:divsChild>
    </w:div>
    <w:div w:id="1644967708">
      <w:bodyDiv w:val="1"/>
      <w:marLeft w:val="0"/>
      <w:marRight w:val="0"/>
      <w:marTop w:val="0"/>
      <w:marBottom w:val="0"/>
      <w:divBdr>
        <w:top w:val="none" w:sz="0" w:space="0" w:color="auto"/>
        <w:left w:val="none" w:sz="0" w:space="0" w:color="auto"/>
        <w:bottom w:val="none" w:sz="0" w:space="0" w:color="auto"/>
        <w:right w:val="none" w:sz="0" w:space="0" w:color="auto"/>
      </w:divBdr>
    </w:div>
    <w:div w:id="1645161156">
      <w:bodyDiv w:val="1"/>
      <w:marLeft w:val="0"/>
      <w:marRight w:val="0"/>
      <w:marTop w:val="0"/>
      <w:marBottom w:val="0"/>
      <w:divBdr>
        <w:top w:val="none" w:sz="0" w:space="0" w:color="auto"/>
        <w:left w:val="none" w:sz="0" w:space="0" w:color="auto"/>
        <w:bottom w:val="none" w:sz="0" w:space="0" w:color="auto"/>
        <w:right w:val="none" w:sz="0" w:space="0" w:color="auto"/>
      </w:divBdr>
      <w:divsChild>
        <w:div w:id="32577730">
          <w:marLeft w:val="1800"/>
          <w:marRight w:val="0"/>
          <w:marTop w:val="106"/>
          <w:marBottom w:val="0"/>
          <w:divBdr>
            <w:top w:val="none" w:sz="0" w:space="0" w:color="auto"/>
            <w:left w:val="none" w:sz="0" w:space="0" w:color="auto"/>
            <w:bottom w:val="none" w:sz="0" w:space="0" w:color="auto"/>
            <w:right w:val="none" w:sz="0" w:space="0" w:color="auto"/>
          </w:divBdr>
        </w:div>
      </w:divsChild>
    </w:div>
    <w:div w:id="1646619577">
      <w:bodyDiv w:val="1"/>
      <w:marLeft w:val="0"/>
      <w:marRight w:val="0"/>
      <w:marTop w:val="0"/>
      <w:marBottom w:val="0"/>
      <w:divBdr>
        <w:top w:val="none" w:sz="0" w:space="0" w:color="auto"/>
        <w:left w:val="none" w:sz="0" w:space="0" w:color="auto"/>
        <w:bottom w:val="none" w:sz="0" w:space="0" w:color="auto"/>
        <w:right w:val="none" w:sz="0" w:space="0" w:color="auto"/>
      </w:divBdr>
    </w:div>
    <w:div w:id="1647589775">
      <w:bodyDiv w:val="1"/>
      <w:marLeft w:val="0"/>
      <w:marRight w:val="0"/>
      <w:marTop w:val="0"/>
      <w:marBottom w:val="0"/>
      <w:divBdr>
        <w:top w:val="none" w:sz="0" w:space="0" w:color="auto"/>
        <w:left w:val="none" w:sz="0" w:space="0" w:color="auto"/>
        <w:bottom w:val="none" w:sz="0" w:space="0" w:color="auto"/>
        <w:right w:val="none" w:sz="0" w:space="0" w:color="auto"/>
      </w:divBdr>
    </w:div>
    <w:div w:id="1647664445">
      <w:bodyDiv w:val="1"/>
      <w:marLeft w:val="0"/>
      <w:marRight w:val="0"/>
      <w:marTop w:val="0"/>
      <w:marBottom w:val="0"/>
      <w:divBdr>
        <w:top w:val="none" w:sz="0" w:space="0" w:color="auto"/>
        <w:left w:val="none" w:sz="0" w:space="0" w:color="auto"/>
        <w:bottom w:val="none" w:sz="0" w:space="0" w:color="auto"/>
        <w:right w:val="none" w:sz="0" w:space="0" w:color="auto"/>
      </w:divBdr>
    </w:div>
    <w:div w:id="1649748166">
      <w:bodyDiv w:val="1"/>
      <w:marLeft w:val="0"/>
      <w:marRight w:val="0"/>
      <w:marTop w:val="0"/>
      <w:marBottom w:val="0"/>
      <w:divBdr>
        <w:top w:val="none" w:sz="0" w:space="0" w:color="auto"/>
        <w:left w:val="none" w:sz="0" w:space="0" w:color="auto"/>
        <w:bottom w:val="none" w:sz="0" w:space="0" w:color="auto"/>
        <w:right w:val="none" w:sz="0" w:space="0" w:color="auto"/>
      </w:divBdr>
    </w:div>
    <w:div w:id="1649941769">
      <w:bodyDiv w:val="1"/>
      <w:marLeft w:val="0"/>
      <w:marRight w:val="0"/>
      <w:marTop w:val="0"/>
      <w:marBottom w:val="0"/>
      <w:divBdr>
        <w:top w:val="none" w:sz="0" w:space="0" w:color="auto"/>
        <w:left w:val="none" w:sz="0" w:space="0" w:color="auto"/>
        <w:bottom w:val="none" w:sz="0" w:space="0" w:color="auto"/>
        <w:right w:val="none" w:sz="0" w:space="0" w:color="auto"/>
      </w:divBdr>
    </w:div>
    <w:div w:id="1651445861">
      <w:bodyDiv w:val="1"/>
      <w:marLeft w:val="0"/>
      <w:marRight w:val="0"/>
      <w:marTop w:val="0"/>
      <w:marBottom w:val="0"/>
      <w:divBdr>
        <w:top w:val="none" w:sz="0" w:space="0" w:color="auto"/>
        <w:left w:val="none" w:sz="0" w:space="0" w:color="auto"/>
        <w:bottom w:val="none" w:sz="0" w:space="0" w:color="auto"/>
        <w:right w:val="none" w:sz="0" w:space="0" w:color="auto"/>
      </w:divBdr>
    </w:div>
    <w:div w:id="1651785647">
      <w:bodyDiv w:val="1"/>
      <w:marLeft w:val="0"/>
      <w:marRight w:val="0"/>
      <w:marTop w:val="0"/>
      <w:marBottom w:val="0"/>
      <w:divBdr>
        <w:top w:val="none" w:sz="0" w:space="0" w:color="auto"/>
        <w:left w:val="none" w:sz="0" w:space="0" w:color="auto"/>
        <w:bottom w:val="none" w:sz="0" w:space="0" w:color="auto"/>
        <w:right w:val="none" w:sz="0" w:space="0" w:color="auto"/>
      </w:divBdr>
      <w:divsChild>
        <w:div w:id="2142308772">
          <w:marLeft w:val="403"/>
          <w:marRight w:val="0"/>
          <w:marTop w:val="125"/>
          <w:marBottom w:val="0"/>
          <w:divBdr>
            <w:top w:val="none" w:sz="0" w:space="0" w:color="auto"/>
            <w:left w:val="none" w:sz="0" w:space="0" w:color="auto"/>
            <w:bottom w:val="none" w:sz="0" w:space="0" w:color="auto"/>
            <w:right w:val="none" w:sz="0" w:space="0" w:color="auto"/>
          </w:divBdr>
        </w:div>
      </w:divsChild>
    </w:div>
    <w:div w:id="1653288894">
      <w:bodyDiv w:val="1"/>
      <w:marLeft w:val="0"/>
      <w:marRight w:val="0"/>
      <w:marTop w:val="0"/>
      <w:marBottom w:val="0"/>
      <w:divBdr>
        <w:top w:val="none" w:sz="0" w:space="0" w:color="auto"/>
        <w:left w:val="none" w:sz="0" w:space="0" w:color="auto"/>
        <w:bottom w:val="none" w:sz="0" w:space="0" w:color="auto"/>
        <w:right w:val="none" w:sz="0" w:space="0" w:color="auto"/>
      </w:divBdr>
    </w:div>
    <w:div w:id="1654748274">
      <w:bodyDiv w:val="1"/>
      <w:marLeft w:val="0"/>
      <w:marRight w:val="0"/>
      <w:marTop w:val="0"/>
      <w:marBottom w:val="0"/>
      <w:divBdr>
        <w:top w:val="none" w:sz="0" w:space="0" w:color="auto"/>
        <w:left w:val="none" w:sz="0" w:space="0" w:color="auto"/>
        <w:bottom w:val="none" w:sz="0" w:space="0" w:color="auto"/>
        <w:right w:val="none" w:sz="0" w:space="0" w:color="auto"/>
      </w:divBdr>
    </w:div>
    <w:div w:id="1658730800">
      <w:bodyDiv w:val="1"/>
      <w:marLeft w:val="0"/>
      <w:marRight w:val="0"/>
      <w:marTop w:val="0"/>
      <w:marBottom w:val="0"/>
      <w:divBdr>
        <w:top w:val="none" w:sz="0" w:space="0" w:color="auto"/>
        <w:left w:val="none" w:sz="0" w:space="0" w:color="auto"/>
        <w:bottom w:val="none" w:sz="0" w:space="0" w:color="auto"/>
        <w:right w:val="none" w:sz="0" w:space="0" w:color="auto"/>
      </w:divBdr>
    </w:div>
    <w:div w:id="1661234951">
      <w:bodyDiv w:val="1"/>
      <w:marLeft w:val="0"/>
      <w:marRight w:val="0"/>
      <w:marTop w:val="0"/>
      <w:marBottom w:val="0"/>
      <w:divBdr>
        <w:top w:val="none" w:sz="0" w:space="0" w:color="auto"/>
        <w:left w:val="none" w:sz="0" w:space="0" w:color="auto"/>
        <w:bottom w:val="none" w:sz="0" w:space="0" w:color="auto"/>
        <w:right w:val="none" w:sz="0" w:space="0" w:color="auto"/>
      </w:divBdr>
    </w:div>
    <w:div w:id="1662999790">
      <w:bodyDiv w:val="1"/>
      <w:marLeft w:val="0"/>
      <w:marRight w:val="0"/>
      <w:marTop w:val="0"/>
      <w:marBottom w:val="0"/>
      <w:divBdr>
        <w:top w:val="none" w:sz="0" w:space="0" w:color="auto"/>
        <w:left w:val="none" w:sz="0" w:space="0" w:color="auto"/>
        <w:bottom w:val="none" w:sz="0" w:space="0" w:color="auto"/>
        <w:right w:val="none" w:sz="0" w:space="0" w:color="auto"/>
      </w:divBdr>
    </w:div>
    <w:div w:id="1667826969">
      <w:bodyDiv w:val="1"/>
      <w:marLeft w:val="0"/>
      <w:marRight w:val="0"/>
      <w:marTop w:val="0"/>
      <w:marBottom w:val="0"/>
      <w:divBdr>
        <w:top w:val="none" w:sz="0" w:space="0" w:color="auto"/>
        <w:left w:val="none" w:sz="0" w:space="0" w:color="auto"/>
        <w:bottom w:val="none" w:sz="0" w:space="0" w:color="auto"/>
        <w:right w:val="none" w:sz="0" w:space="0" w:color="auto"/>
      </w:divBdr>
    </w:div>
    <w:div w:id="1668511001">
      <w:bodyDiv w:val="1"/>
      <w:marLeft w:val="0"/>
      <w:marRight w:val="0"/>
      <w:marTop w:val="0"/>
      <w:marBottom w:val="0"/>
      <w:divBdr>
        <w:top w:val="none" w:sz="0" w:space="0" w:color="auto"/>
        <w:left w:val="none" w:sz="0" w:space="0" w:color="auto"/>
        <w:bottom w:val="none" w:sz="0" w:space="0" w:color="auto"/>
        <w:right w:val="none" w:sz="0" w:space="0" w:color="auto"/>
      </w:divBdr>
    </w:div>
    <w:div w:id="1668706752">
      <w:bodyDiv w:val="1"/>
      <w:marLeft w:val="0"/>
      <w:marRight w:val="0"/>
      <w:marTop w:val="0"/>
      <w:marBottom w:val="0"/>
      <w:divBdr>
        <w:top w:val="none" w:sz="0" w:space="0" w:color="auto"/>
        <w:left w:val="none" w:sz="0" w:space="0" w:color="auto"/>
        <w:bottom w:val="none" w:sz="0" w:space="0" w:color="auto"/>
        <w:right w:val="none" w:sz="0" w:space="0" w:color="auto"/>
      </w:divBdr>
    </w:div>
    <w:div w:id="1669365506">
      <w:bodyDiv w:val="1"/>
      <w:marLeft w:val="0"/>
      <w:marRight w:val="0"/>
      <w:marTop w:val="0"/>
      <w:marBottom w:val="0"/>
      <w:divBdr>
        <w:top w:val="none" w:sz="0" w:space="0" w:color="auto"/>
        <w:left w:val="none" w:sz="0" w:space="0" w:color="auto"/>
        <w:bottom w:val="none" w:sz="0" w:space="0" w:color="auto"/>
        <w:right w:val="none" w:sz="0" w:space="0" w:color="auto"/>
      </w:divBdr>
    </w:div>
    <w:div w:id="1670525929">
      <w:bodyDiv w:val="1"/>
      <w:marLeft w:val="0"/>
      <w:marRight w:val="0"/>
      <w:marTop w:val="0"/>
      <w:marBottom w:val="0"/>
      <w:divBdr>
        <w:top w:val="none" w:sz="0" w:space="0" w:color="auto"/>
        <w:left w:val="none" w:sz="0" w:space="0" w:color="auto"/>
        <w:bottom w:val="none" w:sz="0" w:space="0" w:color="auto"/>
        <w:right w:val="none" w:sz="0" w:space="0" w:color="auto"/>
      </w:divBdr>
    </w:div>
    <w:div w:id="1672218761">
      <w:bodyDiv w:val="1"/>
      <w:marLeft w:val="0"/>
      <w:marRight w:val="0"/>
      <w:marTop w:val="0"/>
      <w:marBottom w:val="0"/>
      <w:divBdr>
        <w:top w:val="none" w:sz="0" w:space="0" w:color="auto"/>
        <w:left w:val="none" w:sz="0" w:space="0" w:color="auto"/>
        <w:bottom w:val="none" w:sz="0" w:space="0" w:color="auto"/>
        <w:right w:val="none" w:sz="0" w:space="0" w:color="auto"/>
      </w:divBdr>
    </w:div>
    <w:div w:id="1672483499">
      <w:bodyDiv w:val="1"/>
      <w:marLeft w:val="0"/>
      <w:marRight w:val="0"/>
      <w:marTop w:val="0"/>
      <w:marBottom w:val="0"/>
      <w:divBdr>
        <w:top w:val="none" w:sz="0" w:space="0" w:color="auto"/>
        <w:left w:val="none" w:sz="0" w:space="0" w:color="auto"/>
        <w:bottom w:val="none" w:sz="0" w:space="0" w:color="auto"/>
        <w:right w:val="none" w:sz="0" w:space="0" w:color="auto"/>
      </w:divBdr>
    </w:div>
    <w:div w:id="1676226154">
      <w:bodyDiv w:val="1"/>
      <w:marLeft w:val="0"/>
      <w:marRight w:val="0"/>
      <w:marTop w:val="0"/>
      <w:marBottom w:val="0"/>
      <w:divBdr>
        <w:top w:val="none" w:sz="0" w:space="0" w:color="auto"/>
        <w:left w:val="none" w:sz="0" w:space="0" w:color="auto"/>
        <w:bottom w:val="none" w:sz="0" w:space="0" w:color="auto"/>
        <w:right w:val="none" w:sz="0" w:space="0" w:color="auto"/>
      </w:divBdr>
    </w:div>
    <w:div w:id="1679693923">
      <w:bodyDiv w:val="1"/>
      <w:marLeft w:val="0"/>
      <w:marRight w:val="0"/>
      <w:marTop w:val="0"/>
      <w:marBottom w:val="0"/>
      <w:divBdr>
        <w:top w:val="none" w:sz="0" w:space="0" w:color="auto"/>
        <w:left w:val="none" w:sz="0" w:space="0" w:color="auto"/>
        <w:bottom w:val="none" w:sz="0" w:space="0" w:color="auto"/>
        <w:right w:val="none" w:sz="0" w:space="0" w:color="auto"/>
      </w:divBdr>
    </w:div>
    <w:div w:id="1680230512">
      <w:bodyDiv w:val="1"/>
      <w:marLeft w:val="0"/>
      <w:marRight w:val="0"/>
      <w:marTop w:val="0"/>
      <w:marBottom w:val="0"/>
      <w:divBdr>
        <w:top w:val="none" w:sz="0" w:space="0" w:color="auto"/>
        <w:left w:val="none" w:sz="0" w:space="0" w:color="auto"/>
        <w:bottom w:val="none" w:sz="0" w:space="0" w:color="auto"/>
        <w:right w:val="none" w:sz="0" w:space="0" w:color="auto"/>
      </w:divBdr>
    </w:div>
    <w:div w:id="1682052888">
      <w:bodyDiv w:val="1"/>
      <w:marLeft w:val="0"/>
      <w:marRight w:val="0"/>
      <w:marTop w:val="0"/>
      <w:marBottom w:val="0"/>
      <w:divBdr>
        <w:top w:val="none" w:sz="0" w:space="0" w:color="auto"/>
        <w:left w:val="none" w:sz="0" w:space="0" w:color="auto"/>
        <w:bottom w:val="none" w:sz="0" w:space="0" w:color="auto"/>
        <w:right w:val="none" w:sz="0" w:space="0" w:color="auto"/>
      </w:divBdr>
    </w:div>
    <w:div w:id="1682313267">
      <w:bodyDiv w:val="1"/>
      <w:marLeft w:val="0"/>
      <w:marRight w:val="0"/>
      <w:marTop w:val="0"/>
      <w:marBottom w:val="0"/>
      <w:divBdr>
        <w:top w:val="none" w:sz="0" w:space="0" w:color="auto"/>
        <w:left w:val="none" w:sz="0" w:space="0" w:color="auto"/>
        <w:bottom w:val="none" w:sz="0" w:space="0" w:color="auto"/>
        <w:right w:val="none" w:sz="0" w:space="0" w:color="auto"/>
      </w:divBdr>
    </w:div>
    <w:div w:id="1682508245">
      <w:bodyDiv w:val="1"/>
      <w:marLeft w:val="0"/>
      <w:marRight w:val="0"/>
      <w:marTop w:val="0"/>
      <w:marBottom w:val="0"/>
      <w:divBdr>
        <w:top w:val="none" w:sz="0" w:space="0" w:color="auto"/>
        <w:left w:val="none" w:sz="0" w:space="0" w:color="auto"/>
        <w:bottom w:val="none" w:sz="0" w:space="0" w:color="auto"/>
        <w:right w:val="none" w:sz="0" w:space="0" w:color="auto"/>
      </w:divBdr>
    </w:div>
    <w:div w:id="1683121738">
      <w:bodyDiv w:val="1"/>
      <w:marLeft w:val="0"/>
      <w:marRight w:val="0"/>
      <w:marTop w:val="0"/>
      <w:marBottom w:val="0"/>
      <w:divBdr>
        <w:top w:val="none" w:sz="0" w:space="0" w:color="auto"/>
        <w:left w:val="none" w:sz="0" w:space="0" w:color="auto"/>
        <w:bottom w:val="none" w:sz="0" w:space="0" w:color="auto"/>
        <w:right w:val="none" w:sz="0" w:space="0" w:color="auto"/>
      </w:divBdr>
    </w:div>
    <w:div w:id="1688292312">
      <w:bodyDiv w:val="1"/>
      <w:marLeft w:val="0"/>
      <w:marRight w:val="0"/>
      <w:marTop w:val="0"/>
      <w:marBottom w:val="0"/>
      <w:divBdr>
        <w:top w:val="none" w:sz="0" w:space="0" w:color="auto"/>
        <w:left w:val="none" w:sz="0" w:space="0" w:color="auto"/>
        <w:bottom w:val="none" w:sz="0" w:space="0" w:color="auto"/>
        <w:right w:val="none" w:sz="0" w:space="0" w:color="auto"/>
      </w:divBdr>
    </w:div>
    <w:div w:id="1689020856">
      <w:bodyDiv w:val="1"/>
      <w:marLeft w:val="0"/>
      <w:marRight w:val="0"/>
      <w:marTop w:val="0"/>
      <w:marBottom w:val="0"/>
      <w:divBdr>
        <w:top w:val="none" w:sz="0" w:space="0" w:color="auto"/>
        <w:left w:val="none" w:sz="0" w:space="0" w:color="auto"/>
        <w:bottom w:val="none" w:sz="0" w:space="0" w:color="auto"/>
        <w:right w:val="none" w:sz="0" w:space="0" w:color="auto"/>
      </w:divBdr>
    </w:div>
    <w:div w:id="1690831393">
      <w:bodyDiv w:val="1"/>
      <w:marLeft w:val="0"/>
      <w:marRight w:val="0"/>
      <w:marTop w:val="0"/>
      <w:marBottom w:val="0"/>
      <w:divBdr>
        <w:top w:val="none" w:sz="0" w:space="0" w:color="auto"/>
        <w:left w:val="none" w:sz="0" w:space="0" w:color="auto"/>
        <w:bottom w:val="none" w:sz="0" w:space="0" w:color="auto"/>
        <w:right w:val="none" w:sz="0" w:space="0" w:color="auto"/>
      </w:divBdr>
    </w:div>
    <w:div w:id="1691377146">
      <w:bodyDiv w:val="1"/>
      <w:marLeft w:val="0"/>
      <w:marRight w:val="0"/>
      <w:marTop w:val="0"/>
      <w:marBottom w:val="0"/>
      <w:divBdr>
        <w:top w:val="none" w:sz="0" w:space="0" w:color="auto"/>
        <w:left w:val="none" w:sz="0" w:space="0" w:color="auto"/>
        <w:bottom w:val="none" w:sz="0" w:space="0" w:color="auto"/>
        <w:right w:val="none" w:sz="0" w:space="0" w:color="auto"/>
      </w:divBdr>
    </w:div>
    <w:div w:id="1693146931">
      <w:bodyDiv w:val="1"/>
      <w:marLeft w:val="0"/>
      <w:marRight w:val="0"/>
      <w:marTop w:val="0"/>
      <w:marBottom w:val="0"/>
      <w:divBdr>
        <w:top w:val="none" w:sz="0" w:space="0" w:color="auto"/>
        <w:left w:val="none" w:sz="0" w:space="0" w:color="auto"/>
        <w:bottom w:val="none" w:sz="0" w:space="0" w:color="auto"/>
        <w:right w:val="none" w:sz="0" w:space="0" w:color="auto"/>
      </w:divBdr>
      <w:divsChild>
        <w:div w:id="192427848">
          <w:marLeft w:val="0"/>
          <w:marRight w:val="0"/>
          <w:marTop w:val="0"/>
          <w:marBottom w:val="0"/>
          <w:divBdr>
            <w:top w:val="none" w:sz="0" w:space="0" w:color="auto"/>
            <w:left w:val="none" w:sz="0" w:space="0" w:color="auto"/>
            <w:bottom w:val="none" w:sz="0" w:space="0" w:color="auto"/>
            <w:right w:val="none" w:sz="0" w:space="0" w:color="auto"/>
          </w:divBdr>
          <w:divsChild>
            <w:div w:id="1468012919">
              <w:marLeft w:val="120"/>
              <w:marRight w:val="0"/>
              <w:marTop w:val="0"/>
              <w:marBottom w:val="0"/>
              <w:divBdr>
                <w:top w:val="none" w:sz="0" w:space="0" w:color="auto"/>
                <w:left w:val="none" w:sz="0" w:space="0" w:color="auto"/>
                <w:bottom w:val="none" w:sz="0" w:space="0" w:color="auto"/>
                <w:right w:val="none" w:sz="0" w:space="0" w:color="auto"/>
              </w:divBdr>
              <w:divsChild>
                <w:div w:id="1211504000">
                  <w:marLeft w:val="0"/>
                  <w:marRight w:val="0"/>
                  <w:marTop w:val="0"/>
                  <w:marBottom w:val="0"/>
                  <w:divBdr>
                    <w:top w:val="none" w:sz="0" w:space="0" w:color="auto"/>
                    <w:left w:val="none" w:sz="0" w:space="0" w:color="auto"/>
                    <w:bottom w:val="none" w:sz="0" w:space="0" w:color="auto"/>
                    <w:right w:val="none" w:sz="0" w:space="0" w:color="auto"/>
                  </w:divBdr>
                  <w:divsChild>
                    <w:div w:id="1879777668">
                      <w:marLeft w:val="0"/>
                      <w:marRight w:val="0"/>
                      <w:marTop w:val="0"/>
                      <w:marBottom w:val="0"/>
                      <w:divBdr>
                        <w:top w:val="none" w:sz="0" w:space="0" w:color="auto"/>
                        <w:left w:val="none" w:sz="0" w:space="0" w:color="auto"/>
                        <w:bottom w:val="none" w:sz="0" w:space="0" w:color="auto"/>
                        <w:right w:val="none" w:sz="0" w:space="0" w:color="auto"/>
                      </w:divBdr>
                      <w:divsChild>
                        <w:div w:id="1358002651">
                          <w:marLeft w:val="0"/>
                          <w:marRight w:val="0"/>
                          <w:marTop w:val="0"/>
                          <w:marBottom w:val="0"/>
                          <w:divBdr>
                            <w:top w:val="none" w:sz="0" w:space="0" w:color="auto"/>
                            <w:left w:val="none" w:sz="0" w:space="0" w:color="auto"/>
                            <w:bottom w:val="none" w:sz="0" w:space="0" w:color="auto"/>
                            <w:right w:val="none" w:sz="0" w:space="0" w:color="auto"/>
                          </w:divBdr>
                          <w:divsChild>
                            <w:div w:id="137915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4262460">
      <w:bodyDiv w:val="1"/>
      <w:marLeft w:val="0"/>
      <w:marRight w:val="0"/>
      <w:marTop w:val="0"/>
      <w:marBottom w:val="0"/>
      <w:divBdr>
        <w:top w:val="none" w:sz="0" w:space="0" w:color="auto"/>
        <w:left w:val="none" w:sz="0" w:space="0" w:color="auto"/>
        <w:bottom w:val="none" w:sz="0" w:space="0" w:color="auto"/>
        <w:right w:val="none" w:sz="0" w:space="0" w:color="auto"/>
      </w:divBdr>
    </w:div>
    <w:div w:id="1694963725">
      <w:bodyDiv w:val="1"/>
      <w:marLeft w:val="0"/>
      <w:marRight w:val="0"/>
      <w:marTop w:val="0"/>
      <w:marBottom w:val="0"/>
      <w:divBdr>
        <w:top w:val="none" w:sz="0" w:space="0" w:color="auto"/>
        <w:left w:val="none" w:sz="0" w:space="0" w:color="auto"/>
        <w:bottom w:val="none" w:sz="0" w:space="0" w:color="auto"/>
        <w:right w:val="none" w:sz="0" w:space="0" w:color="auto"/>
      </w:divBdr>
    </w:div>
    <w:div w:id="1695232436">
      <w:bodyDiv w:val="1"/>
      <w:marLeft w:val="0"/>
      <w:marRight w:val="0"/>
      <w:marTop w:val="0"/>
      <w:marBottom w:val="0"/>
      <w:divBdr>
        <w:top w:val="none" w:sz="0" w:space="0" w:color="auto"/>
        <w:left w:val="none" w:sz="0" w:space="0" w:color="auto"/>
        <w:bottom w:val="none" w:sz="0" w:space="0" w:color="auto"/>
        <w:right w:val="none" w:sz="0" w:space="0" w:color="auto"/>
      </w:divBdr>
    </w:div>
    <w:div w:id="1696618421">
      <w:bodyDiv w:val="1"/>
      <w:marLeft w:val="0"/>
      <w:marRight w:val="0"/>
      <w:marTop w:val="0"/>
      <w:marBottom w:val="0"/>
      <w:divBdr>
        <w:top w:val="none" w:sz="0" w:space="0" w:color="auto"/>
        <w:left w:val="none" w:sz="0" w:space="0" w:color="auto"/>
        <w:bottom w:val="none" w:sz="0" w:space="0" w:color="auto"/>
        <w:right w:val="none" w:sz="0" w:space="0" w:color="auto"/>
      </w:divBdr>
    </w:div>
    <w:div w:id="1697534552">
      <w:bodyDiv w:val="1"/>
      <w:marLeft w:val="0"/>
      <w:marRight w:val="0"/>
      <w:marTop w:val="0"/>
      <w:marBottom w:val="0"/>
      <w:divBdr>
        <w:top w:val="none" w:sz="0" w:space="0" w:color="auto"/>
        <w:left w:val="none" w:sz="0" w:space="0" w:color="auto"/>
        <w:bottom w:val="none" w:sz="0" w:space="0" w:color="auto"/>
        <w:right w:val="none" w:sz="0" w:space="0" w:color="auto"/>
      </w:divBdr>
    </w:div>
    <w:div w:id="1697727845">
      <w:bodyDiv w:val="1"/>
      <w:marLeft w:val="0"/>
      <w:marRight w:val="0"/>
      <w:marTop w:val="0"/>
      <w:marBottom w:val="0"/>
      <w:divBdr>
        <w:top w:val="none" w:sz="0" w:space="0" w:color="auto"/>
        <w:left w:val="none" w:sz="0" w:space="0" w:color="auto"/>
        <w:bottom w:val="none" w:sz="0" w:space="0" w:color="auto"/>
        <w:right w:val="none" w:sz="0" w:space="0" w:color="auto"/>
      </w:divBdr>
    </w:div>
    <w:div w:id="1698651680">
      <w:bodyDiv w:val="1"/>
      <w:marLeft w:val="0"/>
      <w:marRight w:val="0"/>
      <w:marTop w:val="0"/>
      <w:marBottom w:val="0"/>
      <w:divBdr>
        <w:top w:val="none" w:sz="0" w:space="0" w:color="auto"/>
        <w:left w:val="none" w:sz="0" w:space="0" w:color="auto"/>
        <w:bottom w:val="none" w:sz="0" w:space="0" w:color="auto"/>
        <w:right w:val="none" w:sz="0" w:space="0" w:color="auto"/>
      </w:divBdr>
    </w:div>
    <w:div w:id="1700164011">
      <w:bodyDiv w:val="1"/>
      <w:marLeft w:val="0"/>
      <w:marRight w:val="0"/>
      <w:marTop w:val="0"/>
      <w:marBottom w:val="0"/>
      <w:divBdr>
        <w:top w:val="none" w:sz="0" w:space="0" w:color="auto"/>
        <w:left w:val="none" w:sz="0" w:space="0" w:color="auto"/>
        <w:bottom w:val="none" w:sz="0" w:space="0" w:color="auto"/>
        <w:right w:val="none" w:sz="0" w:space="0" w:color="auto"/>
      </w:divBdr>
    </w:div>
    <w:div w:id="1700350648">
      <w:bodyDiv w:val="1"/>
      <w:marLeft w:val="0"/>
      <w:marRight w:val="0"/>
      <w:marTop w:val="0"/>
      <w:marBottom w:val="0"/>
      <w:divBdr>
        <w:top w:val="none" w:sz="0" w:space="0" w:color="auto"/>
        <w:left w:val="none" w:sz="0" w:space="0" w:color="auto"/>
        <w:bottom w:val="none" w:sz="0" w:space="0" w:color="auto"/>
        <w:right w:val="none" w:sz="0" w:space="0" w:color="auto"/>
      </w:divBdr>
    </w:div>
    <w:div w:id="1702170295">
      <w:bodyDiv w:val="1"/>
      <w:marLeft w:val="0"/>
      <w:marRight w:val="0"/>
      <w:marTop w:val="0"/>
      <w:marBottom w:val="0"/>
      <w:divBdr>
        <w:top w:val="none" w:sz="0" w:space="0" w:color="auto"/>
        <w:left w:val="none" w:sz="0" w:space="0" w:color="auto"/>
        <w:bottom w:val="none" w:sz="0" w:space="0" w:color="auto"/>
        <w:right w:val="none" w:sz="0" w:space="0" w:color="auto"/>
      </w:divBdr>
    </w:div>
    <w:div w:id="1703899710">
      <w:bodyDiv w:val="1"/>
      <w:marLeft w:val="0"/>
      <w:marRight w:val="0"/>
      <w:marTop w:val="0"/>
      <w:marBottom w:val="0"/>
      <w:divBdr>
        <w:top w:val="none" w:sz="0" w:space="0" w:color="auto"/>
        <w:left w:val="none" w:sz="0" w:space="0" w:color="auto"/>
        <w:bottom w:val="none" w:sz="0" w:space="0" w:color="auto"/>
        <w:right w:val="none" w:sz="0" w:space="0" w:color="auto"/>
      </w:divBdr>
    </w:div>
    <w:div w:id="1704791536">
      <w:bodyDiv w:val="1"/>
      <w:marLeft w:val="0"/>
      <w:marRight w:val="0"/>
      <w:marTop w:val="0"/>
      <w:marBottom w:val="0"/>
      <w:divBdr>
        <w:top w:val="none" w:sz="0" w:space="0" w:color="auto"/>
        <w:left w:val="none" w:sz="0" w:space="0" w:color="auto"/>
        <w:bottom w:val="none" w:sz="0" w:space="0" w:color="auto"/>
        <w:right w:val="none" w:sz="0" w:space="0" w:color="auto"/>
      </w:divBdr>
    </w:div>
    <w:div w:id="1706058642">
      <w:bodyDiv w:val="1"/>
      <w:marLeft w:val="0"/>
      <w:marRight w:val="0"/>
      <w:marTop w:val="0"/>
      <w:marBottom w:val="0"/>
      <w:divBdr>
        <w:top w:val="none" w:sz="0" w:space="0" w:color="auto"/>
        <w:left w:val="none" w:sz="0" w:space="0" w:color="auto"/>
        <w:bottom w:val="none" w:sz="0" w:space="0" w:color="auto"/>
        <w:right w:val="none" w:sz="0" w:space="0" w:color="auto"/>
      </w:divBdr>
    </w:div>
    <w:div w:id="1707214832">
      <w:bodyDiv w:val="1"/>
      <w:marLeft w:val="0"/>
      <w:marRight w:val="0"/>
      <w:marTop w:val="0"/>
      <w:marBottom w:val="0"/>
      <w:divBdr>
        <w:top w:val="none" w:sz="0" w:space="0" w:color="auto"/>
        <w:left w:val="none" w:sz="0" w:space="0" w:color="auto"/>
        <w:bottom w:val="none" w:sz="0" w:space="0" w:color="auto"/>
        <w:right w:val="none" w:sz="0" w:space="0" w:color="auto"/>
      </w:divBdr>
    </w:div>
    <w:div w:id="1709643653">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10884100">
      <w:bodyDiv w:val="1"/>
      <w:marLeft w:val="0"/>
      <w:marRight w:val="0"/>
      <w:marTop w:val="0"/>
      <w:marBottom w:val="0"/>
      <w:divBdr>
        <w:top w:val="none" w:sz="0" w:space="0" w:color="auto"/>
        <w:left w:val="none" w:sz="0" w:space="0" w:color="auto"/>
        <w:bottom w:val="none" w:sz="0" w:space="0" w:color="auto"/>
        <w:right w:val="none" w:sz="0" w:space="0" w:color="auto"/>
      </w:divBdr>
    </w:div>
    <w:div w:id="1710910319">
      <w:bodyDiv w:val="1"/>
      <w:marLeft w:val="0"/>
      <w:marRight w:val="0"/>
      <w:marTop w:val="0"/>
      <w:marBottom w:val="0"/>
      <w:divBdr>
        <w:top w:val="none" w:sz="0" w:space="0" w:color="auto"/>
        <w:left w:val="none" w:sz="0" w:space="0" w:color="auto"/>
        <w:bottom w:val="none" w:sz="0" w:space="0" w:color="auto"/>
        <w:right w:val="none" w:sz="0" w:space="0" w:color="auto"/>
      </w:divBdr>
    </w:div>
    <w:div w:id="1712801256">
      <w:bodyDiv w:val="1"/>
      <w:marLeft w:val="0"/>
      <w:marRight w:val="0"/>
      <w:marTop w:val="0"/>
      <w:marBottom w:val="0"/>
      <w:divBdr>
        <w:top w:val="none" w:sz="0" w:space="0" w:color="auto"/>
        <w:left w:val="none" w:sz="0" w:space="0" w:color="auto"/>
        <w:bottom w:val="none" w:sz="0" w:space="0" w:color="auto"/>
        <w:right w:val="none" w:sz="0" w:space="0" w:color="auto"/>
      </w:divBdr>
    </w:div>
    <w:div w:id="1714236413">
      <w:bodyDiv w:val="1"/>
      <w:marLeft w:val="0"/>
      <w:marRight w:val="0"/>
      <w:marTop w:val="0"/>
      <w:marBottom w:val="0"/>
      <w:divBdr>
        <w:top w:val="none" w:sz="0" w:space="0" w:color="auto"/>
        <w:left w:val="none" w:sz="0" w:space="0" w:color="auto"/>
        <w:bottom w:val="none" w:sz="0" w:space="0" w:color="auto"/>
        <w:right w:val="none" w:sz="0" w:space="0" w:color="auto"/>
      </w:divBdr>
    </w:div>
    <w:div w:id="1715810565">
      <w:bodyDiv w:val="1"/>
      <w:marLeft w:val="0"/>
      <w:marRight w:val="0"/>
      <w:marTop w:val="0"/>
      <w:marBottom w:val="0"/>
      <w:divBdr>
        <w:top w:val="none" w:sz="0" w:space="0" w:color="auto"/>
        <w:left w:val="none" w:sz="0" w:space="0" w:color="auto"/>
        <w:bottom w:val="none" w:sz="0" w:space="0" w:color="auto"/>
        <w:right w:val="none" w:sz="0" w:space="0" w:color="auto"/>
      </w:divBdr>
    </w:div>
    <w:div w:id="1717124416">
      <w:bodyDiv w:val="1"/>
      <w:marLeft w:val="0"/>
      <w:marRight w:val="0"/>
      <w:marTop w:val="0"/>
      <w:marBottom w:val="0"/>
      <w:divBdr>
        <w:top w:val="none" w:sz="0" w:space="0" w:color="auto"/>
        <w:left w:val="none" w:sz="0" w:space="0" w:color="auto"/>
        <w:bottom w:val="none" w:sz="0" w:space="0" w:color="auto"/>
        <w:right w:val="none" w:sz="0" w:space="0" w:color="auto"/>
      </w:divBdr>
    </w:div>
    <w:div w:id="1718775967">
      <w:bodyDiv w:val="1"/>
      <w:marLeft w:val="0"/>
      <w:marRight w:val="0"/>
      <w:marTop w:val="0"/>
      <w:marBottom w:val="0"/>
      <w:divBdr>
        <w:top w:val="none" w:sz="0" w:space="0" w:color="auto"/>
        <w:left w:val="none" w:sz="0" w:space="0" w:color="auto"/>
        <w:bottom w:val="none" w:sz="0" w:space="0" w:color="auto"/>
        <w:right w:val="none" w:sz="0" w:space="0" w:color="auto"/>
      </w:divBdr>
    </w:div>
    <w:div w:id="1720976664">
      <w:bodyDiv w:val="1"/>
      <w:marLeft w:val="0"/>
      <w:marRight w:val="0"/>
      <w:marTop w:val="0"/>
      <w:marBottom w:val="0"/>
      <w:divBdr>
        <w:top w:val="none" w:sz="0" w:space="0" w:color="auto"/>
        <w:left w:val="none" w:sz="0" w:space="0" w:color="auto"/>
        <w:bottom w:val="none" w:sz="0" w:space="0" w:color="auto"/>
        <w:right w:val="none" w:sz="0" w:space="0" w:color="auto"/>
      </w:divBdr>
    </w:div>
    <w:div w:id="1721174125">
      <w:bodyDiv w:val="1"/>
      <w:marLeft w:val="0"/>
      <w:marRight w:val="0"/>
      <w:marTop w:val="0"/>
      <w:marBottom w:val="0"/>
      <w:divBdr>
        <w:top w:val="none" w:sz="0" w:space="0" w:color="auto"/>
        <w:left w:val="none" w:sz="0" w:space="0" w:color="auto"/>
        <w:bottom w:val="none" w:sz="0" w:space="0" w:color="auto"/>
        <w:right w:val="none" w:sz="0" w:space="0" w:color="auto"/>
      </w:divBdr>
    </w:div>
    <w:div w:id="1721395400">
      <w:bodyDiv w:val="1"/>
      <w:marLeft w:val="0"/>
      <w:marRight w:val="0"/>
      <w:marTop w:val="0"/>
      <w:marBottom w:val="0"/>
      <w:divBdr>
        <w:top w:val="none" w:sz="0" w:space="0" w:color="auto"/>
        <w:left w:val="none" w:sz="0" w:space="0" w:color="auto"/>
        <w:bottom w:val="none" w:sz="0" w:space="0" w:color="auto"/>
        <w:right w:val="none" w:sz="0" w:space="0" w:color="auto"/>
      </w:divBdr>
    </w:div>
    <w:div w:id="1722247959">
      <w:bodyDiv w:val="1"/>
      <w:marLeft w:val="0"/>
      <w:marRight w:val="0"/>
      <w:marTop w:val="0"/>
      <w:marBottom w:val="0"/>
      <w:divBdr>
        <w:top w:val="none" w:sz="0" w:space="0" w:color="auto"/>
        <w:left w:val="none" w:sz="0" w:space="0" w:color="auto"/>
        <w:bottom w:val="none" w:sz="0" w:space="0" w:color="auto"/>
        <w:right w:val="none" w:sz="0" w:space="0" w:color="auto"/>
      </w:divBdr>
    </w:div>
    <w:div w:id="1723558736">
      <w:bodyDiv w:val="1"/>
      <w:marLeft w:val="0"/>
      <w:marRight w:val="0"/>
      <w:marTop w:val="0"/>
      <w:marBottom w:val="0"/>
      <w:divBdr>
        <w:top w:val="none" w:sz="0" w:space="0" w:color="auto"/>
        <w:left w:val="none" w:sz="0" w:space="0" w:color="auto"/>
        <w:bottom w:val="none" w:sz="0" w:space="0" w:color="auto"/>
        <w:right w:val="none" w:sz="0" w:space="0" w:color="auto"/>
      </w:divBdr>
      <w:divsChild>
        <w:div w:id="280653397">
          <w:marLeft w:val="547"/>
          <w:marRight w:val="0"/>
          <w:marTop w:val="106"/>
          <w:marBottom w:val="0"/>
          <w:divBdr>
            <w:top w:val="none" w:sz="0" w:space="0" w:color="auto"/>
            <w:left w:val="none" w:sz="0" w:space="0" w:color="auto"/>
            <w:bottom w:val="none" w:sz="0" w:space="0" w:color="auto"/>
            <w:right w:val="none" w:sz="0" w:space="0" w:color="auto"/>
          </w:divBdr>
        </w:div>
      </w:divsChild>
    </w:div>
    <w:div w:id="1727415159">
      <w:bodyDiv w:val="1"/>
      <w:marLeft w:val="0"/>
      <w:marRight w:val="0"/>
      <w:marTop w:val="0"/>
      <w:marBottom w:val="0"/>
      <w:divBdr>
        <w:top w:val="none" w:sz="0" w:space="0" w:color="auto"/>
        <w:left w:val="none" w:sz="0" w:space="0" w:color="auto"/>
        <w:bottom w:val="none" w:sz="0" w:space="0" w:color="auto"/>
        <w:right w:val="none" w:sz="0" w:space="0" w:color="auto"/>
      </w:divBdr>
    </w:div>
    <w:div w:id="1728840415">
      <w:bodyDiv w:val="1"/>
      <w:marLeft w:val="0"/>
      <w:marRight w:val="0"/>
      <w:marTop w:val="0"/>
      <w:marBottom w:val="0"/>
      <w:divBdr>
        <w:top w:val="none" w:sz="0" w:space="0" w:color="auto"/>
        <w:left w:val="none" w:sz="0" w:space="0" w:color="auto"/>
        <w:bottom w:val="none" w:sz="0" w:space="0" w:color="auto"/>
        <w:right w:val="none" w:sz="0" w:space="0" w:color="auto"/>
      </w:divBdr>
    </w:div>
    <w:div w:id="1729187146">
      <w:bodyDiv w:val="1"/>
      <w:marLeft w:val="0"/>
      <w:marRight w:val="0"/>
      <w:marTop w:val="0"/>
      <w:marBottom w:val="0"/>
      <w:divBdr>
        <w:top w:val="none" w:sz="0" w:space="0" w:color="auto"/>
        <w:left w:val="none" w:sz="0" w:space="0" w:color="auto"/>
        <w:bottom w:val="none" w:sz="0" w:space="0" w:color="auto"/>
        <w:right w:val="none" w:sz="0" w:space="0" w:color="auto"/>
      </w:divBdr>
    </w:div>
    <w:div w:id="1729567567">
      <w:bodyDiv w:val="1"/>
      <w:marLeft w:val="0"/>
      <w:marRight w:val="0"/>
      <w:marTop w:val="0"/>
      <w:marBottom w:val="0"/>
      <w:divBdr>
        <w:top w:val="none" w:sz="0" w:space="0" w:color="auto"/>
        <w:left w:val="none" w:sz="0" w:space="0" w:color="auto"/>
        <w:bottom w:val="none" w:sz="0" w:space="0" w:color="auto"/>
        <w:right w:val="none" w:sz="0" w:space="0" w:color="auto"/>
      </w:divBdr>
    </w:div>
    <w:div w:id="1730567639">
      <w:bodyDiv w:val="1"/>
      <w:marLeft w:val="0"/>
      <w:marRight w:val="0"/>
      <w:marTop w:val="0"/>
      <w:marBottom w:val="0"/>
      <w:divBdr>
        <w:top w:val="none" w:sz="0" w:space="0" w:color="auto"/>
        <w:left w:val="none" w:sz="0" w:space="0" w:color="auto"/>
        <w:bottom w:val="none" w:sz="0" w:space="0" w:color="auto"/>
        <w:right w:val="none" w:sz="0" w:space="0" w:color="auto"/>
      </w:divBdr>
    </w:div>
    <w:div w:id="1733583074">
      <w:bodyDiv w:val="1"/>
      <w:marLeft w:val="0"/>
      <w:marRight w:val="0"/>
      <w:marTop w:val="0"/>
      <w:marBottom w:val="0"/>
      <w:divBdr>
        <w:top w:val="none" w:sz="0" w:space="0" w:color="auto"/>
        <w:left w:val="none" w:sz="0" w:space="0" w:color="auto"/>
        <w:bottom w:val="none" w:sz="0" w:space="0" w:color="auto"/>
        <w:right w:val="none" w:sz="0" w:space="0" w:color="auto"/>
      </w:divBdr>
    </w:div>
    <w:div w:id="1735204489">
      <w:bodyDiv w:val="1"/>
      <w:marLeft w:val="0"/>
      <w:marRight w:val="0"/>
      <w:marTop w:val="0"/>
      <w:marBottom w:val="0"/>
      <w:divBdr>
        <w:top w:val="none" w:sz="0" w:space="0" w:color="auto"/>
        <w:left w:val="none" w:sz="0" w:space="0" w:color="auto"/>
        <w:bottom w:val="none" w:sz="0" w:space="0" w:color="auto"/>
        <w:right w:val="none" w:sz="0" w:space="0" w:color="auto"/>
      </w:divBdr>
    </w:div>
    <w:div w:id="1736270265">
      <w:bodyDiv w:val="1"/>
      <w:marLeft w:val="0"/>
      <w:marRight w:val="0"/>
      <w:marTop w:val="0"/>
      <w:marBottom w:val="0"/>
      <w:divBdr>
        <w:top w:val="none" w:sz="0" w:space="0" w:color="auto"/>
        <w:left w:val="none" w:sz="0" w:space="0" w:color="auto"/>
        <w:bottom w:val="none" w:sz="0" w:space="0" w:color="auto"/>
        <w:right w:val="none" w:sz="0" w:space="0" w:color="auto"/>
      </w:divBdr>
    </w:div>
    <w:div w:id="1740664818">
      <w:bodyDiv w:val="1"/>
      <w:marLeft w:val="0"/>
      <w:marRight w:val="0"/>
      <w:marTop w:val="0"/>
      <w:marBottom w:val="0"/>
      <w:divBdr>
        <w:top w:val="none" w:sz="0" w:space="0" w:color="auto"/>
        <w:left w:val="none" w:sz="0" w:space="0" w:color="auto"/>
        <w:bottom w:val="none" w:sz="0" w:space="0" w:color="auto"/>
        <w:right w:val="none" w:sz="0" w:space="0" w:color="auto"/>
      </w:divBdr>
    </w:div>
    <w:div w:id="1743408486">
      <w:bodyDiv w:val="1"/>
      <w:marLeft w:val="0"/>
      <w:marRight w:val="0"/>
      <w:marTop w:val="0"/>
      <w:marBottom w:val="0"/>
      <w:divBdr>
        <w:top w:val="none" w:sz="0" w:space="0" w:color="auto"/>
        <w:left w:val="none" w:sz="0" w:space="0" w:color="auto"/>
        <w:bottom w:val="none" w:sz="0" w:space="0" w:color="auto"/>
        <w:right w:val="none" w:sz="0" w:space="0" w:color="auto"/>
      </w:divBdr>
    </w:div>
    <w:div w:id="1745494161">
      <w:bodyDiv w:val="1"/>
      <w:marLeft w:val="0"/>
      <w:marRight w:val="0"/>
      <w:marTop w:val="0"/>
      <w:marBottom w:val="0"/>
      <w:divBdr>
        <w:top w:val="none" w:sz="0" w:space="0" w:color="auto"/>
        <w:left w:val="none" w:sz="0" w:space="0" w:color="auto"/>
        <w:bottom w:val="none" w:sz="0" w:space="0" w:color="auto"/>
        <w:right w:val="none" w:sz="0" w:space="0" w:color="auto"/>
      </w:divBdr>
    </w:div>
    <w:div w:id="1746031547">
      <w:bodyDiv w:val="1"/>
      <w:marLeft w:val="0"/>
      <w:marRight w:val="0"/>
      <w:marTop w:val="0"/>
      <w:marBottom w:val="0"/>
      <w:divBdr>
        <w:top w:val="none" w:sz="0" w:space="0" w:color="auto"/>
        <w:left w:val="none" w:sz="0" w:space="0" w:color="auto"/>
        <w:bottom w:val="none" w:sz="0" w:space="0" w:color="auto"/>
        <w:right w:val="none" w:sz="0" w:space="0" w:color="auto"/>
      </w:divBdr>
    </w:div>
    <w:div w:id="1746145952">
      <w:bodyDiv w:val="1"/>
      <w:marLeft w:val="0"/>
      <w:marRight w:val="0"/>
      <w:marTop w:val="0"/>
      <w:marBottom w:val="0"/>
      <w:divBdr>
        <w:top w:val="none" w:sz="0" w:space="0" w:color="auto"/>
        <w:left w:val="none" w:sz="0" w:space="0" w:color="auto"/>
        <w:bottom w:val="none" w:sz="0" w:space="0" w:color="auto"/>
        <w:right w:val="none" w:sz="0" w:space="0" w:color="auto"/>
      </w:divBdr>
    </w:div>
    <w:div w:id="1746218138">
      <w:bodyDiv w:val="1"/>
      <w:marLeft w:val="0"/>
      <w:marRight w:val="0"/>
      <w:marTop w:val="0"/>
      <w:marBottom w:val="0"/>
      <w:divBdr>
        <w:top w:val="none" w:sz="0" w:space="0" w:color="auto"/>
        <w:left w:val="none" w:sz="0" w:space="0" w:color="auto"/>
        <w:bottom w:val="none" w:sz="0" w:space="0" w:color="auto"/>
        <w:right w:val="none" w:sz="0" w:space="0" w:color="auto"/>
      </w:divBdr>
    </w:div>
    <w:div w:id="1746952592">
      <w:bodyDiv w:val="1"/>
      <w:marLeft w:val="0"/>
      <w:marRight w:val="0"/>
      <w:marTop w:val="0"/>
      <w:marBottom w:val="0"/>
      <w:divBdr>
        <w:top w:val="none" w:sz="0" w:space="0" w:color="auto"/>
        <w:left w:val="none" w:sz="0" w:space="0" w:color="auto"/>
        <w:bottom w:val="none" w:sz="0" w:space="0" w:color="auto"/>
        <w:right w:val="none" w:sz="0" w:space="0" w:color="auto"/>
      </w:divBdr>
    </w:div>
    <w:div w:id="1751735478">
      <w:bodyDiv w:val="1"/>
      <w:marLeft w:val="0"/>
      <w:marRight w:val="0"/>
      <w:marTop w:val="0"/>
      <w:marBottom w:val="0"/>
      <w:divBdr>
        <w:top w:val="none" w:sz="0" w:space="0" w:color="auto"/>
        <w:left w:val="none" w:sz="0" w:space="0" w:color="auto"/>
        <w:bottom w:val="none" w:sz="0" w:space="0" w:color="auto"/>
        <w:right w:val="none" w:sz="0" w:space="0" w:color="auto"/>
      </w:divBdr>
    </w:div>
    <w:div w:id="1751809329">
      <w:bodyDiv w:val="1"/>
      <w:marLeft w:val="0"/>
      <w:marRight w:val="0"/>
      <w:marTop w:val="0"/>
      <w:marBottom w:val="0"/>
      <w:divBdr>
        <w:top w:val="none" w:sz="0" w:space="0" w:color="auto"/>
        <w:left w:val="none" w:sz="0" w:space="0" w:color="auto"/>
        <w:bottom w:val="none" w:sz="0" w:space="0" w:color="auto"/>
        <w:right w:val="none" w:sz="0" w:space="0" w:color="auto"/>
      </w:divBdr>
    </w:div>
    <w:div w:id="1751922761">
      <w:bodyDiv w:val="1"/>
      <w:marLeft w:val="0"/>
      <w:marRight w:val="0"/>
      <w:marTop w:val="0"/>
      <w:marBottom w:val="0"/>
      <w:divBdr>
        <w:top w:val="none" w:sz="0" w:space="0" w:color="auto"/>
        <w:left w:val="none" w:sz="0" w:space="0" w:color="auto"/>
        <w:bottom w:val="none" w:sz="0" w:space="0" w:color="auto"/>
        <w:right w:val="none" w:sz="0" w:space="0" w:color="auto"/>
      </w:divBdr>
    </w:div>
    <w:div w:id="1753307772">
      <w:bodyDiv w:val="1"/>
      <w:marLeft w:val="0"/>
      <w:marRight w:val="0"/>
      <w:marTop w:val="0"/>
      <w:marBottom w:val="0"/>
      <w:divBdr>
        <w:top w:val="none" w:sz="0" w:space="0" w:color="auto"/>
        <w:left w:val="none" w:sz="0" w:space="0" w:color="auto"/>
        <w:bottom w:val="none" w:sz="0" w:space="0" w:color="auto"/>
        <w:right w:val="none" w:sz="0" w:space="0" w:color="auto"/>
      </w:divBdr>
    </w:div>
    <w:div w:id="1753358847">
      <w:bodyDiv w:val="1"/>
      <w:marLeft w:val="0"/>
      <w:marRight w:val="0"/>
      <w:marTop w:val="0"/>
      <w:marBottom w:val="0"/>
      <w:divBdr>
        <w:top w:val="none" w:sz="0" w:space="0" w:color="auto"/>
        <w:left w:val="none" w:sz="0" w:space="0" w:color="auto"/>
        <w:bottom w:val="none" w:sz="0" w:space="0" w:color="auto"/>
        <w:right w:val="none" w:sz="0" w:space="0" w:color="auto"/>
      </w:divBdr>
    </w:div>
    <w:div w:id="1753820661">
      <w:bodyDiv w:val="1"/>
      <w:marLeft w:val="0"/>
      <w:marRight w:val="0"/>
      <w:marTop w:val="0"/>
      <w:marBottom w:val="0"/>
      <w:divBdr>
        <w:top w:val="none" w:sz="0" w:space="0" w:color="auto"/>
        <w:left w:val="none" w:sz="0" w:space="0" w:color="auto"/>
        <w:bottom w:val="none" w:sz="0" w:space="0" w:color="auto"/>
        <w:right w:val="none" w:sz="0" w:space="0" w:color="auto"/>
      </w:divBdr>
    </w:div>
    <w:div w:id="1754737585">
      <w:bodyDiv w:val="1"/>
      <w:marLeft w:val="0"/>
      <w:marRight w:val="0"/>
      <w:marTop w:val="0"/>
      <w:marBottom w:val="0"/>
      <w:divBdr>
        <w:top w:val="none" w:sz="0" w:space="0" w:color="auto"/>
        <w:left w:val="none" w:sz="0" w:space="0" w:color="auto"/>
        <w:bottom w:val="none" w:sz="0" w:space="0" w:color="auto"/>
        <w:right w:val="none" w:sz="0" w:space="0" w:color="auto"/>
      </w:divBdr>
    </w:div>
    <w:div w:id="1754933373">
      <w:bodyDiv w:val="1"/>
      <w:marLeft w:val="0"/>
      <w:marRight w:val="0"/>
      <w:marTop w:val="0"/>
      <w:marBottom w:val="0"/>
      <w:divBdr>
        <w:top w:val="none" w:sz="0" w:space="0" w:color="auto"/>
        <w:left w:val="none" w:sz="0" w:space="0" w:color="auto"/>
        <w:bottom w:val="none" w:sz="0" w:space="0" w:color="auto"/>
        <w:right w:val="none" w:sz="0" w:space="0" w:color="auto"/>
      </w:divBdr>
    </w:div>
    <w:div w:id="1755586925">
      <w:bodyDiv w:val="1"/>
      <w:marLeft w:val="0"/>
      <w:marRight w:val="0"/>
      <w:marTop w:val="0"/>
      <w:marBottom w:val="0"/>
      <w:divBdr>
        <w:top w:val="none" w:sz="0" w:space="0" w:color="auto"/>
        <w:left w:val="none" w:sz="0" w:space="0" w:color="auto"/>
        <w:bottom w:val="none" w:sz="0" w:space="0" w:color="auto"/>
        <w:right w:val="none" w:sz="0" w:space="0" w:color="auto"/>
      </w:divBdr>
    </w:div>
    <w:div w:id="1756704014">
      <w:bodyDiv w:val="1"/>
      <w:marLeft w:val="0"/>
      <w:marRight w:val="0"/>
      <w:marTop w:val="0"/>
      <w:marBottom w:val="0"/>
      <w:divBdr>
        <w:top w:val="none" w:sz="0" w:space="0" w:color="auto"/>
        <w:left w:val="none" w:sz="0" w:space="0" w:color="auto"/>
        <w:bottom w:val="none" w:sz="0" w:space="0" w:color="auto"/>
        <w:right w:val="none" w:sz="0" w:space="0" w:color="auto"/>
      </w:divBdr>
    </w:div>
    <w:div w:id="1757096892">
      <w:bodyDiv w:val="1"/>
      <w:marLeft w:val="0"/>
      <w:marRight w:val="0"/>
      <w:marTop w:val="0"/>
      <w:marBottom w:val="0"/>
      <w:divBdr>
        <w:top w:val="none" w:sz="0" w:space="0" w:color="auto"/>
        <w:left w:val="none" w:sz="0" w:space="0" w:color="auto"/>
        <w:bottom w:val="none" w:sz="0" w:space="0" w:color="auto"/>
        <w:right w:val="none" w:sz="0" w:space="0" w:color="auto"/>
      </w:divBdr>
    </w:div>
    <w:div w:id="1757903411">
      <w:bodyDiv w:val="1"/>
      <w:marLeft w:val="0"/>
      <w:marRight w:val="0"/>
      <w:marTop w:val="0"/>
      <w:marBottom w:val="0"/>
      <w:divBdr>
        <w:top w:val="none" w:sz="0" w:space="0" w:color="auto"/>
        <w:left w:val="none" w:sz="0" w:space="0" w:color="auto"/>
        <w:bottom w:val="none" w:sz="0" w:space="0" w:color="auto"/>
        <w:right w:val="none" w:sz="0" w:space="0" w:color="auto"/>
      </w:divBdr>
    </w:div>
    <w:div w:id="1759523875">
      <w:bodyDiv w:val="1"/>
      <w:marLeft w:val="0"/>
      <w:marRight w:val="0"/>
      <w:marTop w:val="0"/>
      <w:marBottom w:val="0"/>
      <w:divBdr>
        <w:top w:val="none" w:sz="0" w:space="0" w:color="auto"/>
        <w:left w:val="none" w:sz="0" w:space="0" w:color="auto"/>
        <w:bottom w:val="none" w:sz="0" w:space="0" w:color="auto"/>
        <w:right w:val="none" w:sz="0" w:space="0" w:color="auto"/>
      </w:divBdr>
    </w:div>
    <w:div w:id="1761023186">
      <w:bodyDiv w:val="1"/>
      <w:marLeft w:val="0"/>
      <w:marRight w:val="0"/>
      <w:marTop w:val="0"/>
      <w:marBottom w:val="0"/>
      <w:divBdr>
        <w:top w:val="none" w:sz="0" w:space="0" w:color="auto"/>
        <w:left w:val="none" w:sz="0" w:space="0" w:color="auto"/>
        <w:bottom w:val="none" w:sz="0" w:space="0" w:color="auto"/>
        <w:right w:val="none" w:sz="0" w:space="0" w:color="auto"/>
      </w:divBdr>
    </w:div>
    <w:div w:id="1761561048">
      <w:bodyDiv w:val="1"/>
      <w:marLeft w:val="0"/>
      <w:marRight w:val="0"/>
      <w:marTop w:val="0"/>
      <w:marBottom w:val="0"/>
      <w:divBdr>
        <w:top w:val="none" w:sz="0" w:space="0" w:color="auto"/>
        <w:left w:val="none" w:sz="0" w:space="0" w:color="auto"/>
        <w:bottom w:val="none" w:sz="0" w:space="0" w:color="auto"/>
        <w:right w:val="none" w:sz="0" w:space="0" w:color="auto"/>
      </w:divBdr>
    </w:div>
    <w:div w:id="1762599000">
      <w:bodyDiv w:val="1"/>
      <w:marLeft w:val="0"/>
      <w:marRight w:val="0"/>
      <w:marTop w:val="0"/>
      <w:marBottom w:val="0"/>
      <w:divBdr>
        <w:top w:val="none" w:sz="0" w:space="0" w:color="auto"/>
        <w:left w:val="none" w:sz="0" w:space="0" w:color="auto"/>
        <w:bottom w:val="none" w:sz="0" w:space="0" w:color="auto"/>
        <w:right w:val="none" w:sz="0" w:space="0" w:color="auto"/>
      </w:divBdr>
    </w:div>
    <w:div w:id="1764179497">
      <w:bodyDiv w:val="1"/>
      <w:marLeft w:val="0"/>
      <w:marRight w:val="0"/>
      <w:marTop w:val="0"/>
      <w:marBottom w:val="0"/>
      <w:divBdr>
        <w:top w:val="none" w:sz="0" w:space="0" w:color="auto"/>
        <w:left w:val="none" w:sz="0" w:space="0" w:color="auto"/>
        <w:bottom w:val="none" w:sz="0" w:space="0" w:color="auto"/>
        <w:right w:val="none" w:sz="0" w:space="0" w:color="auto"/>
      </w:divBdr>
    </w:div>
    <w:div w:id="1766340244">
      <w:bodyDiv w:val="1"/>
      <w:marLeft w:val="0"/>
      <w:marRight w:val="0"/>
      <w:marTop w:val="0"/>
      <w:marBottom w:val="0"/>
      <w:divBdr>
        <w:top w:val="none" w:sz="0" w:space="0" w:color="auto"/>
        <w:left w:val="none" w:sz="0" w:space="0" w:color="auto"/>
        <w:bottom w:val="none" w:sz="0" w:space="0" w:color="auto"/>
        <w:right w:val="none" w:sz="0" w:space="0" w:color="auto"/>
      </w:divBdr>
    </w:div>
    <w:div w:id="1766994123">
      <w:bodyDiv w:val="1"/>
      <w:marLeft w:val="0"/>
      <w:marRight w:val="0"/>
      <w:marTop w:val="0"/>
      <w:marBottom w:val="0"/>
      <w:divBdr>
        <w:top w:val="none" w:sz="0" w:space="0" w:color="auto"/>
        <w:left w:val="none" w:sz="0" w:space="0" w:color="auto"/>
        <w:bottom w:val="none" w:sz="0" w:space="0" w:color="auto"/>
        <w:right w:val="none" w:sz="0" w:space="0" w:color="auto"/>
      </w:divBdr>
    </w:div>
    <w:div w:id="1768575210">
      <w:bodyDiv w:val="1"/>
      <w:marLeft w:val="0"/>
      <w:marRight w:val="0"/>
      <w:marTop w:val="0"/>
      <w:marBottom w:val="0"/>
      <w:divBdr>
        <w:top w:val="none" w:sz="0" w:space="0" w:color="auto"/>
        <w:left w:val="none" w:sz="0" w:space="0" w:color="auto"/>
        <w:bottom w:val="none" w:sz="0" w:space="0" w:color="auto"/>
        <w:right w:val="none" w:sz="0" w:space="0" w:color="auto"/>
      </w:divBdr>
    </w:div>
    <w:div w:id="1769541892">
      <w:bodyDiv w:val="1"/>
      <w:marLeft w:val="0"/>
      <w:marRight w:val="0"/>
      <w:marTop w:val="0"/>
      <w:marBottom w:val="0"/>
      <w:divBdr>
        <w:top w:val="none" w:sz="0" w:space="0" w:color="auto"/>
        <w:left w:val="none" w:sz="0" w:space="0" w:color="auto"/>
        <w:bottom w:val="none" w:sz="0" w:space="0" w:color="auto"/>
        <w:right w:val="none" w:sz="0" w:space="0" w:color="auto"/>
      </w:divBdr>
    </w:div>
    <w:div w:id="1770396235">
      <w:bodyDiv w:val="1"/>
      <w:marLeft w:val="0"/>
      <w:marRight w:val="0"/>
      <w:marTop w:val="0"/>
      <w:marBottom w:val="0"/>
      <w:divBdr>
        <w:top w:val="none" w:sz="0" w:space="0" w:color="auto"/>
        <w:left w:val="none" w:sz="0" w:space="0" w:color="auto"/>
        <w:bottom w:val="none" w:sz="0" w:space="0" w:color="auto"/>
        <w:right w:val="none" w:sz="0" w:space="0" w:color="auto"/>
      </w:divBdr>
    </w:div>
    <w:div w:id="1770808843">
      <w:bodyDiv w:val="1"/>
      <w:marLeft w:val="0"/>
      <w:marRight w:val="0"/>
      <w:marTop w:val="0"/>
      <w:marBottom w:val="0"/>
      <w:divBdr>
        <w:top w:val="none" w:sz="0" w:space="0" w:color="auto"/>
        <w:left w:val="none" w:sz="0" w:space="0" w:color="auto"/>
        <w:bottom w:val="none" w:sz="0" w:space="0" w:color="auto"/>
        <w:right w:val="none" w:sz="0" w:space="0" w:color="auto"/>
      </w:divBdr>
    </w:div>
    <w:div w:id="1771045938">
      <w:bodyDiv w:val="1"/>
      <w:marLeft w:val="0"/>
      <w:marRight w:val="0"/>
      <w:marTop w:val="0"/>
      <w:marBottom w:val="0"/>
      <w:divBdr>
        <w:top w:val="none" w:sz="0" w:space="0" w:color="auto"/>
        <w:left w:val="none" w:sz="0" w:space="0" w:color="auto"/>
        <w:bottom w:val="none" w:sz="0" w:space="0" w:color="auto"/>
        <w:right w:val="none" w:sz="0" w:space="0" w:color="auto"/>
      </w:divBdr>
    </w:div>
    <w:div w:id="1772623749">
      <w:bodyDiv w:val="1"/>
      <w:marLeft w:val="0"/>
      <w:marRight w:val="0"/>
      <w:marTop w:val="0"/>
      <w:marBottom w:val="0"/>
      <w:divBdr>
        <w:top w:val="none" w:sz="0" w:space="0" w:color="auto"/>
        <w:left w:val="none" w:sz="0" w:space="0" w:color="auto"/>
        <w:bottom w:val="none" w:sz="0" w:space="0" w:color="auto"/>
        <w:right w:val="none" w:sz="0" w:space="0" w:color="auto"/>
      </w:divBdr>
    </w:div>
    <w:div w:id="1773671544">
      <w:bodyDiv w:val="1"/>
      <w:marLeft w:val="0"/>
      <w:marRight w:val="0"/>
      <w:marTop w:val="0"/>
      <w:marBottom w:val="0"/>
      <w:divBdr>
        <w:top w:val="none" w:sz="0" w:space="0" w:color="auto"/>
        <w:left w:val="none" w:sz="0" w:space="0" w:color="auto"/>
        <w:bottom w:val="none" w:sz="0" w:space="0" w:color="auto"/>
        <w:right w:val="none" w:sz="0" w:space="0" w:color="auto"/>
      </w:divBdr>
    </w:div>
    <w:div w:id="1776750550">
      <w:bodyDiv w:val="1"/>
      <w:marLeft w:val="0"/>
      <w:marRight w:val="0"/>
      <w:marTop w:val="0"/>
      <w:marBottom w:val="0"/>
      <w:divBdr>
        <w:top w:val="none" w:sz="0" w:space="0" w:color="auto"/>
        <w:left w:val="none" w:sz="0" w:space="0" w:color="auto"/>
        <w:bottom w:val="none" w:sz="0" w:space="0" w:color="auto"/>
        <w:right w:val="none" w:sz="0" w:space="0" w:color="auto"/>
      </w:divBdr>
    </w:div>
    <w:div w:id="1778140681">
      <w:bodyDiv w:val="1"/>
      <w:marLeft w:val="0"/>
      <w:marRight w:val="0"/>
      <w:marTop w:val="0"/>
      <w:marBottom w:val="0"/>
      <w:divBdr>
        <w:top w:val="none" w:sz="0" w:space="0" w:color="auto"/>
        <w:left w:val="none" w:sz="0" w:space="0" w:color="auto"/>
        <w:bottom w:val="none" w:sz="0" w:space="0" w:color="auto"/>
        <w:right w:val="none" w:sz="0" w:space="0" w:color="auto"/>
      </w:divBdr>
    </w:div>
    <w:div w:id="1779376233">
      <w:bodyDiv w:val="1"/>
      <w:marLeft w:val="0"/>
      <w:marRight w:val="0"/>
      <w:marTop w:val="0"/>
      <w:marBottom w:val="0"/>
      <w:divBdr>
        <w:top w:val="none" w:sz="0" w:space="0" w:color="auto"/>
        <w:left w:val="none" w:sz="0" w:space="0" w:color="auto"/>
        <w:bottom w:val="none" w:sz="0" w:space="0" w:color="auto"/>
        <w:right w:val="none" w:sz="0" w:space="0" w:color="auto"/>
      </w:divBdr>
    </w:div>
    <w:div w:id="1780491765">
      <w:bodyDiv w:val="1"/>
      <w:marLeft w:val="0"/>
      <w:marRight w:val="0"/>
      <w:marTop w:val="0"/>
      <w:marBottom w:val="0"/>
      <w:divBdr>
        <w:top w:val="none" w:sz="0" w:space="0" w:color="auto"/>
        <w:left w:val="none" w:sz="0" w:space="0" w:color="auto"/>
        <w:bottom w:val="none" w:sz="0" w:space="0" w:color="auto"/>
        <w:right w:val="none" w:sz="0" w:space="0" w:color="auto"/>
      </w:divBdr>
    </w:div>
    <w:div w:id="1781072965">
      <w:bodyDiv w:val="1"/>
      <w:marLeft w:val="0"/>
      <w:marRight w:val="0"/>
      <w:marTop w:val="0"/>
      <w:marBottom w:val="0"/>
      <w:divBdr>
        <w:top w:val="none" w:sz="0" w:space="0" w:color="auto"/>
        <w:left w:val="none" w:sz="0" w:space="0" w:color="auto"/>
        <w:bottom w:val="none" w:sz="0" w:space="0" w:color="auto"/>
        <w:right w:val="none" w:sz="0" w:space="0" w:color="auto"/>
      </w:divBdr>
    </w:div>
    <w:div w:id="1782066381">
      <w:bodyDiv w:val="1"/>
      <w:marLeft w:val="0"/>
      <w:marRight w:val="0"/>
      <w:marTop w:val="0"/>
      <w:marBottom w:val="0"/>
      <w:divBdr>
        <w:top w:val="none" w:sz="0" w:space="0" w:color="auto"/>
        <w:left w:val="none" w:sz="0" w:space="0" w:color="auto"/>
        <w:bottom w:val="none" w:sz="0" w:space="0" w:color="auto"/>
        <w:right w:val="none" w:sz="0" w:space="0" w:color="auto"/>
      </w:divBdr>
    </w:div>
    <w:div w:id="1786844638">
      <w:bodyDiv w:val="1"/>
      <w:marLeft w:val="0"/>
      <w:marRight w:val="0"/>
      <w:marTop w:val="0"/>
      <w:marBottom w:val="0"/>
      <w:divBdr>
        <w:top w:val="none" w:sz="0" w:space="0" w:color="auto"/>
        <w:left w:val="none" w:sz="0" w:space="0" w:color="auto"/>
        <w:bottom w:val="none" w:sz="0" w:space="0" w:color="auto"/>
        <w:right w:val="none" w:sz="0" w:space="0" w:color="auto"/>
      </w:divBdr>
    </w:div>
    <w:div w:id="1790665805">
      <w:bodyDiv w:val="1"/>
      <w:marLeft w:val="0"/>
      <w:marRight w:val="0"/>
      <w:marTop w:val="0"/>
      <w:marBottom w:val="0"/>
      <w:divBdr>
        <w:top w:val="none" w:sz="0" w:space="0" w:color="auto"/>
        <w:left w:val="none" w:sz="0" w:space="0" w:color="auto"/>
        <w:bottom w:val="none" w:sz="0" w:space="0" w:color="auto"/>
        <w:right w:val="none" w:sz="0" w:space="0" w:color="auto"/>
      </w:divBdr>
      <w:divsChild>
        <w:div w:id="1679849616">
          <w:marLeft w:val="547"/>
          <w:marRight w:val="0"/>
          <w:marTop w:val="106"/>
          <w:marBottom w:val="0"/>
          <w:divBdr>
            <w:top w:val="none" w:sz="0" w:space="0" w:color="auto"/>
            <w:left w:val="none" w:sz="0" w:space="0" w:color="auto"/>
            <w:bottom w:val="none" w:sz="0" w:space="0" w:color="auto"/>
            <w:right w:val="none" w:sz="0" w:space="0" w:color="auto"/>
          </w:divBdr>
        </w:div>
      </w:divsChild>
    </w:div>
    <w:div w:id="1792942381">
      <w:bodyDiv w:val="1"/>
      <w:marLeft w:val="0"/>
      <w:marRight w:val="0"/>
      <w:marTop w:val="0"/>
      <w:marBottom w:val="0"/>
      <w:divBdr>
        <w:top w:val="none" w:sz="0" w:space="0" w:color="auto"/>
        <w:left w:val="none" w:sz="0" w:space="0" w:color="auto"/>
        <w:bottom w:val="none" w:sz="0" w:space="0" w:color="auto"/>
        <w:right w:val="none" w:sz="0" w:space="0" w:color="auto"/>
      </w:divBdr>
      <w:divsChild>
        <w:div w:id="750735238">
          <w:marLeft w:val="547"/>
          <w:marRight w:val="0"/>
          <w:marTop w:val="106"/>
          <w:marBottom w:val="0"/>
          <w:divBdr>
            <w:top w:val="none" w:sz="0" w:space="0" w:color="auto"/>
            <w:left w:val="none" w:sz="0" w:space="0" w:color="auto"/>
            <w:bottom w:val="none" w:sz="0" w:space="0" w:color="auto"/>
            <w:right w:val="none" w:sz="0" w:space="0" w:color="auto"/>
          </w:divBdr>
        </w:div>
      </w:divsChild>
    </w:div>
    <w:div w:id="1795247295">
      <w:bodyDiv w:val="1"/>
      <w:marLeft w:val="0"/>
      <w:marRight w:val="0"/>
      <w:marTop w:val="0"/>
      <w:marBottom w:val="0"/>
      <w:divBdr>
        <w:top w:val="none" w:sz="0" w:space="0" w:color="auto"/>
        <w:left w:val="none" w:sz="0" w:space="0" w:color="auto"/>
        <w:bottom w:val="none" w:sz="0" w:space="0" w:color="auto"/>
        <w:right w:val="none" w:sz="0" w:space="0" w:color="auto"/>
      </w:divBdr>
    </w:div>
    <w:div w:id="1796174231">
      <w:bodyDiv w:val="1"/>
      <w:marLeft w:val="0"/>
      <w:marRight w:val="0"/>
      <w:marTop w:val="0"/>
      <w:marBottom w:val="0"/>
      <w:divBdr>
        <w:top w:val="none" w:sz="0" w:space="0" w:color="auto"/>
        <w:left w:val="none" w:sz="0" w:space="0" w:color="auto"/>
        <w:bottom w:val="none" w:sz="0" w:space="0" w:color="auto"/>
        <w:right w:val="none" w:sz="0" w:space="0" w:color="auto"/>
      </w:divBdr>
    </w:div>
    <w:div w:id="1798641434">
      <w:bodyDiv w:val="1"/>
      <w:marLeft w:val="0"/>
      <w:marRight w:val="0"/>
      <w:marTop w:val="0"/>
      <w:marBottom w:val="0"/>
      <w:divBdr>
        <w:top w:val="none" w:sz="0" w:space="0" w:color="auto"/>
        <w:left w:val="none" w:sz="0" w:space="0" w:color="auto"/>
        <w:bottom w:val="none" w:sz="0" w:space="0" w:color="auto"/>
        <w:right w:val="none" w:sz="0" w:space="0" w:color="auto"/>
      </w:divBdr>
    </w:div>
    <w:div w:id="1800103301">
      <w:bodyDiv w:val="1"/>
      <w:marLeft w:val="0"/>
      <w:marRight w:val="0"/>
      <w:marTop w:val="0"/>
      <w:marBottom w:val="0"/>
      <w:divBdr>
        <w:top w:val="none" w:sz="0" w:space="0" w:color="auto"/>
        <w:left w:val="none" w:sz="0" w:space="0" w:color="auto"/>
        <w:bottom w:val="none" w:sz="0" w:space="0" w:color="auto"/>
        <w:right w:val="none" w:sz="0" w:space="0" w:color="auto"/>
      </w:divBdr>
    </w:div>
    <w:div w:id="1800756291">
      <w:bodyDiv w:val="1"/>
      <w:marLeft w:val="0"/>
      <w:marRight w:val="0"/>
      <w:marTop w:val="0"/>
      <w:marBottom w:val="0"/>
      <w:divBdr>
        <w:top w:val="none" w:sz="0" w:space="0" w:color="auto"/>
        <w:left w:val="none" w:sz="0" w:space="0" w:color="auto"/>
        <w:bottom w:val="none" w:sz="0" w:space="0" w:color="auto"/>
        <w:right w:val="none" w:sz="0" w:space="0" w:color="auto"/>
      </w:divBdr>
    </w:div>
    <w:div w:id="1802575196">
      <w:bodyDiv w:val="1"/>
      <w:marLeft w:val="0"/>
      <w:marRight w:val="0"/>
      <w:marTop w:val="0"/>
      <w:marBottom w:val="0"/>
      <w:divBdr>
        <w:top w:val="none" w:sz="0" w:space="0" w:color="auto"/>
        <w:left w:val="none" w:sz="0" w:space="0" w:color="auto"/>
        <w:bottom w:val="none" w:sz="0" w:space="0" w:color="auto"/>
        <w:right w:val="none" w:sz="0" w:space="0" w:color="auto"/>
      </w:divBdr>
    </w:div>
    <w:div w:id="1804272939">
      <w:bodyDiv w:val="1"/>
      <w:marLeft w:val="0"/>
      <w:marRight w:val="0"/>
      <w:marTop w:val="0"/>
      <w:marBottom w:val="0"/>
      <w:divBdr>
        <w:top w:val="none" w:sz="0" w:space="0" w:color="auto"/>
        <w:left w:val="none" w:sz="0" w:space="0" w:color="auto"/>
        <w:bottom w:val="none" w:sz="0" w:space="0" w:color="auto"/>
        <w:right w:val="none" w:sz="0" w:space="0" w:color="auto"/>
      </w:divBdr>
    </w:div>
    <w:div w:id="1805193609">
      <w:bodyDiv w:val="1"/>
      <w:marLeft w:val="0"/>
      <w:marRight w:val="0"/>
      <w:marTop w:val="0"/>
      <w:marBottom w:val="0"/>
      <w:divBdr>
        <w:top w:val="none" w:sz="0" w:space="0" w:color="auto"/>
        <w:left w:val="none" w:sz="0" w:space="0" w:color="auto"/>
        <w:bottom w:val="none" w:sz="0" w:space="0" w:color="auto"/>
        <w:right w:val="none" w:sz="0" w:space="0" w:color="auto"/>
      </w:divBdr>
    </w:div>
    <w:div w:id="1806124636">
      <w:bodyDiv w:val="1"/>
      <w:marLeft w:val="0"/>
      <w:marRight w:val="0"/>
      <w:marTop w:val="0"/>
      <w:marBottom w:val="0"/>
      <w:divBdr>
        <w:top w:val="none" w:sz="0" w:space="0" w:color="auto"/>
        <w:left w:val="none" w:sz="0" w:space="0" w:color="auto"/>
        <w:bottom w:val="none" w:sz="0" w:space="0" w:color="auto"/>
        <w:right w:val="none" w:sz="0" w:space="0" w:color="auto"/>
      </w:divBdr>
    </w:div>
    <w:div w:id="1808814565">
      <w:bodyDiv w:val="1"/>
      <w:marLeft w:val="0"/>
      <w:marRight w:val="0"/>
      <w:marTop w:val="0"/>
      <w:marBottom w:val="0"/>
      <w:divBdr>
        <w:top w:val="none" w:sz="0" w:space="0" w:color="auto"/>
        <w:left w:val="none" w:sz="0" w:space="0" w:color="auto"/>
        <w:bottom w:val="none" w:sz="0" w:space="0" w:color="auto"/>
        <w:right w:val="none" w:sz="0" w:space="0" w:color="auto"/>
      </w:divBdr>
    </w:div>
    <w:div w:id="1809475681">
      <w:bodyDiv w:val="1"/>
      <w:marLeft w:val="0"/>
      <w:marRight w:val="0"/>
      <w:marTop w:val="0"/>
      <w:marBottom w:val="0"/>
      <w:divBdr>
        <w:top w:val="none" w:sz="0" w:space="0" w:color="auto"/>
        <w:left w:val="none" w:sz="0" w:space="0" w:color="auto"/>
        <w:bottom w:val="none" w:sz="0" w:space="0" w:color="auto"/>
        <w:right w:val="none" w:sz="0" w:space="0" w:color="auto"/>
      </w:divBdr>
    </w:div>
    <w:div w:id="1812288826">
      <w:bodyDiv w:val="1"/>
      <w:marLeft w:val="0"/>
      <w:marRight w:val="0"/>
      <w:marTop w:val="0"/>
      <w:marBottom w:val="0"/>
      <w:divBdr>
        <w:top w:val="none" w:sz="0" w:space="0" w:color="auto"/>
        <w:left w:val="none" w:sz="0" w:space="0" w:color="auto"/>
        <w:bottom w:val="none" w:sz="0" w:space="0" w:color="auto"/>
        <w:right w:val="none" w:sz="0" w:space="0" w:color="auto"/>
      </w:divBdr>
    </w:div>
    <w:div w:id="1812479582">
      <w:bodyDiv w:val="1"/>
      <w:marLeft w:val="0"/>
      <w:marRight w:val="0"/>
      <w:marTop w:val="0"/>
      <w:marBottom w:val="0"/>
      <w:divBdr>
        <w:top w:val="none" w:sz="0" w:space="0" w:color="auto"/>
        <w:left w:val="none" w:sz="0" w:space="0" w:color="auto"/>
        <w:bottom w:val="none" w:sz="0" w:space="0" w:color="auto"/>
        <w:right w:val="none" w:sz="0" w:space="0" w:color="auto"/>
      </w:divBdr>
    </w:div>
    <w:div w:id="1813059885">
      <w:bodyDiv w:val="1"/>
      <w:marLeft w:val="0"/>
      <w:marRight w:val="0"/>
      <w:marTop w:val="0"/>
      <w:marBottom w:val="0"/>
      <w:divBdr>
        <w:top w:val="none" w:sz="0" w:space="0" w:color="auto"/>
        <w:left w:val="none" w:sz="0" w:space="0" w:color="auto"/>
        <w:bottom w:val="none" w:sz="0" w:space="0" w:color="auto"/>
        <w:right w:val="none" w:sz="0" w:space="0" w:color="auto"/>
      </w:divBdr>
    </w:div>
    <w:div w:id="1814715400">
      <w:bodyDiv w:val="1"/>
      <w:marLeft w:val="0"/>
      <w:marRight w:val="0"/>
      <w:marTop w:val="0"/>
      <w:marBottom w:val="0"/>
      <w:divBdr>
        <w:top w:val="none" w:sz="0" w:space="0" w:color="auto"/>
        <w:left w:val="none" w:sz="0" w:space="0" w:color="auto"/>
        <w:bottom w:val="none" w:sz="0" w:space="0" w:color="auto"/>
        <w:right w:val="none" w:sz="0" w:space="0" w:color="auto"/>
      </w:divBdr>
    </w:div>
    <w:div w:id="1817142597">
      <w:bodyDiv w:val="1"/>
      <w:marLeft w:val="0"/>
      <w:marRight w:val="0"/>
      <w:marTop w:val="0"/>
      <w:marBottom w:val="0"/>
      <w:divBdr>
        <w:top w:val="none" w:sz="0" w:space="0" w:color="auto"/>
        <w:left w:val="none" w:sz="0" w:space="0" w:color="auto"/>
        <w:bottom w:val="none" w:sz="0" w:space="0" w:color="auto"/>
        <w:right w:val="none" w:sz="0" w:space="0" w:color="auto"/>
      </w:divBdr>
    </w:div>
    <w:div w:id="1817531146">
      <w:bodyDiv w:val="1"/>
      <w:marLeft w:val="0"/>
      <w:marRight w:val="0"/>
      <w:marTop w:val="0"/>
      <w:marBottom w:val="0"/>
      <w:divBdr>
        <w:top w:val="none" w:sz="0" w:space="0" w:color="auto"/>
        <w:left w:val="none" w:sz="0" w:space="0" w:color="auto"/>
        <w:bottom w:val="none" w:sz="0" w:space="0" w:color="auto"/>
        <w:right w:val="none" w:sz="0" w:space="0" w:color="auto"/>
      </w:divBdr>
    </w:div>
    <w:div w:id="1817870127">
      <w:bodyDiv w:val="1"/>
      <w:marLeft w:val="0"/>
      <w:marRight w:val="0"/>
      <w:marTop w:val="0"/>
      <w:marBottom w:val="0"/>
      <w:divBdr>
        <w:top w:val="none" w:sz="0" w:space="0" w:color="auto"/>
        <w:left w:val="none" w:sz="0" w:space="0" w:color="auto"/>
        <w:bottom w:val="none" w:sz="0" w:space="0" w:color="auto"/>
        <w:right w:val="none" w:sz="0" w:space="0" w:color="auto"/>
      </w:divBdr>
    </w:div>
    <w:div w:id="1822772776">
      <w:bodyDiv w:val="1"/>
      <w:marLeft w:val="0"/>
      <w:marRight w:val="0"/>
      <w:marTop w:val="0"/>
      <w:marBottom w:val="0"/>
      <w:divBdr>
        <w:top w:val="none" w:sz="0" w:space="0" w:color="auto"/>
        <w:left w:val="none" w:sz="0" w:space="0" w:color="auto"/>
        <w:bottom w:val="none" w:sz="0" w:space="0" w:color="auto"/>
        <w:right w:val="none" w:sz="0" w:space="0" w:color="auto"/>
      </w:divBdr>
    </w:div>
    <w:div w:id="1823037910">
      <w:bodyDiv w:val="1"/>
      <w:marLeft w:val="0"/>
      <w:marRight w:val="0"/>
      <w:marTop w:val="0"/>
      <w:marBottom w:val="0"/>
      <w:divBdr>
        <w:top w:val="none" w:sz="0" w:space="0" w:color="auto"/>
        <w:left w:val="none" w:sz="0" w:space="0" w:color="auto"/>
        <w:bottom w:val="none" w:sz="0" w:space="0" w:color="auto"/>
        <w:right w:val="none" w:sz="0" w:space="0" w:color="auto"/>
      </w:divBdr>
    </w:div>
    <w:div w:id="1824854746">
      <w:bodyDiv w:val="1"/>
      <w:marLeft w:val="0"/>
      <w:marRight w:val="0"/>
      <w:marTop w:val="0"/>
      <w:marBottom w:val="0"/>
      <w:divBdr>
        <w:top w:val="none" w:sz="0" w:space="0" w:color="auto"/>
        <w:left w:val="none" w:sz="0" w:space="0" w:color="auto"/>
        <w:bottom w:val="none" w:sz="0" w:space="0" w:color="auto"/>
        <w:right w:val="none" w:sz="0" w:space="0" w:color="auto"/>
      </w:divBdr>
    </w:div>
    <w:div w:id="1824927240">
      <w:bodyDiv w:val="1"/>
      <w:marLeft w:val="0"/>
      <w:marRight w:val="0"/>
      <w:marTop w:val="0"/>
      <w:marBottom w:val="0"/>
      <w:divBdr>
        <w:top w:val="none" w:sz="0" w:space="0" w:color="auto"/>
        <w:left w:val="none" w:sz="0" w:space="0" w:color="auto"/>
        <w:bottom w:val="none" w:sz="0" w:space="0" w:color="auto"/>
        <w:right w:val="none" w:sz="0" w:space="0" w:color="auto"/>
      </w:divBdr>
    </w:div>
    <w:div w:id="1826437607">
      <w:bodyDiv w:val="1"/>
      <w:marLeft w:val="0"/>
      <w:marRight w:val="0"/>
      <w:marTop w:val="0"/>
      <w:marBottom w:val="0"/>
      <w:divBdr>
        <w:top w:val="none" w:sz="0" w:space="0" w:color="auto"/>
        <w:left w:val="none" w:sz="0" w:space="0" w:color="auto"/>
        <w:bottom w:val="none" w:sz="0" w:space="0" w:color="auto"/>
        <w:right w:val="none" w:sz="0" w:space="0" w:color="auto"/>
      </w:divBdr>
    </w:div>
    <w:div w:id="1828009504">
      <w:bodyDiv w:val="1"/>
      <w:marLeft w:val="0"/>
      <w:marRight w:val="0"/>
      <w:marTop w:val="0"/>
      <w:marBottom w:val="0"/>
      <w:divBdr>
        <w:top w:val="none" w:sz="0" w:space="0" w:color="auto"/>
        <w:left w:val="none" w:sz="0" w:space="0" w:color="auto"/>
        <w:bottom w:val="none" w:sz="0" w:space="0" w:color="auto"/>
        <w:right w:val="none" w:sz="0" w:space="0" w:color="auto"/>
      </w:divBdr>
    </w:div>
    <w:div w:id="1828130568">
      <w:bodyDiv w:val="1"/>
      <w:marLeft w:val="0"/>
      <w:marRight w:val="0"/>
      <w:marTop w:val="0"/>
      <w:marBottom w:val="0"/>
      <w:divBdr>
        <w:top w:val="none" w:sz="0" w:space="0" w:color="auto"/>
        <w:left w:val="none" w:sz="0" w:space="0" w:color="auto"/>
        <w:bottom w:val="none" w:sz="0" w:space="0" w:color="auto"/>
        <w:right w:val="none" w:sz="0" w:space="0" w:color="auto"/>
      </w:divBdr>
      <w:divsChild>
        <w:div w:id="31805702">
          <w:marLeft w:val="1166"/>
          <w:marRight w:val="0"/>
          <w:marTop w:val="106"/>
          <w:marBottom w:val="0"/>
          <w:divBdr>
            <w:top w:val="none" w:sz="0" w:space="0" w:color="auto"/>
            <w:left w:val="none" w:sz="0" w:space="0" w:color="auto"/>
            <w:bottom w:val="none" w:sz="0" w:space="0" w:color="auto"/>
            <w:right w:val="none" w:sz="0" w:space="0" w:color="auto"/>
          </w:divBdr>
        </w:div>
        <w:div w:id="222984261">
          <w:marLeft w:val="1166"/>
          <w:marRight w:val="0"/>
          <w:marTop w:val="106"/>
          <w:marBottom w:val="0"/>
          <w:divBdr>
            <w:top w:val="none" w:sz="0" w:space="0" w:color="auto"/>
            <w:left w:val="none" w:sz="0" w:space="0" w:color="auto"/>
            <w:bottom w:val="none" w:sz="0" w:space="0" w:color="auto"/>
            <w:right w:val="none" w:sz="0" w:space="0" w:color="auto"/>
          </w:divBdr>
        </w:div>
        <w:div w:id="738291210">
          <w:marLeft w:val="547"/>
          <w:marRight w:val="0"/>
          <w:marTop w:val="120"/>
          <w:marBottom w:val="0"/>
          <w:divBdr>
            <w:top w:val="none" w:sz="0" w:space="0" w:color="auto"/>
            <w:left w:val="none" w:sz="0" w:space="0" w:color="auto"/>
            <w:bottom w:val="none" w:sz="0" w:space="0" w:color="auto"/>
            <w:right w:val="none" w:sz="0" w:space="0" w:color="auto"/>
          </w:divBdr>
        </w:div>
        <w:div w:id="951404119">
          <w:marLeft w:val="547"/>
          <w:marRight w:val="0"/>
          <w:marTop w:val="120"/>
          <w:marBottom w:val="0"/>
          <w:divBdr>
            <w:top w:val="none" w:sz="0" w:space="0" w:color="auto"/>
            <w:left w:val="none" w:sz="0" w:space="0" w:color="auto"/>
            <w:bottom w:val="none" w:sz="0" w:space="0" w:color="auto"/>
            <w:right w:val="none" w:sz="0" w:space="0" w:color="auto"/>
          </w:divBdr>
        </w:div>
        <w:div w:id="1056974638">
          <w:marLeft w:val="547"/>
          <w:marRight w:val="0"/>
          <w:marTop w:val="120"/>
          <w:marBottom w:val="0"/>
          <w:divBdr>
            <w:top w:val="none" w:sz="0" w:space="0" w:color="auto"/>
            <w:left w:val="none" w:sz="0" w:space="0" w:color="auto"/>
            <w:bottom w:val="none" w:sz="0" w:space="0" w:color="auto"/>
            <w:right w:val="none" w:sz="0" w:space="0" w:color="auto"/>
          </w:divBdr>
        </w:div>
        <w:div w:id="1590190285">
          <w:marLeft w:val="547"/>
          <w:marRight w:val="0"/>
          <w:marTop w:val="120"/>
          <w:marBottom w:val="0"/>
          <w:divBdr>
            <w:top w:val="none" w:sz="0" w:space="0" w:color="auto"/>
            <w:left w:val="none" w:sz="0" w:space="0" w:color="auto"/>
            <w:bottom w:val="none" w:sz="0" w:space="0" w:color="auto"/>
            <w:right w:val="none" w:sz="0" w:space="0" w:color="auto"/>
          </w:divBdr>
        </w:div>
        <w:div w:id="1968582785">
          <w:marLeft w:val="1166"/>
          <w:marRight w:val="0"/>
          <w:marTop w:val="106"/>
          <w:marBottom w:val="0"/>
          <w:divBdr>
            <w:top w:val="none" w:sz="0" w:space="0" w:color="auto"/>
            <w:left w:val="none" w:sz="0" w:space="0" w:color="auto"/>
            <w:bottom w:val="none" w:sz="0" w:space="0" w:color="auto"/>
            <w:right w:val="none" w:sz="0" w:space="0" w:color="auto"/>
          </w:divBdr>
        </w:div>
      </w:divsChild>
    </w:div>
    <w:div w:id="1830173506">
      <w:bodyDiv w:val="1"/>
      <w:marLeft w:val="0"/>
      <w:marRight w:val="0"/>
      <w:marTop w:val="0"/>
      <w:marBottom w:val="0"/>
      <w:divBdr>
        <w:top w:val="none" w:sz="0" w:space="0" w:color="auto"/>
        <w:left w:val="none" w:sz="0" w:space="0" w:color="auto"/>
        <w:bottom w:val="none" w:sz="0" w:space="0" w:color="auto"/>
        <w:right w:val="none" w:sz="0" w:space="0" w:color="auto"/>
      </w:divBdr>
    </w:div>
    <w:div w:id="1830900110">
      <w:bodyDiv w:val="1"/>
      <w:marLeft w:val="0"/>
      <w:marRight w:val="0"/>
      <w:marTop w:val="0"/>
      <w:marBottom w:val="0"/>
      <w:divBdr>
        <w:top w:val="none" w:sz="0" w:space="0" w:color="auto"/>
        <w:left w:val="none" w:sz="0" w:space="0" w:color="auto"/>
        <w:bottom w:val="none" w:sz="0" w:space="0" w:color="auto"/>
        <w:right w:val="none" w:sz="0" w:space="0" w:color="auto"/>
      </w:divBdr>
    </w:div>
    <w:div w:id="1832986489">
      <w:bodyDiv w:val="1"/>
      <w:marLeft w:val="0"/>
      <w:marRight w:val="0"/>
      <w:marTop w:val="0"/>
      <w:marBottom w:val="0"/>
      <w:divBdr>
        <w:top w:val="none" w:sz="0" w:space="0" w:color="auto"/>
        <w:left w:val="none" w:sz="0" w:space="0" w:color="auto"/>
        <w:bottom w:val="none" w:sz="0" w:space="0" w:color="auto"/>
        <w:right w:val="none" w:sz="0" w:space="0" w:color="auto"/>
      </w:divBdr>
    </w:div>
    <w:div w:id="1834761448">
      <w:bodyDiv w:val="1"/>
      <w:marLeft w:val="0"/>
      <w:marRight w:val="0"/>
      <w:marTop w:val="0"/>
      <w:marBottom w:val="0"/>
      <w:divBdr>
        <w:top w:val="none" w:sz="0" w:space="0" w:color="auto"/>
        <w:left w:val="none" w:sz="0" w:space="0" w:color="auto"/>
        <w:bottom w:val="none" w:sz="0" w:space="0" w:color="auto"/>
        <w:right w:val="none" w:sz="0" w:space="0" w:color="auto"/>
      </w:divBdr>
    </w:div>
    <w:div w:id="1835215761">
      <w:bodyDiv w:val="1"/>
      <w:marLeft w:val="0"/>
      <w:marRight w:val="0"/>
      <w:marTop w:val="0"/>
      <w:marBottom w:val="0"/>
      <w:divBdr>
        <w:top w:val="none" w:sz="0" w:space="0" w:color="auto"/>
        <w:left w:val="none" w:sz="0" w:space="0" w:color="auto"/>
        <w:bottom w:val="none" w:sz="0" w:space="0" w:color="auto"/>
        <w:right w:val="none" w:sz="0" w:space="0" w:color="auto"/>
      </w:divBdr>
    </w:div>
    <w:div w:id="1836456836">
      <w:bodyDiv w:val="1"/>
      <w:marLeft w:val="0"/>
      <w:marRight w:val="0"/>
      <w:marTop w:val="0"/>
      <w:marBottom w:val="0"/>
      <w:divBdr>
        <w:top w:val="none" w:sz="0" w:space="0" w:color="auto"/>
        <w:left w:val="none" w:sz="0" w:space="0" w:color="auto"/>
        <w:bottom w:val="none" w:sz="0" w:space="0" w:color="auto"/>
        <w:right w:val="none" w:sz="0" w:space="0" w:color="auto"/>
      </w:divBdr>
    </w:div>
    <w:div w:id="1839735011">
      <w:bodyDiv w:val="1"/>
      <w:marLeft w:val="0"/>
      <w:marRight w:val="0"/>
      <w:marTop w:val="0"/>
      <w:marBottom w:val="0"/>
      <w:divBdr>
        <w:top w:val="none" w:sz="0" w:space="0" w:color="auto"/>
        <w:left w:val="none" w:sz="0" w:space="0" w:color="auto"/>
        <w:bottom w:val="none" w:sz="0" w:space="0" w:color="auto"/>
        <w:right w:val="none" w:sz="0" w:space="0" w:color="auto"/>
      </w:divBdr>
    </w:div>
    <w:div w:id="1839954986">
      <w:bodyDiv w:val="1"/>
      <w:marLeft w:val="0"/>
      <w:marRight w:val="0"/>
      <w:marTop w:val="0"/>
      <w:marBottom w:val="0"/>
      <w:divBdr>
        <w:top w:val="none" w:sz="0" w:space="0" w:color="auto"/>
        <w:left w:val="none" w:sz="0" w:space="0" w:color="auto"/>
        <w:bottom w:val="none" w:sz="0" w:space="0" w:color="auto"/>
        <w:right w:val="none" w:sz="0" w:space="0" w:color="auto"/>
      </w:divBdr>
      <w:divsChild>
        <w:div w:id="32653513">
          <w:marLeft w:val="547"/>
          <w:marRight w:val="0"/>
          <w:marTop w:val="106"/>
          <w:marBottom w:val="0"/>
          <w:divBdr>
            <w:top w:val="none" w:sz="0" w:space="0" w:color="auto"/>
            <w:left w:val="none" w:sz="0" w:space="0" w:color="auto"/>
            <w:bottom w:val="none" w:sz="0" w:space="0" w:color="auto"/>
            <w:right w:val="none" w:sz="0" w:space="0" w:color="auto"/>
          </w:divBdr>
        </w:div>
      </w:divsChild>
    </w:div>
    <w:div w:id="1840727585">
      <w:bodyDiv w:val="1"/>
      <w:marLeft w:val="0"/>
      <w:marRight w:val="0"/>
      <w:marTop w:val="0"/>
      <w:marBottom w:val="0"/>
      <w:divBdr>
        <w:top w:val="none" w:sz="0" w:space="0" w:color="auto"/>
        <w:left w:val="none" w:sz="0" w:space="0" w:color="auto"/>
        <w:bottom w:val="none" w:sz="0" w:space="0" w:color="auto"/>
        <w:right w:val="none" w:sz="0" w:space="0" w:color="auto"/>
      </w:divBdr>
    </w:div>
    <w:div w:id="1841388111">
      <w:bodyDiv w:val="1"/>
      <w:marLeft w:val="0"/>
      <w:marRight w:val="0"/>
      <w:marTop w:val="0"/>
      <w:marBottom w:val="0"/>
      <w:divBdr>
        <w:top w:val="none" w:sz="0" w:space="0" w:color="auto"/>
        <w:left w:val="none" w:sz="0" w:space="0" w:color="auto"/>
        <w:bottom w:val="none" w:sz="0" w:space="0" w:color="auto"/>
        <w:right w:val="none" w:sz="0" w:space="0" w:color="auto"/>
      </w:divBdr>
    </w:div>
    <w:div w:id="1842886925">
      <w:bodyDiv w:val="1"/>
      <w:marLeft w:val="0"/>
      <w:marRight w:val="0"/>
      <w:marTop w:val="0"/>
      <w:marBottom w:val="0"/>
      <w:divBdr>
        <w:top w:val="none" w:sz="0" w:space="0" w:color="auto"/>
        <w:left w:val="none" w:sz="0" w:space="0" w:color="auto"/>
        <w:bottom w:val="none" w:sz="0" w:space="0" w:color="auto"/>
        <w:right w:val="none" w:sz="0" w:space="0" w:color="auto"/>
      </w:divBdr>
    </w:div>
    <w:div w:id="1842891246">
      <w:bodyDiv w:val="1"/>
      <w:marLeft w:val="0"/>
      <w:marRight w:val="0"/>
      <w:marTop w:val="0"/>
      <w:marBottom w:val="0"/>
      <w:divBdr>
        <w:top w:val="none" w:sz="0" w:space="0" w:color="auto"/>
        <w:left w:val="none" w:sz="0" w:space="0" w:color="auto"/>
        <w:bottom w:val="none" w:sz="0" w:space="0" w:color="auto"/>
        <w:right w:val="none" w:sz="0" w:space="0" w:color="auto"/>
      </w:divBdr>
    </w:div>
    <w:div w:id="1843356694">
      <w:bodyDiv w:val="1"/>
      <w:marLeft w:val="0"/>
      <w:marRight w:val="0"/>
      <w:marTop w:val="0"/>
      <w:marBottom w:val="0"/>
      <w:divBdr>
        <w:top w:val="none" w:sz="0" w:space="0" w:color="auto"/>
        <w:left w:val="none" w:sz="0" w:space="0" w:color="auto"/>
        <w:bottom w:val="none" w:sz="0" w:space="0" w:color="auto"/>
        <w:right w:val="none" w:sz="0" w:space="0" w:color="auto"/>
      </w:divBdr>
    </w:div>
    <w:div w:id="1845128465">
      <w:bodyDiv w:val="1"/>
      <w:marLeft w:val="0"/>
      <w:marRight w:val="0"/>
      <w:marTop w:val="0"/>
      <w:marBottom w:val="0"/>
      <w:divBdr>
        <w:top w:val="none" w:sz="0" w:space="0" w:color="auto"/>
        <w:left w:val="none" w:sz="0" w:space="0" w:color="auto"/>
        <w:bottom w:val="none" w:sz="0" w:space="0" w:color="auto"/>
        <w:right w:val="none" w:sz="0" w:space="0" w:color="auto"/>
      </w:divBdr>
    </w:div>
    <w:div w:id="1845167096">
      <w:bodyDiv w:val="1"/>
      <w:marLeft w:val="0"/>
      <w:marRight w:val="0"/>
      <w:marTop w:val="0"/>
      <w:marBottom w:val="0"/>
      <w:divBdr>
        <w:top w:val="none" w:sz="0" w:space="0" w:color="auto"/>
        <w:left w:val="none" w:sz="0" w:space="0" w:color="auto"/>
        <w:bottom w:val="none" w:sz="0" w:space="0" w:color="auto"/>
        <w:right w:val="none" w:sz="0" w:space="0" w:color="auto"/>
      </w:divBdr>
    </w:div>
    <w:div w:id="1845971179">
      <w:bodyDiv w:val="1"/>
      <w:marLeft w:val="0"/>
      <w:marRight w:val="0"/>
      <w:marTop w:val="0"/>
      <w:marBottom w:val="0"/>
      <w:divBdr>
        <w:top w:val="none" w:sz="0" w:space="0" w:color="auto"/>
        <w:left w:val="none" w:sz="0" w:space="0" w:color="auto"/>
        <w:bottom w:val="none" w:sz="0" w:space="0" w:color="auto"/>
        <w:right w:val="none" w:sz="0" w:space="0" w:color="auto"/>
      </w:divBdr>
    </w:div>
    <w:div w:id="1846046518">
      <w:bodyDiv w:val="1"/>
      <w:marLeft w:val="0"/>
      <w:marRight w:val="0"/>
      <w:marTop w:val="0"/>
      <w:marBottom w:val="0"/>
      <w:divBdr>
        <w:top w:val="none" w:sz="0" w:space="0" w:color="auto"/>
        <w:left w:val="none" w:sz="0" w:space="0" w:color="auto"/>
        <w:bottom w:val="none" w:sz="0" w:space="0" w:color="auto"/>
        <w:right w:val="none" w:sz="0" w:space="0" w:color="auto"/>
      </w:divBdr>
    </w:div>
    <w:div w:id="1847548603">
      <w:bodyDiv w:val="1"/>
      <w:marLeft w:val="0"/>
      <w:marRight w:val="0"/>
      <w:marTop w:val="0"/>
      <w:marBottom w:val="0"/>
      <w:divBdr>
        <w:top w:val="none" w:sz="0" w:space="0" w:color="auto"/>
        <w:left w:val="none" w:sz="0" w:space="0" w:color="auto"/>
        <w:bottom w:val="none" w:sz="0" w:space="0" w:color="auto"/>
        <w:right w:val="none" w:sz="0" w:space="0" w:color="auto"/>
      </w:divBdr>
    </w:div>
    <w:div w:id="1848665667">
      <w:bodyDiv w:val="1"/>
      <w:marLeft w:val="0"/>
      <w:marRight w:val="0"/>
      <w:marTop w:val="0"/>
      <w:marBottom w:val="0"/>
      <w:divBdr>
        <w:top w:val="none" w:sz="0" w:space="0" w:color="auto"/>
        <w:left w:val="none" w:sz="0" w:space="0" w:color="auto"/>
        <w:bottom w:val="none" w:sz="0" w:space="0" w:color="auto"/>
        <w:right w:val="none" w:sz="0" w:space="0" w:color="auto"/>
      </w:divBdr>
    </w:div>
    <w:div w:id="1848981280">
      <w:bodyDiv w:val="1"/>
      <w:marLeft w:val="0"/>
      <w:marRight w:val="0"/>
      <w:marTop w:val="0"/>
      <w:marBottom w:val="0"/>
      <w:divBdr>
        <w:top w:val="none" w:sz="0" w:space="0" w:color="auto"/>
        <w:left w:val="none" w:sz="0" w:space="0" w:color="auto"/>
        <w:bottom w:val="none" w:sz="0" w:space="0" w:color="auto"/>
        <w:right w:val="none" w:sz="0" w:space="0" w:color="auto"/>
      </w:divBdr>
    </w:div>
    <w:div w:id="1850833319">
      <w:bodyDiv w:val="1"/>
      <w:marLeft w:val="0"/>
      <w:marRight w:val="0"/>
      <w:marTop w:val="0"/>
      <w:marBottom w:val="0"/>
      <w:divBdr>
        <w:top w:val="none" w:sz="0" w:space="0" w:color="auto"/>
        <w:left w:val="none" w:sz="0" w:space="0" w:color="auto"/>
        <w:bottom w:val="none" w:sz="0" w:space="0" w:color="auto"/>
        <w:right w:val="none" w:sz="0" w:space="0" w:color="auto"/>
      </w:divBdr>
    </w:div>
    <w:div w:id="1854763209">
      <w:bodyDiv w:val="1"/>
      <w:marLeft w:val="0"/>
      <w:marRight w:val="0"/>
      <w:marTop w:val="0"/>
      <w:marBottom w:val="0"/>
      <w:divBdr>
        <w:top w:val="none" w:sz="0" w:space="0" w:color="auto"/>
        <w:left w:val="none" w:sz="0" w:space="0" w:color="auto"/>
        <w:bottom w:val="none" w:sz="0" w:space="0" w:color="auto"/>
        <w:right w:val="none" w:sz="0" w:space="0" w:color="auto"/>
      </w:divBdr>
    </w:div>
    <w:div w:id="1855804181">
      <w:bodyDiv w:val="1"/>
      <w:marLeft w:val="0"/>
      <w:marRight w:val="0"/>
      <w:marTop w:val="0"/>
      <w:marBottom w:val="0"/>
      <w:divBdr>
        <w:top w:val="none" w:sz="0" w:space="0" w:color="auto"/>
        <w:left w:val="none" w:sz="0" w:space="0" w:color="auto"/>
        <w:bottom w:val="none" w:sz="0" w:space="0" w:color="auto"/>
        <w:right w:val="none" w:sz="0" w:space="0" w:color="auto"/>
      </w:divBdr>
    </w:div>
    <w:div w:id="1857380558">
      <w:bodyDiv w:val="1"/>
      <w:marLeft w:val="0"/>
      <w:marRight w:val="0"/>
      <w:marTop w:val="0"/>
      <w:marBottom w:val="0"/>
      <w:divBdr>
        <w:top w:val="none" w:sz="0" w:space="0" w:color="auto"/>
        <w:left w:val="none" w:sz="0" w:space="0" w:color="auto"/>
        <w:bottom w:val="none" w:sz="0" w:space="0" w:color="auto"/>
        <w:right w:val="none" w:sz="0" w:space="0" w:color="auto"/>
      </w:divBdr>
    </w:div>
    <w:div w:id="1857843157">
      <w:bodyDiv w:val="1"/>
      <w:marLeft w:val="0"/>
      <w:marRight w:val="0"/>
      <w:marTop w:val="0"/>
      <w:marBottom w:val="0"/>
      <w:divBdr>
        <w:top w:val="none" w:sz="0" w:space="0" w:color="auto"/>
        <w:left w:val="none" w:sz="0" w:space="0" w:color="auto"/>
        <w:bottom w:val="none" w:sz="0" w:space="0" w:color="auto"/>
        <w:right w:val="none" w:sz="0" w:space="0" w:color="auto"/>
      </w:divBdr>
    </w:div>
    <w:div w:id="1857959339">
      <w:bodyDiv w:val="1"/>
      <w:marLeft w:val="0"/>
      <w:marRight w:val="0"/>
      <w:marTop w:val="0"/>
      <w:marBottom w:val="0"/>
      <w:divBdr>
        <w:top w:val="none" w:sz="0" w:space="0" w:color="auto"/>
        <w:left w:val="none" w:sz="0" w:space="0" w:color="auto"/>
        <w:bottom w:val="none" w:sz="0" w:space="0" w:color="auto"/>
        <w:right w:val="none" w:sz="0" w:space="0" w:color="auto"/>
      </w:divBdr>
    </w:div>
    <w:div w:id="1858301388">
      <w:bodyDiv w:val="1"/>
      <w:marLeft w:val="0"/>
      <w:marRight w:val="0"/>
      <w:marTop w:val="0"/>
      <w:marBottom w:val="0"/>
      <w:divBdr>
        <w:top w:val="none" w:sz="0" w:space="0" w:color="auto"/>
        <w:left w:val="none" w:sz="0" w:space="0" w:color="auto"/>
        <w:bottom w:val="none" w:sz="0" w:space="0" w:color="auto"/>
        <w:right w:val="none" w:sz="0" w:space="0" w:color="auto"/>
      </w:divBdr>
    </w:div>
    <w:div w:id="1859004765">
      <w:bodyDiv w:val="1"/>
      <w:marLeft w:val="0"/>
      <w:marRight w:val="0"/>
      <w:marTop w:val="0"/>
      <w:marBottom w:val="0"/>
      <w:divBdr>
        <w:top w:val="none" w:sz="0" w:space="0" w:color="auto"/>
        <w:left w:val="none" w:sz="0" w:space="0" w:color="auto"/>
        <w:bottom w:val="none" w:sz="0" w:space="0" w:color="auto"/>
        <w:right w:val="none" w:sz="0" w:space="0" w:color="auto"/>
      </w:divBdr>
    </w:div>
    <w:div w:id="1860047965">
      <w:bodyDiv w:val="1"/>
      <w:marLeft w:val="0"/>
      <w:marRight w:val="0"/>
      <w:marTop w:val="0"/>
      <w:marBottom w:val="0"/>
      <w:divBdr>
        <w:top w:val="none" w:sz="0" w:space="0" w:color="auto"/>
        <w:left w:val="none" w:sz="0" w:space="0" w:color="auto"/>
        <w:bottom w:val="none" w:sz="0" w:space="0" w:color="auto"/>
        <w:right w:val="none" w:sz="0" w:space="0" w:color="auto"/>
      </w:divBdr>
    </w:div>
    <w:div w:id="1861778341">
      <w:bodyDiv w:val="1"/>
      <w:marLeft w:val="0"/>
      <w:marRight w:val="0"/>
      <w:marTop w:val="0"/>
      <w:marBottom w:val="0"/>
      <w:divBdr>
        <w:top w:val="none" w:sz="0" w:space="0" w:color="auto"/>
        <w:left w:val="none" w:sz="0" w:space="0" w:color="auto"/>
        <w:bottom w:val="none" w:sz="0" w:space="0" w:color="auto"/>
        <w:right w:val="none" w:sz="0" w:space="0" w:color="auto"/>
      </w:divBdr>
    </w:div>
    <w:div w:id="1862696271">
      <w:bodyDiv w:val="1"/>
      <w:marLeft w:val="0"/>
      <w:marRight w:val="0"/>
      <w:marTop w:val="0"/>
      <w:marBottom w:val="0"/>
      <w:divBdr>
        <w:top w:val="none" w:sz="0" w:space="0" w:color="auto"/>
        <w:left w:val="none" w:sz="0" w:space="0" w:color="auto"/>
        <w:bottom w:val="none" w:sz="0" w:space="0" w:color="auto"/>
        <w:right w:val="none" w:sz="0" w:space="0" w:color="auto"/>
      </w:divBdr>
    </w:div>
    <w:div w:id="1862820504">
      <w:bodyDiv w:val="1"/>
      <w:marLeft w:val="0"/>
      <w:marRight w:val="0"/>
      <w:marTop w:val="0"/>
      <w:marBottom w:val="0"/>
      <w:divBdr>
        <w:top w:val="none" w:sz="0" w:space="0" w:color="auto"/>
        <w:left w:val="none" w:sz="0" w:space="0" w:color="auto"/>
        <w:bottom w:val="none" w:sz="0" w:space="0" w:color="auto"/>
        <w:right w:val="none" w:sz="0" w:space="0" w:color="auto"/>
      </w:divBdr>
    </w:div>
    <w:div w:id="1863668801">
      <w:bodyDiv w:val="1"/>
      <w:marLeft w:val="0"/>
      <w:marRight w:val="0"/>
      <w:marTop w:val="0"/>
      <w:marBottom w:val="0"/>
      <w:divBdr>
        <w:top w:val="none" w:sz="0" w:space="0" w:color="auto"/>
        <w:left w:val="none" w:sz="0" w:space="0" w:color="auto"/>
        <w:bottom w:val="none" w:sz="0" w:space="0" w:color="auto"/>
        <w:right w:val="none" w:sz="0" w:space="0" w:color="auto"/>
      </w:divBdr>
    </w:div>
    <w:div w:id="1865172835">
      <w:bodyDiv w:val="1"/>
      <w:marLeft w:val="0"/>
      <w:marRight w:val="0"/>
      <w:marTop w:val="0"/>
      <w:marBottom w:val="0"/>
      <w:divBdr>
        <w:top w:val="none" w:sz="0" w:space="0" w:color="auto"/>
        <w:left w:val="none" w:sz="0" w:space="0" w:color="auto"/>
        <w:bottom w:val="none" w:sz="0" w:space="0" w:color="auto"/>
        <w:right w:val="none" w:sz="0" w:space="0" w:color="auto"/>
      </w:divBdr>
    </w:div>
    <w:div w:id="1865629932">
      <w:bodyDiv w:val="1"/>
      <w:marLeft w:val="0"/>
      <w:marRight w:val="0"/>
      <w:marTop w:val="0"/>
      <w:marBottom w:val="0"/>
      <w:divBdr>
        <w:top w:val="none" w:sz="0" w:space="0" w:color="auto"/>
        <w:left w:val="none" w:sz="0" w:space="0" w:color="auto"/>
        <w:bottom w:val="none" w:sz="0" w:space="0" w:color="auto"/>
        <w:right w:val="none" w:sz="0" w:space="0" w:color="auto"/>
      </w:divBdr>
    </w:div>
    <w:div w:id="1866558132">
      <w:bodyDiv w:val="1"/>
      <w:marLeft w:val="0"/>
      <w:marRight w:val="0"/>
      <w:marTop w:val="0"/>
      <w:marBottom w:val="0"/>
      <w:divBdr>
        <w:top w:val="none" w:sz="0" w:space="0" w:color="auto"/>
        <w:left w:val="none" w:sz="0" w:space="0" w:color="auto"/>
        <w:bottom w:val="none" w:sz="0" w:space="0" w:color="auto"/>
        <w:right w:val="none" w:sz="0" w:space="0" w:color="auto"/>
      </w:divBdr>
    </w:div>
    <w:div w:id="1867257965">
      <w:bodyDiv w:val="1"/>
      <w:marLeft w:val="0"/>
      <w:marRight w:val="0"/>
      <w:marTop w:val="0"/>
      <w:marBottom w:val="0"/>
      <w:divBdr>
        <w:top w:val="none" w:sz="0" w:space="0" w:color="auto"/>
        <w:left w:val="none" w:sz="0" w:space="0" w:color="auto"/>
        <w:bottom w:val="none" w:sz="0" w:space="0" w:color="auto"/>
        <w:right w:val="none" w:sz="0" w:space="0" w:color="auto"/>
      </w:divBdr>
      <w:divsChild>
        <w:div w:id="1825388496">
          <w:marLeft w:val="60"/>
          <w:marRight w:val="0"/>
          <w:marTop w:val="15"/>
          <w:marBottom w:val="0"/>
          <w:divBdr>
            <w:top w:val="none" w:sz="0" w:space="0" w:color="auto"/>
            <w:left w:val="none" w:sz="0" w:space="0" w:color="auto"/>
            <w:bottom w:val="none" w:sz="0" w:space="0" w:color="auto"/>
            <w:right w:val="none" w:sz="0" w:space="0" w:color="auto"/>
          </w:divBdr>
        </w:div>
      </w:divsChild>
    </w:div>
    <w:div w:id="1869097035">
      <w:bodyDiv w:val="1"/>
      <w:marLeft w:val="0"/>
      <w:marRight w:val="0"/>
      <w:marTop w:val="0"/>
      <w:marBottom w:val="0"/>
      <w:divBdr>
        <w:top w:val="none" w:sz="0" w:space="0" w:color="auto"/>
        <w:left w:val="none" w:sz="0" w:space="0" w:color="auto"/>
        <w:bottom w:val="none" w:sz="0" w:space="0" w:color="auto"/>
        <w:right w:val="none" w:sz="0" w:space="0" w:color="auto"/>
      </w:divBdr>
    </w:div>
    <w:div w:id="1871723445">
      <w:bodyDiv w:val="1"/>
      <w:marLeft w:val="0"/>
      <w:marRight w:val="0"/>
      <w:marTop w:val="0"/>
      <w:marBottom w:val="0"/>
      <w:divBdr>
        <w:top w:val="none" w:sz="0" w:space="0" w:color="auto"/>
        <w:left w:val="none" w:sz="0" w:space="0" w:color="auto"/>
        <w:bottom w:val="none" w:sz="0" w:space="0" w:color="auto"/>
        <w:right w:val="none" w:sz="0" w:space="0" w:color="auto"/>
      </w:divBdr>
    </w:div>
    <w:div w:id="1874460931">
      <w:bodyDiv w:val="1"/>
      <w:marLeft w:val="0"/>
      <w:marRight w:val="0"/>
      <w:marTop w:val="0"/>
      <w:marBottom w:val="0"/>
      <w:divBdr>
        <w:top w:val="none" w:sz="0" w:space="0" w:color="auto"/>
        <w:left w:val="none" w:sz="0" w:space="0" w:color="auto"/>
        <w:bottom w:val="none" w:sz="0" w:space="0" w:color="auto"/>
        <w:right w:val="none" w:sz="0" w:space="0" w:color="auto"/>
      </w:divBdr>
    </w:div>
    <w:div w:id="1874687390">
      <w:bodyDiv w:val="1"/>
      <w:marLeft w:val="0"/>
      <w:marRight w:val="0"/>
      <w:marTop w:val="0"/>
      <w:marBottom w:val="0"/>
      <w:divBdr>
        <w:top w:val="none" w:sz="0" w:space="0" w:color="auto"/>
        <w:left w:val="none" w:sz="0" w:space="0" w:color="auto"/>
        <w:bottom w:val="none" w:sz="0" w:space="0" w:color="auto"/>
        <w:right w:val="none" w:sz="0" w:space="0" w:color="auto"/>
      </w:divBdr>
    </w:div>
    <w:div w:id="1875849256">
      <w:bodyDiv w:val="1"/>
      <w:marLeft w:val="0"/>
      <w:marRight w:val="0"/>
      <w:marTop w:val="0"/>
      <w:marBottom w:val="0"/>
      <w:divBdr>
        <w:top w:val="none" w:sz="0" w:space="0" w:color="auto"/>
        <w:left w:val="none" w:sz="0" w:space="0" w:color="auto"/>
        <w:bottom w:val="none" w:sz="0" w:space="0" w:color="auto"/>
        <w:right w:val="none" w:sz="0" w:space="0" w:color="auto"/>
      </w:divBdr>
    </w:div>
    <w:div w:id="1876313330">
      <w:bodyDiv w:val="1"/>
      <w:marLeft w:val="0"/>
      <w:marRight w:val="0"/>
      <w:marTop w:val="0"/>
      <w:marBottom w:val="0"/>
      <w:divBdr>
        <w:top w:val="none" w:sz="0" w:space="0" w:color="auto"/>
        <w:left w:val="none" w:sz="0" w:space="0" w:color="auto"/>
        <w:bottom w:val="none" w:sz="0" w:space="0" w:color="auto"/>
        <w:right w:val="none" w:sz="0" w:space="0" w:color="auto"/>
      </w:divBdr>
    </w:div>
    <w:div w:id="1876427098">
      <w:bodyDiv w:val="1"/>
      <w:marLeft w:val="0"/>
      <w:marRight w:val="0"/>
      <w:marTop w:val="0"/>
      <w:marBottom w:val="0"/>
      <w:divBdr>
        <w:top w:val="none" w:sz="0" w:space="0" w:color="auto"/>
        <w:left w:val="none" w:sz="0" w:space="0" w:color="auto"/>
        <w:bottom w:val="none" w:sz="0" w:space="0" w:color="auto"/>
        <w:right w:val="none" w:sz="0" w:space="0" w:color="auto"/>
      </w:divBdr>
    </w:div>
    <w:div w:id="1876889104">
      <w:bodyDiv w:val="1"/>
      <w:marLeft w:val="0"/>
      <w:marRight w:val="0"/>
      <w:marTop w:val="0"/>
      <w:marBottom w:val="0"/>
      <w:divBdr>
        <w:top w:val="none" w:sz="0" w:space="0" w:color="auto"/>
        <w:left w:val="none" w:sz="0" w:space="0" w:color="auto"/>
        <w:bottom w:val="none" w:sz="0" w:space="0" w:color="auto"/>
        <w:right w:val="none" w:sz="0" w:space="0" w:color="auto"/>
      </w:divBdr>
    </w:div>
    <w:div w:id="1881631184">
      <w:bodyDiv w:val="1"/>
      <w:marLeft w:val="0"/>
      <w:marRight w:val="0"/>
      <w:marTop w:val="0"/>
      <w:marBottom w:val="0"/>
      <w:divBdr>
        <w:top w:val="none" w:sz="0" w:space="0" w:color="auto"/>
        <w:left w:val="none" w:sz="0" w:space="0" w:color="auto"/>
        <w:bottom w:val="none" w:sz="0" w:space="0" w:color="auto"/>
        <w:right w:val="none" w:sz="0" w:space="0" w:color="auto"/>
      </w:divBdr>
    </w:div>
    <w:div w:id="1881890656">
      <w:bodyDiv w:val="1"/>
      <w:marLeft w:val="0"/>
      <w:marRight w:val="0"/>
      <w:marTop w:val="0"/>
      <w:marBottom w:val="0"/>
      <w:divBdr>
        <w:top w:val="none" w:sz="0" w:space="0" w:color="auto"/>
        <w:left w:val="none" w:sz="0" w:space="0" w:color="auto"/>
        <w:bottom w:val="none" w:sz="0" w:space="0" w:color="auto"/>
        <w:right w:val="none" w:sz="0" w:space="0" w:color="auto"/>
      </w:divBdr>
    </w:div>
    <w:div w:id="1882013918">
      <w:bodyDiv w:val="1"/>
      <w:marLeft w:val="0"/>
      <w:marRight w:val="0"/>
      <w:marTop w:val="0"/>
      <w:marBottom w:val="0"/>
      <w:divBdr>
        <w:top w:val="none" w:sz="0" w:space="0" w:color="auto"/>
        <w:left w:val="none" w:sz="0" w:space="0" w:color="auto"/>
        <w:bottom w:val="none" w:sz="0" w:space="0" w:color="auto"/>
        <w:right w:val="none" w:sz="0" w:space="0" w:color="auto"/>
      </w:divBdr>
      <w:divsChild>
        <w:div w:id="987053800">
          <w:marLeft w:val="547"/>
          <w:marRight w:val="0"/>
          <w:marTop w:val="106"/>
          <w:marBottom w:val="0"/>
          <w:divBdr>
            <w:top w:val="none" w:sz="0" w:space="0" w:color="auto"/>
            <w:left w:val="none" w:sz="0" w:space="0" w:color="auto"/>
            <w:bottom w:val="none" w:sz="0" w:space="0" w:color="auto"/>
            <w:right w:val="none" w:sz="0" w:space="0" w:color="auto"/>
          </w:divBdr>
        </w:div>
      </w:divsChild>
    </w:div>
    <w:div w:id="1883587714">
      <w:bodyDiv w:val="1"/>
      <w:marLeft w:val="0"/>
      <w:marRight w:val="0"/>
      <w:marTop w:val="0"/>
      <w:marBottom w:val="0"/>
      <w:divBdr>
        <w:top w:val="none" w:sz="0" w:space="0" w:color="auto"/>
        <w:left w:val="none" w:sz="0" w:space="0" w:color="auto"/>
        <w:bottom w:val="none" w:sz="0" w:space="0" w:color="auto"/>
        <w:right w:val="none" w:sz="0" w:space="0" w:color="auto"/>
      </w:divBdr>
    </w:div>
    <w:div w:id="1883975177">
      <w:bodyDiv w:val="1"/>
      <w:marLeft w:val="0"/>
      <w:marRight w:val="0"/>
      <w:marTop w:val="0"/>
      <w:marBottom w:val="0"/>
      <w:divBdr>
        <w:top w:val="none" w:sz="0" w:space="0" w:color="auto"/>
        <w:left w:val="none" w:sz="0" w:space="0" w:color="auto"/>
        <w:bottom w:val="none" w:sz="0" w:space="0" w:color="auto"/>
        <w:right w:val="none" w:sz="0" w:space="0" w:color="auto"/>
      </w:divBdr>
    </w:div>
    <w:div w:id="1883975511">
      <w:bodyDiv w:val="1"/>
      <w:marLeft w:val="0"/>
      <w:marRight w:val="0"/>
      <w:marTop w:val="0"/>
      <w:marBottom w:val="0"/>
      <w:divBdr>
        <w:top w:val="none" w:sz="0" w:space="0" w:color="auto"/>
        <w:left w:val="none" w:sz="0" w:space="0" w:color="auto"/>
        <w:bottom w:val="none" w:sz="0" w:space="0" w:color="auto"/>
        <w:right w:val="none" w:sz="0" w:space="0" w:color="auto"/>
      </w:divBdr>
    </w:div>
    <w:div w:id="1885169049">
      <w:bodyDiv w:val="1"/>
      <w:marLeft w:val="0"/>
      <w:marRight w:val="0"/>
      <w:marTop w:val="0"/>
      <w:marBottom w:val="0"/>
      <w:divBdr>
        <w:top w:val="none" w:sz="0" w:space="0" w:color="auto"/>
        <w:left w:val="none" w:sz="0" w:space="0" w:color="auto"/>
        <w:bottom w:val="none" w:sz="0" w:space="0" w:color="auto"/>
        <w:right w:val="none" w:sz="0" w:space="0" w:color="auto"/>
      </w:divBdr>
    </w:div>
    <w:div w:id="1885944376">
      <w:bodyDiv w:val="1"/>
      <w:marLeft w:val="0"/>
      <w:marRight w:val="0"/>
      <w:marTop w:val="0"/>
      <w:marBottom w:val="0"/>
      <w:divBdr>
        <w:top w:val="none" w:sz="0" w:space="0" w:color="auto"/>
        <w:left w:val="none" w:sz="0" w:space="0" w:color="auto"/>
        <w:bottom w:val="none" w:sz="0" w:space="0" w:color="auto"/>
        <w:right w:val="none" w:sz="0" w:space="0" w:color="auto"/>
      </w:divBdr>
    </w:div>
    <w:div w:id="1886333654">
      <w:bodyDiv w:val="1"/>
      <w:marLeft w:val="0"/>
      <w:marRight w:val="0"/>
      <w:marTop w:val="0"/>
      <w:marBottom w:val="0"/>
      <w:divBdr>
        <w:top w:val="none" w:sz="0" w:space="0" w:color="auto"/>
        <w:left w:val="none" w:sz="0" w:space="0" w:color="auto"/>
        <w:bottom w:val="none" w:sz="0" w:space="0" w:color="auto"/>
        <w:right w:val="none" w:sz="0" w:space="0" w:color="auto"/>
      </w:divBdr>
    </w:div>
    <w:div w:id="1888684266">
      <w:bodyDiv w:val="1"/>
      <w:marLeft w:val="0"/>
      <w:marRight w:val="0"/>
      <w:marTop w:val="0"/>
      <w:marBottom w:val="0"/>
      <w:divBdr>
        <w:top w:val="none" w:sz="0" w:space="0" w:color="auto"/>
        <w:left w:val="none" w:sz="0" w:space="0" w:color="auto"/>
        <w:bottom w:val="none" w:sz="0" w:space="0" w:color="auto"/>
        <w:right w:val="none" w:sz="0" w:space="0" w:color="auto"/>
      </w:divBdr>
    </w:div>
    <w:div w:id="1890804984">
      <w:bodyDiv w:val="1"/>
      <w:marLeft w:val="0"/>
      <w:marRight w:val="0"/>
      <w:marTop w:val="0"/>
      <w:marBottom w:val="0"/>
      <w:divBdr>
        <w:top w:val="none" w:sz="0" w:space="0" w:color="auto"/>
        <w:left w:val="none" w:sz="0" w:space="0" w:color="auto"/>
        <w:bottom w:val="none" w:sz="0" w:space="0" w:color="auto"/>
        <w:right w:val="none" w:sz="0" w:space="0" w:color="auto"/>
      </w:divBdr>
    </w:div>
    <w:div w:id="1892962510">
      <w:bodyDiv w:val="1"/>
      <w:marLeft w:val="0"/>
      <w:marRight w:val="0"/>
      <w:marTop w:val="0"/>
      <w:marBottom w:val="0"/>
      <w:divBdr>
        <w:top w:val="none" w:sz="0" w:space="0" w:color="auto"/>
        <w:left w:val="none" w:sz="0" w:space="0" w:color="auto"/>
        <w:bottom w:val="none" w:sz="0" w:space="0" w:color="auto"/>
        <w:right w:val="none" w:sz="0" w:space="0" w:color="auto"/>
      </w:divBdr>
    </w:div>
    <w:div w:id="1893884007">
      <w:bodyDiv w:val="1"/>
      <w:marLeft w:val="0"/>
      <w:marRight w:val="0"/>
      <w:marTop w:val="0"/>
      <w:marBottom w:val="0"/>
      <w:divBdr>
        <w:top w:val="none" w:sz="0" w:space="0" w:color="auto"/>
        <w:left w:val="none" w:sz="0" w:space="0" w:color="auto"/>
        <w:bottom w:val="none" w:sz="0" w:space="0" w:color="auto"/>
        <w:right w:val="none" w:sz="0" w:space="0" w:color="auto"/>
      </w:divBdr>
    </w:div>
    <w:div w:id="1894147822">
      <w:bodyDiv w:val="1"/>
      <w:marLeft w:val="0"/>
      <w:marRight w:val="0"/>
      <w:marTop w:val="0"/>
      <w:marBottom w:val="0"/>
      <w:divBdr>
        <w:top w:val="none" w:sz="0" w:space="0" w:color="auto"/>
        <w:left w:val="none" w:sz="0" w:space="0" w:color="auto"/>
        <w:bottom w:val="none" w:sz="0" w:space="0" w:color="auto"/>
        <w:right w:val="none" w:sz="0" w:space="0" w:color="auto"/>
      </w:divBdr>
    </w:div>
    <w:div w:id="1900020256">
      <w:bodyDiv w:val="1"/>
      <w:marLeft w:val="0"/>
      <w:marRight w:val="0"/>
      <w:marTop w:val="0"/>
      <w:marBottom w:val="0"/>
      <w:divBdr>
        <w:top w:val="none" w:sz="0" w:space="0" w:color="auto"/>
        <w:left w:val="none" w:sz="0" w:space="0" w:color="auto"/>
        <w:bottom w:val="none" w:sz="0" w:space="0" w:color="auto"/>
        <w:right w:val="none" w:sz="0" w:space="0" w:color="auto"/>
      </w:divBdr>
    </w:div>
    <w:div w:id="1902399258">
      <w:bodyDiv w:val="1"/>
      <w:marLeft w:val="0"/>
      <w:marRight w:val="0"/>
      <w:marTop w:val="0"/>
      <w:marBottom w:val="0"/>
      <w:divBdr>
        <w:top w:val="none" w:sz="0" w:space="0" w:color="auto"/>
        <w:left w:val="none" w:sz="0" w:space="0" w:color="auto"/>
        <w:bottom w:val="none" w:sz="0" w:space="0" w:color="auto"/>
        <w:right w:val="none" w:sz="0" w:space="0" w:color="auto"/>
      </w:divBdr>
    </w:div>
    <w:div w:id="1903522583">
      <w:bodyDiv w:val="1"/>
      <w:marLeft w:val="0"/>
      <w:marRight w:val="0"/>
      <w:marTop w:val="0"/>
      <w:marBottom w:val="0"/>
      <w:divBdr>
        <w:top w:val="none" w:sz="0" w:space="0" w:color="auto"/>
        <w:left w:val="none" w:sz="0" w:space="0" w:color="auto"/>
        <w:bottom w:val="none" w:sz="0" w:space="0" w:color="auto"/>
        <w:right w:val="none" w:sz="0" w:space="0" w:color="auto"/>
      </w:divBdr>
      <w:divsChild>
        <w:div w:id="424227126">
          <w:marLeft w:val="1800"/>
          <w:marRight w:val="0"/>
          <w:marTop w:val="86"/>
          <w:marBottom w:val="0"/>
          <w:divBdr>
            <w:top w:val="none" w:sz="0" w:space="0" w:color="auto"/>
            <w:left w:val="none" w:sz="0" w:space="0" w:color="auto"/>
            <w:bottom w:val="none" w:sz="0" w:space="0" w:color="auto"/>
            <w:right w:val="none" w:sz="0" w:space="0" w:color="auto"/>
          </w:divBdr>
        </w:div>
        <w:div w:id="1196045241">
          <w:marLeft w:val="1800"/>
          <w:marRight w:val="0"/>
          <w:marTop w:val="86"/>
          <w:marBottom w:val="0"/>
          <w:divBdr>
            <w:top w:val="none" w:sz="0" w:space="0" w:color="auto"/>
            <w:left w:val="none" w:sz="0" w:space="0" w:color="auto"/>
            <w:bottom w:val="none" w:sz="0" w:space="0" w:color="auto"/>
            <w:right w:val="none" w:sz="0" w:space="0" w:color="auto"/>
          </w:divBdr>
        </w:div>
        <w:div w:id="1231114588">
          <w:marLeft w:val="1166"/>
          <w:marRight w:val="0"/>
          <w:marTop w:val="96"/>
          <w:marBottom w:val="0"/>
          <w:divBdr>
            <w:top w:val="none" w:sz="0" w:space="0" w:color="auto"/>
            <w:left w:val="none" w:sz="0" w:space="0" w:color="auto"/>
            <w:bottom w:val="none" w:sz="0" w:space="0" w:color="auto"/>
            <w:right w:val="none" w:sz="0" w:space="0" w:color="auto"/>
          </w:divBdr>
        </w:div>
        <w:div w:id="1236932259">
          <w:marLeft w:val="1800"/>
          <w:marRight w:val="0"/>
          <w:marTop w:val="86"/>
          <w:marBottom w:val="0"/>
          <w:divBdr>
            <w:top w:val="none" w:sz="0" w:space="0" w:color="auto"/>
            <w:left w:val="none" w:sz="0" w:space="0" w:color="auto"/>
            <w:bottom w:val="none" w:sz="0" w:space="0" w:color="auto"/>
            <w:right w:val="none" w:sz="0" w:space="0" w:color="auto"/>
          </w:divBdr>
        </w:div>
        <w:div w:id="1547451418">
          <w:marLeft w:val="1800"/>
          <w:marRight w:val="0"/>
          <w:marTop w:val="86"/>
          <w:marBottom w:val="0"/>
          <w:divBdr>
            <w:top w:val="none" w:sz="0" w:space="0" w:color="auto"/>
            <w:left w:val="none" w:sz="0" w:space="0" w:color="auto"/>
            <w:bottom w:val="none" w:sz="0" w:space="0" w:color="auto"/>
            <w:right w:val="none" w:sz="0" w:space="0" w:color="auto"/>
          </w:divBdr>
        </w:div>
        <w:div w:id="1555964634">
          <w:marLeft w:val="1800"/>
          <w:marRight w:val="0"/>
          <w:marTop w:val="86"/>
          <w:marBottom w:val="0"/>
          <w:divBdr>
            <w:top w:val="none" w:sz="0" w:space="0" w:color="auto"/>
            <w:left w:val="none" w:sz="0" w:space="0" w:color="auto"/>
            <w:bottom w:val="none" w:sz="0" w:space="0" w:color="auto"/>
            <w:right w:val="none" w:sz="0" w:space="0" w:color="auto"/>
          </w:divBdr>
        </w:div>
        <w:div w:id="1880433427">
          <w:marLeft w:val="1166"/>
          <w:marRight w:val="0"/>
          <w:marTop w:val="96"/>
          <w:marBottom w:val="0"/>
          <w:divBdr>
            <w:top w:val="none" w:sz="0" w:space="0" w:color="auto"/>
            <w:left w:val="none" w:sz="0" w:space="0" w:color="auto"/>
            <w:bottom w:val="none" w:sz="0" w:space="0" w:color="auto"/>
            <w:right w:val="none" w:sz="0" w:space="0" w:color="auto"/>
          </w:divBdr>
        </w:div>
        <w:div w:id="1928417460">
          <w:marLeft w:val="1166"/>
          <w:marRight w:val="0"/>
          <w:marTop w:val="96"/>
          <w:marBottom w:val="0"/>
          <w:divBdr>
            <w:top w:val="none" w:sz="0" w:space="0" w:color="auto"/>
            <w:left w:val="none" w:sz="0" w:space="0" w:color="auto"/>
            <w:bottom w:val="none" w:sz="0" w:space="0" w:color="auto"/>
            <w:right w:val="none" w:sz="0" w:space="0" w:color="auto"/>
          </w:divBdr>
        </w:div>
        <w:div w:id="2001274781">
          <w:marLeft w:val="1800"/>
          <w:marRight w:val="0"/>
          <w:marTop w:val="86"/>
          <w:marBottom w:val="0"/>
          <w:divBdr>
            <w:top w:val="none" w:sz="0" w:space="0" w:color="auto"/>
            <w:left w:val="none" w:sz="0" w:space="0" w:color="auto"/>
            <w:bottom w:val="none" w:sz="0" w:space="0" w:color="auto"/>
            <w:right w:val="none" w:sz="0" w:space="0" w:color="auto"/>
          </w:divBdr>
        </w:div>
      </w:divsChild>
    </w:div>
    <w:div w:id="1903787165">
      <w:bodyDiv w:val="1"/>
      <w:marLeft w:val="0"/>
      <w:marRight w:val="0"/>
      <w:marTop w:val="0"/>
      <w:marBottom w:val="0"/>
      <w:divBdr>
        <w:top w:val="none" w:sz="0" w:space="0" w:color="auto"/>
        <w:left w:val="none" w:sz="0" w:space="0" w:color="auto"/>
        <w:bottom w:val="none" w:sz="0" w:space="0" w:color="auto"/>
        <w:right w:val="none" w:sz="0" w:space="0" w:color="auto"/>
      </w:divBdr>
    </w:div>
    <w:div w:id="1905219492">
      <w:bodyDiv w:val="1"/>
      <w:marLeft w:val="0"/>
      <w:marRight w:val="0"/>
      <w:marTop w:val="0"/>
      <w:marBottom w:val="0"/>
      <w:divBdr>
        <w:top w:val="none" w:sz="0" w:space="0" w:color="auto"/>
        <w:left w:val="none" w:sz="0" w:space="0" w:color="auto"/>
        <w:bottom w:val="none" w:sz="0" w:space="0" w:color="auto"/>
        <w:right w:val="none" w:sz="0" w:space="0" w:color="auto"/>
      </w:divBdr>
    </w:div>
    <w:div w:id="1906837973">
      <w:bodyDiv w:val="1"/>
      <w:marLeft w:val="0"/>
      <w:marRight w:val="0"/>
      <w:marTop w:val="0"/>
      <w:marBottom w:val="0"/>
      <w:divBdr>
        <w:top w:val="none" w:sz="0" w:space="0" w:color="auto"/>
        <w:left w:val="none" w:sz="0" w:space="0" w:color="auto"/>
        <w:bottom w:val="none" w:sz="0" w:space="0" w:color="auto"/>
        <w:right w:val="none" w:sz="0" w:space="0" w:color="auto"/>
      </w:divBdr>
    </w:div>
    <w:div w:id="1908372099">
      <w:bodyDiv w:val="1"/>
      <w:marLeft w:val="0"/>
      <w:marRight w:val="0"/>
      <w:marTop w:val="0"/>
      <w:marBottom w:val="0"/>
      <w:divBdr>
        <w:top w:val="none" w:sz="0" w:space="0" w:color="auto"/>
        <w:left w:val="none" w:sz="0" w:space="0" w:color="auto"/>
        <w:bottom w:val="none" w:sz="0" w:space="0" w:color="auto"/>
        <w:right w:val="none" w:sz="0" w:space="0" w:color="auto"/>
      </w:divBdr>
    </w:div>
    <w:div w:id="1914393834">
      <w:bodyDiv w:val="1"/>
      <w:marLeft w:val="0"/>
      <w:marRight w:val="0"/>
      <w:marTop w:val="0"/>
      <w:marBottom w:val="0"/>
      <w:divBdr>
        <w:top w:val="none" w:sz="0" w:space="0" w:color="auto"/>
        <w:left w:val="none" w:sz="0" w:space="0" w:color="auto"/>
        <w:bottom w:val="none" w:sz="0" w:space="0" w:color="auto"/>
        <w:right w:val="none" w:sz="0" w:space="0" w:color="auto"/>
      </w:divBdr>
    </w:div>
    <w:div w:id="1914701296">
      <w:bodyDiv w:val="1"/>
      <w:marLeft w:val="0"/>
      <w:marRight w:val="0"/>
      <w:marTop w:val="0"/>
      <w:marBottom w:val="0"/>
      <w:divBdr>
        <w:top w:val="none" w:sz="0" w:space="0" w:color="auto"/>
        <w:left w:val="none" w:sz="0" w:space="0" w:color="auto"/>
        <w:bottom w:val="none" w:sz="0" w:space="0" w:color="auto"/>
        <w:right w:val="none" w:sz="0" w:space="0" w:color="auto"/>
      </w:divBdr>
    </w:div>
    <w:div w:id="1918589273">
      <w:bodyDiv w:val="1"/>
      <w:marLeft w:val="0"/>
      <w:marRight w:val="0"/>
      <w:marTop w:val="0"/>
      <w:marBottom w:val="0"/>
      <w:divBdr>
        <w:top w:val="none" w:sz="0" w:space="0" w:color="auto"/>
        <w:left w:val="none" w:sz="0" w:space="0" w:color="auto"/>
        <w:bottom w:val="none" w:sz="0" w:space="0" w:color="auto"/>
        <w:right w:val="none" w:sz="0" w:space="0" w:color="auto"/>
      </w:divBdr>
    </w:div>
    <w:div w:id="1918899919">
      <w:bodyDiv w:val="1"/>
      <w:marLeft w:val="0"/>
      <w:marRight w:val="0"/>
      <w:marTop w:val="0"/>
      <w:marBottom w:val="0"/>
      <w:divBdr>
        <w:top w:val="none" w:sz="0" w:space="0" w:color="auto"/>
        <w:left w:val="none" w:sz="0" w:space="0" w:color="auto"/>
        <w:bottom w:val="none" w:sz="0" w:space="0" w:color="auto"/>
        <w:right w:val="none" w:sz="0" w:space="0" w:color="auto"/>
      </w:divBdr>
    </w:div>
    <w:div w:id="1919746361">
      <w:bodyDiv w:val="1"/>
      <w:marLeft w:val="0"/>
      <w:marRight w:val="0"/>
      <w:marTop w:val="0"/>
      <w:marBottom w:val="0"/>
      <w:divBdr>
        <w:top w:val="none" w:sz="0" w:space="0" w:color="auto"/>
        <w:left w:val="none" w:sz="0" w:space="0" w:color="auto"/>
        <w:bottom w:val="none" w:sz="0" w:space="0" w:color="auto"/>
        <w:right w:val="none" w:sz="0" w:space="0" w:color="auto"/>
      </w:divBdr>
      <w:divsChild>
        <w:div w:id="925768388">
          <w:marLeft w:val="547"/>
          <w:marRight w:val="0"/>
          <w:marTop w:val="106"/>
          <w:marBottom w:val="0"/>
          <w:divBdr>
            <w:top w:val="none" w:sz="0" w:space="0" w:color="auto"/>
            <w:left w:val="none" w:sz="0" w:space="0" w:color="auto"/>
            <w:bottom w:val="none" w:sz="0" w:space="0" w:color="auto"/>
            <w:right w:val="none" w:sz="0" w:space="0" w:color="auto"/>
          </w:divBdr>
        </w:div>
      </w:divsChild>
    </w:div>
    <w:div w:id="1921015881">
      <w:bodyDiv w:val="1"/>
      <w:marLeft w:val="0"/>
      <w:marRight w:val="0"/>
      <w:marTop w:val="0"/>
      <w:marBottom w:val="0"/>
      <w:divBdr>
        <w:top w:val="none" w:sz="0" w:space="0" w:color="auto"/>
        <w:left w:val="none" w:sz="0" w:space="0" w:color="auto"/>
        <w:bottom w:val="none" w:sz="0" w:space="0" w:color="auto"/>
        <w:right w:val="none" w:sz="0" w:space="0" w:color="auto"/>
      </w:divBdr>
    </w:div>
    <w:div w:id="1921404792">
      <w:bodyDiv w:val="1"/>
      <w:marLeft w:val="0"/>
      <w:marRight w:val="0"/>
      <w:marTop w:val="0"/>
      <w:marBottom w:val="0"/>
      <w:divBdr>
        <w:top w:val="none" w:sz="0" w:space="0" w:color="auto"/>
        <w:left w:val="none" w:sz="0" w:space="0" w:color="auto"/>
        <w:bottom w:val="none" w:sz="0" w:space="0" w:color="auto"/>
        <w:right w:val="none" w:sz="0" w:space="0" w:color="auto"/>
      </w:divBdr>
    </w:div>
    <w:div w:id="1921408276">
      <w:bodyDiv w:val="1"/>
      <w:marLeft w:val="0"/>
      <w:marRight w:val="0"/>
      <w:marTop w:val="0"/>
      <w:marBottom w:val="0"/>
      <w:divBdr>
        <w:top w:val="none" w:sz="0" w:space="0" w:color="auto"/>
        <w:left w:val="none" w:sz="0" w:space="0" w:color="auto"/>
        <w:bottom w:val="none" w:sz="0" w:space="0" w:color="auto"/>
        <w:right w:val="none" w:sz="0" w:space="0" w:color="auto"/>
      </w:divBdr>
    </w:div>
    <w:div w:id="1921523340">
      <w:bodyDiv w:val="1"/>
      <w:marLeft w:val="0"/>
      <w:marRight w:val="0"/>
      <w:marTop w:val="0"/>
      <w:marBottom w:val="0"/>
      <w:divBdr>
        <w:top w:val="none" w:sz="0" w:space="0" w:color="auto"/>
        <w:left w:val="none" w:sz="0" w:space="0" w:color="auto"/>
        <w:bottom w:val="none" w:sz="0" w:space="0" w:color="auto"/>
        <w:right w:val="none" w:sz="0" w:space="0" w:color="auto"/>
      </w:divBdr>
    </w:div>
    <w:div w:id="1921794213">
      <w:bodyDiv w:val="1"/>
      <w:marLeft w:val="0"/>
      <w:marRight w:val="0"/>
      <w:marTop w:val="0"/>
      <w:marBottom w:val="0"/>
      <w:divBdr>
        <w:top w:val="none" w:sz="0" w:space="0" w:color="auto"/>
        <w:left w:val="none" w:sz="0" w:space="0" w:color="auto"/>
        <w:bottom w:val="none" w:sz="0" w:space="0" w:color="auto"/>
        <w:right w:val="none" w:sz="0" w:space="0" w:color="auto"/>
      </w:divBdr>
    </w:div>
    <w:div w:id="1922367552">
      <w:bodyDiv w:val="1"/>
      <w:marLeft w:val="0"/>
      <w:marRight w:val="0"/>
      <w:marTop w:val="0"/>
      <w:marBottom w:val="0"/>
      <w:divBdr>
        <w:top w:val="none" w:sz="0" w:space="0" w:color="auto"/>
        <w:left w:val="none" w:sz="0" w:space="0" w:color="auto"/>
        <w:bottom w:val="none" w:sz="0" w:space="0" w:color="auto"/>
        <w:right w:val="none" w:sz="0" w:space="0" w:color="auto"/>
      </w:divBdr>
    </w:div>
    <w:div w:id="1922522192">
      <w:bodyDiv w:val="1"/>
      <w:marLeft w:val="0"/>
      <w:marRight w:val="0"/>
      <w:marTop w:val="0"/>
      <w:marBottom w:val="0"/>
      <w:divBdr>
        <w:top w:val="none" w:sz="0" w:space="0" w:color="auto"/>
        <w:left w:val="none" w:sz="0" w:space="0" w:color="auto"/>
        <w:bottom w:val="none" w:sz="0" w:space="0" w:color="auto"/>
        <w:right w:val="none" w:sz="0" w:space="0" w:color="auto"/>
      </w:divBdr>
    </w:div>
    <w:div w:id="1925216509">
      <w:bodyDiv w:val="1"/>
      <w:marLeft w:val="0"/>
      <w:marRight w:val="0"/>
      <w:marTop w:val="0"/>
      <w:marBottom w:val="0"/>
      <w:divBdr>
        <w:top w:val="none" w:sz="0" w:space="0" w:color="auto"/>
        <w:left w:val="none" w:sz="0" w:space="0" w:color="auto"/>
        <w:bottom w:val="none" w:sz="0" w:space="0" w:color="auto"/>
        <w:right w:val="none" w:sz="0" w:space="0" w:color="auto"/>
      </w:divBdr>
    </w:div>
    <w:div w:id="1926263480">
      <w:bodyDiv w:val="1"/>
      <w:marLeft w:val="0"/>
      <w:marRight w:val="0"/>
      <w:marTop w:val="0"/>
      <w:marBottom w:val="0"/>
      <w:divBdr>
        <w:top w:val="none" w:sz="0" w:space="0" w:color="auto"/>
        <w:left w:val="none" w:sz="0" w:space="0" w:color="auto"/>
        <w:bottom w:val="none" w:sz="0" w:space="0" w:color="auto"/>
        <w:right w:val="none" w:sz="0" w:space="0" w:color="auto"/>
      </w:divBdr>
    </w:div>
    <w:div w:id="1927490844">
      <w:bodyDiv w:val="1"/>
      <w:marLeft w:val="0"/>
      <w:marRight w:val="0"/>
      <w:marTop w:val="0"/>
      <w:marBottom w:val="0"/>
      <w:divBdr>
        <w:top w:val="none" w:sz="0" w:space="0" w:color="auto"/>
        <w:left w:val="none" w:sz="0" w:space="0" w:color="auto"/>
        <w:bottom w:val="none" w:sz="0" w:space="0" w:color="auto"/>
        <w:right w:val="none" w:sz="0" w:space="0" w:color="auto"/>
      </w:divBdr>
    </w:div>
    <w:div w:id="1927688398">
      <w:bodyDiv w:val="1"/>
      <w:marLeft w:val="0"/>
      <w:marRight w:val="0"/>
      <w:marTop w:val="0"/>
      <w:marBottom w:val="0"/>
      <w:divBdr>
        <w:top w:val="none" w:sz="0" w:space="0" w:color="auto"/>
        <w:left w:val="none" w:sz="0" w:space="0" w:color="auto"/>
        <w:bottom w:val="none" w:sz="0" w:space="0" w:color="auto"/>
        <w:right w:val="none" w:sz="0" w:space="0" w:color="auto"/>
      </w:divBdr>
    </w:div>
    <w:div w:id="1928691596">
      <w:bodyDiv w:val="1"/>
      <w:marLeft w:val="0"/>
      <w:marRight w:val="0"/>
      <w:marTop w:val="0"/>
      <w:marBottom w:val="0"/>
      <w:divBdr>
        <w:top w:val="none" w:sz="0" w:space="0" w:color="auto"/>
        <w:left w:val="none" w:sz="0" w:space="0" w:color="auto"/>
        <w:bottom w:val="none" w:sz="0" w:space="0" w:color="auto"/>
        <w:right w:val="none" w:sz="0" w:space="0" w:color="auto"/>
      </w:divBdr>
    </w:div>
    <w:div w:id="1929579360">
      <w:bodyDiv w:val="1"/>
      <w:marLeft w:val="0"/>
      <w:marRight w:val="0"/>
      <w:marTop w:val="0"/>
      <w:marBottom w:val="0"/>
      <w:divBdr>
        <w:top w:val="none" w:sz="0" w:space="0" w:color="auto"/>
        <w:left w:val="none" w:sz="0" w:space="0" w:color="auto"/>
        <w:bottom w:val="none" w:sz="0" w:space="0" w:color="auto"/>
        <w:right w:val="none" w:sz="0" w:space="0" w:color="auto"/>
      </w:divBdr>
    </w:div>
    <w:div w:id="1929921955">
      <w:bodyDiv w:val="1"/>
      <w:marLeft w:val="0"/>
      <w:marRight w:val="0"/>
      <w:marTop w:val="0"/>
      <w:marBottom w:val="0"/>
      <w:divBdr>
        <w:top w:val="none" w:sz="0" w:space="0" w:color="auto"/>
        <w:left w:val="none" w:sz="0" w:space="0" w:color="auto"/>
        <w:bottom w:val="none" w:sz="0" w:space="0" w:color="auto"/>
        <w:right w:val="none" w:sz="0" w:space="0" w:color="auto"/>
      </w:divBdr>
    </w:div>
    <w:div w:id="1931086911">
      <w:bodyDiv w:val="1"/>
      <w:marLeft w:val="0"/>
      <w:marRight w:val="0"/>
      <w:marTop w:val="0"/>
      <w:marBottom w:val="0"/>
      <w:divBdr>
        <w:top w:val="none" w:sz="0" w:space="0" w:color="auto"/>
        <w:left w:val="none" w:sz="0" w:space="0" w:color="auto"/>
        <w:bottom w:val="none" w:sz="0" w:space="0" w:color="auto"/>
        <w:right w:val="none" w:sz="0" w:space="0" w:color="auto"/>
      </w:divBdr>
    </w:div>
    <w:div w:id="1936934600">
      <w:bodyDiv w:val="1"/>
      <w:marLeft w:val="0"/>
      <w:marRight w:val="0"/>
      <w:marTop w:val="0"/>
      <w:marBottom w:val="0"/>
      <w:divBdr>
        <w:top w:val="none" w:sz="0" w:space="0" w:color="auto"/>
        <w:left w:val="none" w:sz="0" w:space="0" w:color="auto"/>
        <w:bottom w:val="none" w:sz="0" w:space="0" w:color="auto"/>
        <w:right w:val="none" w:sz="0" w:space="0" w:color="auto"/>
      </w:divBdr>
    </w:div>
    <w:div w:id="1940409377">
      <w:bodyDiv w:val="1"/>
      <w:marLeft w:val="0"/>
      <w:marRight w:val="0"/>
      <w:marTop w:val="0"/>
      <w:marBottom w:val="0"/>
      <w:divBdr>
        <w:top w:val="none" w:sz="0" w:space="0" w:color="auto"/>
        <w:left w:val="none" w:sz="0" w:space="0" w:color="auto"/>
        <w:bottom w:val="none" w:sz="0" w:space="0" w:color="auto"/>
        <w:right w:val="none" w:sz="0" w:space="0" w:color="auto"/>
      </w:divBdr>
    </w:div>
    <w:div w:id="1940984278">
      <w:bodyDiv w:val="1"/>
      <w:marLeft w:val="0"/>
      <w:marRight w:val="0"/>
      <w:marTop w:val="0"/>
      <w:marBottom w:val="0"/>
      <w:divBdr>
        <w:top w:val="none" w:sz="0" w:space="0" w:color="auto"/>
        <w:left w:val="none" w:sz="0" w:space="0" w:color="auto"/>
        <w:bottom w:val="none" w:sz="0" w:space="0" w:color="auto"/>
        <w:right w:val="none" w:sz="0" w:space="0" w:color="auto"/>
      </w:divBdr>
    </w:div>
    <w:div w:id="1941405228">
      <w:bodyDiv w:val="1"/>
      <w:marLeft w:val="0"/>
      <w:marRight w:val="0"/>
      <w:marTop w:val="0"/>
      <w:marBottom w:val="0"/>
      <w:divBdr>
        <w:top w:val="none" w:sz="0" w:space="0" w:color="auto"/>
        <w:left w:val="none" w:sz="0" w:space="0" w:color="auto"/>
        <w:bottom w:val="none" w:sz="0" w:space="0" w:color="auto"/>
        <w:right w:val="none" w:sz="0" w:space="0" w:color="auto"/>
      </w:divBdr>
    </w:div>
    <w:div w:id="1941448200">
      <w:bodyDiv w:val="1"/>
      <w:marLeft w:val="0"/>
      <w:marRight w:val="0"/>
      <w:marTop w:val="0"/>
      <w:marBottom w:val="0"/>
      <w:divBdr>
        <w:top w:val="none" w:sz="0" w:space="0" w:color="auto"/>
        <w:left w:val="none" w:sz="0" w:space="0" w:color="auto"/>
        <w:bottom w:val="none" w:sz="0" w:space="0" w:color="auto"/>
        <w:right w:val="none" w:sz="0" w:space="0" w:color="auto"/>
      </w:divBdr>
    </w:div>
    <w:div w:id="1946157462">
      <w:bodyDiv w:val="1"/>
      <w:marLeft w:val="0"/>
      <w:marRight w:val="0"/>
      <w:marTop w:val="0"/>
      <w:marBottom w:val="0"/>
      <w:divBdr>
        <w:top w:val="none" w:sz="0" w:space="0" w:color="auto"/>
        <w:left w:val="none" w:sz="0" w:space="0" w:color="auto"/>
        <w:bottom w:val="none" w:sz="0" w:space="0" w:color="auto"/>
        <w:right w:val="none" w:sz="0" w:space="0" w:color="auto"/>
      </w:divBdr>
    </w:div>
    <w:div w:id="1951859428">
      <w:bodyDiv w:val="1"/>
      <w:marLeft w:val="0"/>
      <w:marRight w:val="0"/>
      <w:marTop w:val="0"/>
      <w:marBottom w:val="0"/>
      <w:divBdr>
        <w:top w:val="none" w:sz="0" w:space="0" w:color="auto"/>
        <w:left w:val="none" w:sz="0" w:space="0" w:color="auto"/>
        <w:bottom w:val="none" w:sz="0" w:space="0" w:color="auto"/>
        <w:right w:val="none" w:sz="0" w:space="0" w:color="auto"/>
      </w:divBdr>
    </w:div>
    <w:div w:id="1952198200">
      <w:bodyDiv w:val="1"/>
      <w:marLeft w:val="0"/>
      <w:marRight w:val="0"/>
      <w:marTop w:val="0"/>
      <w:marBottom w:val="0"/>
      <w:divBdr>
        <w:top w:val="none" w:sz="0" w:space="0" w:color="auto"/>
        <w:left w:val="none" w:sz="0" w:space="0" w:color="auto"/>
        <w:bottom w:val="none" w:sz="0" w:space="0" w:color="auto"/>
        <w:right w:val="none" w:sz="0" w:space="0" w:color="auto"/>
      </w:divBdr>
    </w:div>
    <w:div w:id="1952738031">
      <w:bodyDiv w:val="1"/>
      <w:marLeft w:val="0"/>
      <w:marRight w:val="0"/>
      <w:marTop w:val="0"/>
      <w:marBottom w:val="0"/>
      <w:divBdr>
        <w:top w:val="none" w:sz="0" w:space="0" w:color="auto"/>
        <w:left w:val="none" w:sz="0" w:space="0" w:color="auto"/>
        <w:bottom w:val="none" w:sz="0" w:space="0" w:color="auto"/>
        <w:right w:val="none" w:sz="0" w:space="0" w:color="auto"/>
      </w:divBdr>
    </w:div>
    <w:div w:id="1953053954">
      <w:bodyDiv w:val="1"/>
      <w:marLeft w:val="0"/>
      <w:marRight w:val="0"/>
      <w:marTop w:val="0"/>
      <w:marBottom w:val="0"/>
      <w:divBdr>
        <w:top w:val="none" w:sz="0" w:space="0" w:color="auto"/>
        <w:left w:val="none" w:sz="0" w:space="0" w:color="auto"/>
        <w:bottom w:val="none" w:sz="0" w:space="0" w:color="auto"/>
        <w:right w:val="none" w:sz="0" w:space="0" w:color="auto"/>
      </w:divBdr>
      <w:divsChild>
        <w:div w:id="1832941860">
          <w:marLeft w:val="0"/>
          <w:marRight w:val="0"/>
          <w:marTop w:val="0"/>
          <w:marBottom w:val="0"/>
          <w:divBdr>
            <w:top w:val="none" w:sz="0" w:space="0" w:color="auto"/>
            <w:left w:val="none" w:sz="0" w:space="0" w:color="auto"/>
            <w:bottom w:val="none" w:sz="0" w:space="0" w:color="auto"/>
            <w:right w:val="none" w:sz="0" w:space="0" w:color="auto"/>
          </w:divBdr>
          <w:divsChild>
            <w:div w:id="10230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4887">
      <w:bodyDiv w:val="1"/>
      <w:marLeft w:val="0"/>
      <w:marRight w:val="0"/>
      <w:marTop w:val="0"/>
      <w:marBottom w:val="0"/>
      <w:divBdr>
        <w:top w:val="none" w:sz="0" w:space="0" w:color="auto"/>
        <w:left w:val="none" w:sz="0" w:space="0" w:color="auto"/>
        <w:bottom w:val="none" w:sz="0" w:space="0" w:color="auto"/>
        <w:right w:val="none" w:sz="0" w:space="0" w:color="auto"/>
      </w:divBdr>
      <w:divsChild>
        <w:div w:id="1557475584">
          <w:marLeft w:val="60"/>
          <w:marRight w:val="0"/>
          <w:marTop w:val="15"/>
          <w:marBottom w:val="0"/>
          <w:divBdr>
            <w:top w:val="none" w:sz="0" w:space="0" w:color="auto"/>
            <w:left w:val="none" w:sz="0" w:space="0" w:color="auto"/>
            <w:bottom w:val="none" w:sz="0" w:space="0" w:color="auto"/>
            <w:right w:val="none" w:sz="0" w:space="0" w:color="auto"/>
          </w:divBdr>
        </w:div>
      </w:divsChild>
    </w:div>
    <w:div w:id="1953974559">
      <w:bodyDiv w:val="1"/>
      <w:marLeft w:val="0"/>
      <w:marRight w:val="0"/>
      <w:marTop w:val="0"/>
      <w:marBottom w:val="0"/>
      <w:divBdr>
        <w:top w:val="none" w:sz="0" w:space="0" w:color="auto"/>
        <w:left w:val="none" w:sz="0" w:space="0" w:color="auto"/>
        <w:bottom w:val="none" w:sz="0" w:space="0" w:color="auto"/>
        <w:right w:val="none" w:sz="0" w:space="0" w:color="auto"/>
      </w:divBdr>
    </w:div>
    <w:div w:id="1955205281">
      <w:bodyDiv w:val="1"/>
      <w:marLeft w:val="0"/>
      <w:marRight w:val="0"/>
      <w:marTop w:val="0"/>
      <w:marBottom w:val="0"/>
      <w:divBdr>
        <w:top w:val="none" w:sz="0" w:space="0" w:color="auto"/>
        <w:left w:val="none" w:sz="0" w:space="0" w:color="auto"/>
        <w:bottom w:val="none" w:sz="0" w:space="0" w:color="auto"/>
        <w:right w:val="none" w:sz="0" w:space="0" w:color="auto"/>
      </w:divBdr>
    </w:div>
    <w:div w:id="1955207559">
      <w:bodyDiv w:val="1"/>
      <w:marLeft w:val="0"/>
      <w:marRight w:val="0"/>
      <w:marTop w:val="0"/>
      <w:marBottom w:val="0"/>
      <w:divBdr>
        <w:top w:val="none" w:sz="0" w:space="0" w:color="auto"/>
        <w:left w:val="none" w:sz="0" w:space="0" w:color="auto"/>
        <w:bottom w:val="none" w:sz="0" w:space="0" w:color="auto"/>
        <w:right w:val="none" w:sz="0" w:space="0" w:color="auto"/>
      </w:divBdr>
    </w:div>
    <w:div w:id="1957714914">
      <w:bodyDiv w:val="1"/>
      <w:marLeft w:val="0"/>
      <w:marRight w:val="0"/>
      <w:marTop w:val="0"/>
      <w:marBottom w:val="0"/>
      <w:divBdr>
        <w:top w:val="none" w:sz="0" w:space="0" w:color="auto"/>
        <w:left w:val="none" w:sz="0" w:space="0" w:color="auto"/>
        <w:bottom w:val="none" w:sz="0" w:space="0" w:color="auto"/>
        <w:right w:val="none" w:sz="0" w:space="0" w:color="auto"/>
      </w:divBdr>
    </w:div>
    <w:div w:id="1957905553">
      <w:bodyDiv w:val="1"/>
      <w:marLeft w:val="0"/>
      <w:marRight w:val="0"/>
      <w:marTop w:val="0"/>
      <w:marBottom w:val="0"/>
      <w:divBdr>
        <w:top w:val="none" w:sz="0" w:space="0" w:color="auto"/>
        <w:left w:val="none" w:sz="0" w:space="0" w:color="auto"/>
        <w:bottom w:val="none" w:sz="0" w:space="0" w:color="auto"/>
        <w:right w:val="none" w:sz="0" w:space="0" w:color="auto"/>
      </w:divBdr>
    </w:div>
    <w:div w:id="1959096330">
      <w:bodyDiv w:val="1"/>
      <w:marLeft w:val="0"/>
      <w:marRight w:val="0"/>
      <w:marTop w:val="0"/>
      <w:marBottom w:val="0"/>
      <w:divBdr>
        <w:top w:val="none" w:sz="0" w:space="0" w:color="auto"/>
        <w:left w:val="none" w:sz="0" w:space="0" w:color="auto"/>
        <w:bottom w:val="none" w:sz="0" w:space="0" w:color="auto"/>
        <w:right w:val="none" w:sz="0" w:space="0" w:color="auto"/>
      </w:divBdr>
    </w:div>
    <w:div w:id="1959099314">
      <w:bodyDiv w:val="1"/>
      <w:marLeft w:val="0"/>
      <w:marRight w:val="0"/>
      <w:marTop w:val="0"/>
      <w:marBottom w:val="0"/>
      <w:divBdr>
        <w:top w:val="none" w:sz="0" w:space="0" w:color="auto"/>
        <w:left w:val="none" w:sz="0" w:space="0" w:color="auto"/>
        <w:bottom w:val="none" w:sz="0" w:space="0" w:color="auto"/>
        <w:right w:val="none" w:sz="0" w:space="0" w:color="auto"/>
      </w:divBdr>
    </w:div>
    <w:div w:id="1959414759">
      <w:bodyDiv w:val="1"/>
      <w:marLeft w:val="0"/>
      <w:marRight w:val="0"/>
      <w:marTop w:val="0"/>
      <w:marBottom w:val="0"/>
      <w:divBdr>
        <w:top w:val="none" w:sz="0" w:space="0" w:color="auto"/>
        <w:left w:val="none" w:sz="0" w:space="0" w:color="auto"/>
        <w:bottom w:val="none" w:sz="0" w:space="0" w:color="auto"/>
        <w:right w:val="none" w:sz="0" w:space="0" w:color="auto"/>
      </w:divBdr>
    </w:div>
    <w:div w:id="1960336541">
      <w:bodyDiv w:val="1"/>
      <w:marLeft w:val="0"/>
      <w:marRight w:val="0"/>
      <w:marTop w:val="0"/>
      <w:marBottom w:val="0"/>
      <w:divBdr>
        <w:top w:val="none" w:sz="0" w:space="0" w:color="auto"/>
        <w:left w:val="none" w:sz="0" w:space="0" w:color="auto"/>
        <w:bottom w:val="none" w:sz="0" w:space="0" w:color="auto"/>
        <w:right w:val="none" w:sz="0" w:space="0" w:color="auto"/>
      </w:divBdr>
    </w:div>
    <w:div w:id="1961954845">
      <w:bodyDiv w:val="1"/>
      <w:marLeft w:val="0"/>
      <w:marRight w:val="0"/>
      <w:marTop w:val="0"/>
      <w:marBottom w:val="0"/>
      <w:divBdr>
        <w:top w:val="none" w:sz="0" w:space="0" w:color="auto"/>
        <w:left w:val="none" w:sz="0" w:space="0" w:color="auto"/>
        <w:bottom w:val="none" w:sz="0" w:space="0" w:color="auto"/>
        <w:right w:val="none" w:sz="0" w:space="0" w:color="auto"/>
      </w:divBdr>
    </w:div>
    <w:div w:id="1962297520">
      <w:bodyDiv w:val="1"/>
      <w:marLeft w:val="0"/>
      <w:marRight w:val="0"/>
      <w:marTop w:val="0"/>
      <w:marBottom w:val="0"/>
      <w:divBdr>
        <w:top w:val="none" w:sz="0" w:space="0" w:color="auto"/>
        <w:left w:val="none" w:sz="0" w:space="0" w:color="auto"/>
        <w:bottom w:val="none" w:sz="0" w:space="0" w:color="auto"/>
        <w:right w:val="none" w:sz="0" w:space="0" w:color="auto"/>
      </w:divBdr>
    </w:div>
    <w:div w:id="1963341506">
      <w:bodyDiv w:val="1"/>
      <w:marLeft w:val="0"/>
      <w:marRight w:val="0"/>
      <w:marTop w:val="0"/>
      <w:marBottom w:val="0"/>
      <w:divBdr>
        <w:top w:val="none" w:sz="0" w:space="0" w:color="auto"/>
        <w:left w:val="none" w:sz="0" w:space="0" w:color="auto"/>
        <w:bottom w:val="none" w:sz="0" w:space="0" w:color="auto"/>
        <w:right w:val="none" w:sz="0" w:space="0" w:color="auto"/>
      </w:divBdr>
    </w:div>
    <w:div w:id="1965963605">
      <w:bodyDiv w:val="1"/>
      <w:marLeft w:val="0"/>
      <w:marRight w:val="0"/>
      <w:marTop w:val="0"/>
      <w:marBottom w:val="0"/>
      <w:divBdr>
        <w:top w:val="none" w:sz="0" w:space="0" w:color="auto"/>
        <w:left w:val="none" w:sz="0" w:space="0" w:color="auto"/>
        <w:bottom w:val="none" w:sz="0" w:space="0" w:color="auto"/>
        <w:right w:val="none" w:sz="0" w:space="0" w:color="auto"/>
      </w:divBdr>
    </w:div>
    <w:div w:id="1968119335">
      <w:bodyDiv w:val="1"/>
      <w:marLeft w:val="0"/>
      <w:marRight w:val="0"/>
      <w:marTop w:val="0"/>
      <w:marBottom w:val="0"/>
      <w:divBdr>
        <w:top w:val="none" w:sz="0" w:space="0" w:color="auto"/>
        <w:left w:val="none" w:sz="0" w:space="0" w:color="auto"/>
        <w:bottom w:val="none" w:sz="0" w:space="0" w:color="auto"/>
        <w:right w:val="none" w:sz="0" w:space="0" w:color="auto"/>
      </w:divBdr>
    </w:div>
    <w:div w:id="1968583255">
      <w:bodyDiv w:val="1"/>
      <w:marLeft w:val="0"/>
      <w:marRight w:val="0"/>
      <w:marTop w:val="0"/>
      <w:marBottom w:val="0"/>
      <w:divBdr>
        <w:top w:val="none" w:sz="0" w:space="0" w:color="auto"/>
        <w:left w:val="none" w:sz="0" w:space="0" w:color="auto"/>
        <w:bottom w:val="none" w:sz="0" w:space="0" w:color="auto"/>
        <w:right w:val="none" w:sz="0" w:space="0" w:color="auto"/>
      </w:divBdr>
    </w:div>
    <w:div w:id="1969582677">
      <w:bodyDiv w:val="1"/>
      <w:marLeft w:val="0"/>
      <w:marRight w:val="0"/>
      <w:marTop w:val="0"/>
      <w:marBottom w:val="0"/>
      <w:divBdr>
        <w:top w:val="none" w:sz="0" w:space="0" w:color="auto"/>
        <w:left w:val="none" w:sz="0" w:space="0" w:color="auto"/>
        <w:bottom w:val="none" w:sz="0" w:space="0" w:color="auto"/>
        <w:right w:val="none" w:sz="0" w:space="0" w:color="auto"/>
      </w:divBdr>
    </w:div>
    <w:div w:id="1971283625">
      <w:bodyDiv w:val="1"/>
      <w:marLeft w:val="0"/>
      <w:marRight w:val="0"/>
      <w:marTop w:val="0"/>
      <w:marBottom w:val="0"/>
      <w:divBdr>
        <w:top w:val="none" w:sz="0" w:space="0" w:color="auto"/>
        <w:left w:val="none" w:sz="0" w:space="0" w:color="auto"/>
        <w:bottom w:val="none" w:sz="0" w:space="0" w:color="auto"/>
        <w:right w:val="none" w:sz="0" w:space="0" w:color="auto"/>
      </w:divBdr>
    </w:div>
    <w:div w:id="1971549202">
      <w:bodyDiv w:val="1"/>
      <w:marLeft w:val="0"/>
      <w:marRight w:val="0"/>
      <w:marTop w:val="0"/>
      <w:marBottom w:val="0"/>
      <w:divBdr>
        <w:top w:val="none" w:sz="0" w:space="0" w:color="auto"/>
        <w:left w:val="none" w:sz="0" w:space="0" w:color="auto"/>
        <w:bottom w:val="none" w:sz="0" w:space="0" w:color="auto"/>
        <w:right w:val="none" w:sz="0" w:space="0" w:color="auto"/>
      </w:divBdr>
    </w:div>
    <w:div w:id="1973292993">
      <w:bodyDiv w:val="1"/>
      <w:marLeft w:val="0"/>
      <w:marRight w:val="0"/>
      <w:marTop w:val="0"/>
      <w:marBottom w:val="0"/>
      <w:divBdr>
        <w:top w:val="none" w:sz="0" w:space="0" w:color="auto"/>
        <w:left w:val="none" w:sz="0" w:space="0" w:color="auto"/>
        <w:bottom w:val="none" w:sz="0" w:space="0" w:color="auto"/>
        <w:right w:val="none" w:sz="0" w:space="0" w:color="auto"/>
      </w:divBdr>
    </w:div>
    <w:div w:id="1973828893">
      <w:bodyDiv w:val="1"/>
      <w:marLeft w:val="0"/>
      <w:marRight w:val="0"/>
      <w:marTop w:val="0"/>
      <w:marBottom w:val="0"/>
      <w:divBdr>
        <w:top w:val="none" w:sz="0" w:space="0" w:color="auto"/>
        <w:left w:val="none" w:sz="0" w:space="0" w:color="auto"/>
        <w:bottom w:val="none" w:sz="0" w:space="0" w:color="auto"/>
        <w:right w:val="none" w:sz="0" w:space="0" w:color="auto"/>
      </w:divBdr>
    </w:div>
    <w:div w:id="1974561483">
      <w:bodyDiv w:val="1"/>
      <w:marLeft w:val="0"/>
      <w:marRight w:val="0"/>
      <w:marTop w:val="0"/>
      <w:marBottom w:val="0"/>
      <w:divBdr>
        <w:top w:val="none" w:sz="0" w:space="0" w:color="auto"/>
        <w:left w:val="none" w:sz="0" w:space="0" w:color="auto"/>
        <w:bottom w:val="none" w:sz="0" w:space="0" w:color="auto"/>
        <w:right w:val="none" w:sz="0" w:space="0" w:color="auto"/>
      </w:divBdr>
    </w:div>
    <w:div w:id="1975981749">
      <w:bodyDiv w:val="1"/>
      <w:marLeft w:val="0"/>
      <w:marRight w:val="0"/>
      <w:marTop w:val="0"/>
      <w:marBottom w:val="0"/>
      <w:divBdr>
        <w:top w:val="none" w:sz="0" w:space="0" w:color="auto"/>
        <w:left w:val="none" w:sz="0" w:space="0" w:color="auto"/>
        <w:bottom w:val="none" w:sz="0" w:space="0" w:color="auto"/>
        <w:right w:val="none" w:sz="0" w:space="0" w:color="auto"/>
      </w:divBdr>
      <w:divsChild>
        <w:div w:id="1681933917">
          <w:marLeft w:val="547"/>
          <w:marRight w:val="0"/>
          <w:marTop w:val="106"/>
          <w:marBottom w:val="0"/>
          <w:divBdr>
            <w:top w:val="none" w:sz="0" w:space="0" w:color="auto"/>
            <w:left w:val="none" w:sz="0" w:space="0" w:color="auto"/>
            <w:bottom w:val="none" w:sz="0" w:space="0" w:color="auto"/>
            <w:right w:val="none" w:sz="0" w:space="0" w:color="auto"/>
          </w:divBdr>
        </w:div>
      </w:divsChild>
    </w:div>
    <w:div w:id="1977638206">
      <w:bodyDiv w:val="1"/>
      <w:marLeft w:val="0"/>
      <w:marRight w:val="0"/>
      <w:marTop w:val="0"/>
      <w:marBottom w:val="0"/>
      <w:divBdr>
        <w:top w:val="none" w:sz="0" w:space="0" w:color="auto"/>
        <w:left w:val="none" w:sz="0" w:space="0" w:color="auto"/>
        <w:bottom w:val="none" w:sz="0" w:space="0" w:color="auto"/>
        <w:right w:val="none" w:sz="0" w:space="0" w:color="auto"/>
      </w:divBdr>
    </w:div>
    <w:div w:id="1979216948">
      <w:bodyDiv w:val="1"/>
      <w:marLeft w:val="0"/>
      <w:marRight w:val="0"/>
      <w:marTop w:val="0"/>
      <w:marBottom w:val="0"/>
      <w:divBdr>
        <w:top w:val="none" w:sz="0" w:space="0" w:color="auto"/>
        <w:left w:val="none" w:sz="0" w:space="0" w:color="auto"/>
        <w:bottom w:val="none" w:sz="0" w:space="0" w:color="auto"/>
        <w:right w:val="none" w:sz="0" w:space="0" w:color="auto"/>
      </w:divBdr>
    </w:div>
    <w:div w:id="1980456364">
      <w:bodyDiv w:val="1"/>
      <w:marLeft w:val="0"/>
      <w:marRight w:val="0"/>
      <w:marTop w:val="0"/>
      <w:marBottom w:val="0"/>
      <w:divBdr>
        <w:top w:val="none" w:sz="0" w:space="0" w:color="auto"/>
        <w:left w:val="none" w:sz="0" w:space="0" w:color="auto"/>
        <w:bottom w:val="none" w:sz="0" w:space="0" w:color="auto"/>
        <w:right w:val="none" w:sz="0" w:space="0" w:color="auto"/>
      </w:divBdr>
    </w:div>
    <w:div w:id="1980963555">
      <w:bodyDiv w:val="1"/>
      <w:marLeft w:val="0"/>
      <w:marRight w:val="0"/>
      <w:marTop w:val="0"/>
      <w:marBottom w:val="0"/>
      <w:divBdr>
        <w:top w:val="none" w:sz="0" w:space="0" w:color="auto"/>
        <w:left w:val="none" w:sz="0" w:space="0" w:color="auto"/>
        <w:bottom w:val="none" w:sz="0" w:space="0" w:color="auto"/>
        <w:right w:val="none" w:sz="0" w:space="0" w:color="auto"/>
      </w:divBdr>
    </w:div>
    <w:div w:id="1981032589">
      <w:bodyDiv w:val="1"/>
      <w:marLeft w:val="0"/>
      <w:marRight w:val="0"/>
      <w:marTop w:val="0"/>
      <w:marBottom w:val="0"/>
      <w:divBdr>
        <w:top w:val="none" w:sz="0" w:space="0" w:color="auto"/>
        <w:left w:val="none" w:sz="0" w:space="0" w:color="auto"/>
        <w:bottom w:val="none" w:sz="0" w:space="0" w:color="auto"/>
        <w:right w:val="none" w:sz="0" w:space="0" w:color="auto"/>
      </w:divBdr>
      <w:divsChild>
        <w:div w:id="874269893">
          <w:marLeft w:val="547"/>
          <w:marRight w:val="0"/>
          <w:marTop w:val="115"/>
          <w:marBottom w:val="0"/>
          <w:divBdr>
            <w:top w:val="none" w:sz="0" w:space="0" w:color="auto"/>
            <w:left w:val="none" w:sz="0" w:space="0" w:color="auto"/>
            <w:bottom w:val="none" w:sz="0" w:space="0" w:color="auto"/>
            <w:right w:val="none" w:sz="0" w:space="0" w:color="auto"/>
          </w:divBdr>
        </w:div>
      </w:divsChild>
    </w:div>
    <w:div w:id="1981570982">
      <w:bodyDiv w:val="1"/>
      <w:marLeft w:val="0"/>
      <w:marRight w:val="0"/>
      <w:marTop w:val="0"/>
      <w:marBottom w:val="0"/>
      <w:divBdr>
        <w:top w:val="none" w:sz="0" w:space="0" w:color="auto"/>
        <w:left w:val="none" w:sz="0" w:space="0" w:color="auto"/>
        <w:bottom w:val="none" w:sz="0" w:space="0" w:color="auto"/>
        <w:right w:val="none" w:sz="0" w:space="0" w:color="auto"/>
      </w:divBdr>
    </w:div>
    <w:div w:id="1981885066">
      <w:bodyDiv w:val="1"/>
      <w:marLeft w:val="0"/>
      <w:marRight w:val="0"/>
      <w:marTop w:val="0"/>
      <w:marBottom w:val="0"/>
      <w:divBdr>
        <w:top w:val="none" w:sz="0" w:space="0" w:color="auto"/>
        <w:left w:val="none" w:sz="0" w:space="0" w:color="auto"/>
        <w:bottom w:val="none" w:sz="0" w:space="0" w:color="auto"/>
        <w:right w:val="none" w:sz="0" w:space="0" w:color="auto"/>
      </w:divBdr>
    </w:div>
    <w:div w:id="1982810511">
      <w:bodyDiv w:val="1"/>
      <w:marLeft w:val="0"/>
      <w:marRight w:val="0"/>
      <w:marTop w:val="0"/>
      <w:marBottom w:val="0"/>
      <w:divBdr>
        <w:top w:val="none" w:sz="0" w:space="0" w:color="auto"/>
        <w:left w:val="none" w:sz="0" w:space="0" w:color="auto"/>
        <w:bottom w:val="none" w:sz="0" w:space="0" w:color="auto"/>
        <w:right w:val="none" w:sz="0" w:space="0" w:color="auto"/>
      </w:divBdr>
    </w:div>
    <w:div w:id="1987204706">
      <w:bodyDiv w:val="1"/>
      <w:marLeft w:val="0"/>
      <w:marRight w:val="0"/>
      <w:marTop w:val="0"/>
      <w:marBottom w:val="0"/>
      <w:divBdr>
        <w:top w:val="none" w:sz="0" w:space="0" w:color="auto"/>
        <w:left w:val="none" w:sz="0" w:space="0" w:color="auto"/>
        <w:bottom w:val="none" w:sz="0" w:space="0" w:color="auto"/>
        <w:right w:val="none" w:sz="0" w:space="0" w:color="auto"/>
      </w:divBdr>
    </w:div>
    <w:div w:id="1987513374">
      <w:bodyDiv w:val="1"/>
      <w:marLeft w:val="0"/>
      <w:marRight w:val="0"/>
      <w:marTop w:val="0"/>
      <w:marBottom w:val="0"/>
      <w:divBdr>
        <w:top w:val="none" w:sz="0" w:space="0" w:color="auto"/>
        <w:left w:val="none" w:sz="0" w:space="0" w:color="auto"/>
        <w:bottom w:val="none" w:sz="0" w:space="0" w:color="auto"/>
        <w:right w:val="none" w:sz="0" w:space="0" w:color="auto"/>
      </w:divBdr>
      <w:divsChild>
        <w:div w:id="957178125">
          <w:marLeft w:val="60"/>
          <w:marRight w:val="0"/>
          <w:marTop w:val="15"/>
          <w:marBottom w:val="0"/>
          <w:divBdr>
            <w:top w:val="none" w:sz="0" w:space="0" w:color="auto"/>
            <w:left w:val="none" w:sz="0" w:space="0" w:color="auto"/>
            <w:bottom w:val="none" w:sz="0" w:space="0" w:color="auto"/>
            <w:right w:val="none" w:sz="0" w:space="0" w:color="auto"/>
          </w:divBdr>
        </w:div>
      </w:divsChild>
    </w:div>
    <w:div w:id="1988238129">
      <w:bodyDiv w:val="1"/>
      <w:marLeft w:val="0"/>
      <w:marRight w:val="0"/>
      <w:marTop w:val="0"/>
      <w:marBottom w:val="0"/>
      <w:divBdr>
        <w:top w:val="none" w:sz="0" w:space="0" w:color="auto"/>
        <w:left w:val="none" w:sz="0" w:space="0" w:color="auto"/>
        <w:bottom w:val="none" w:sz="0" w:space="0" w:color="auto"/>
        <w:right w:val="none" w:sz="0" w:space="0" w:color="auto"/>
      </w:divBdr>
    </w:div>
    <w:div w:id="1988362973">
      <w:bodyDiv w:val="1"/>
      <w:marLeft w:val="0"/>
      <w:marRight w:val="0"/>
      <w:marTop w:val="0"/>
      <w:marBottom w:val="0"/>
      <w:divBdr>
        <w:top w:val="none" w:sz="0" w:space="0" w:color="auto"/>
        <w:left w:val="none" w:sz="0" w:space="0" w:color="auto"/>
        <w:bottom w:val="none" w:sz="0" w:space="0" w:color="auto"/>
        <w:right w:val="none" w:sz="0" w:space="0" w:color="auto"/>
      </w:divBdr>
    </w:div>
    <w:div w:id="1990984825">
      <w:bodyDiv w:val="1"/>
      <w:marLeft w:val="0"/>
      <w:marRight w:val="0"/>
      <w:marTop w:val="0"/>
      <w:marBottom w:val="0"/>
      <w:divBdr>
        <w:top w:val="none" w:sz="0" w:space="0" w:color="auto"/>
        <w:left w:val="none" w:sz="0" w:space="0" w:color="auto"/>
        <w:bottom w:val="none" w:sz="0" w:space="0" w:color="auto"/>
        <w:right w:val="none" w:sz="0" w:space="0" w:color="auto"/>
      </w:divBdr>
    </w:div>
    <w:div w:id="1992171921">
      <w:bodyDiv w:val="1"/>
      <w:marLeft w:val="0"/>
      <w:marRight w:val="0"/>
      <w:marTop w:val="0"/>
      <w:marBottom w:val="0"/>
      <w:divBdr>
        <w:top w:val="none" w:sz="0" w:space="0" w:color="auto"/>
        <w:left w:val="none" w:sz="0" w:space="0" w:color="auto"/>
        <w:bottom w:val="none" w:sz="0" w:space="0" w:color="auto"/>
        <w:right w:val="none" w:sz="0" w:space="0" w:color="auto"/>
      </w:divBdr>
    </w:div>
    <w:div w:id="1993095656">
      <w:bodyDiv w:val="1"/>
      <w:marLeft w:val="0"/>
      <w:marRight w:val="0"/>
      <w:marTop w:val="0"/>
      <w:marBottom w:val="0"/>
      <w:divBdr>
        <w:top w:val="none" w:sz="0" w:space="0" w:color="auto"/>
        <w:left w:val="none" w:sz="0" w:space="0" w:color="auto"/>
        <w:bottom w:val="none" w:sz="0" w:space="0" w:color="auto"/>
        <w:right w:val="none" w:sz="0" w:space="0" w:color="auto"/>
      </w:divBdr>
    </w:div>
    <w:div w:id="1995329911">
      <w:bodyDiv w:val="1"/>
      <w:marLeft w:val="0"/>
      <w:marRight w:val="0"/>
      <w:marTop w:val="0"/>
      <w:marBottom w:val="0"/>
      <w:divBdr>
        <w:top w:val="none" w:sz="0" w:space="0" w:color="auto"/>
        <w:left w:val="none" w:sz="0" w:space="0" w:color="auto"/>
        <w:bottom w:val="none" w:sz="0" w:space="0" w:color="auto"/>
        <w:right w:val="none" w:sz="0" w:space="0" w:color="auto"/>
      </w:divBdr>
    </w:div>
    <w:div w:id="1996062676">
      <w:bodyDiv w:val="1"/>
      <w:marLeft w:val="0"/>
      <w:marRight w:val="0"/>
      <w:marTop w:val="0"/>
      <w:marBottom w:val="0"/>
      <w:divBdr>
        <w:top w:val="none" w:sz="0" w:space="0" w:color="auto"/>
        <w:left w:val="none" w:sz="0" w:space="0" w:color="auto"/>
        <w:bottom w:val="none" w:sz="0" w:space="0" w:color="auto"/>
        <w:right w:val="none" w:sz="0" w:space="0" w:color="auto"/>
      </w:divBdr>
    </w:div>
    <w:div w:id="1999183758">
      <w:bodyDiv w:val="1"/>
      <w:marLeft w:val="0"/>
      <w:marRight w:val="0"/>
      <w:marTop w:val="0"/>
      <w:marBottom w:val="0"/>
      <w:divBdr>
        <w:top w:val="none" w:sz="0" w:space="0" w:color="auto"/>
        <w:left w:val="none" w:sz="0" w:space="0" w:color="auto"/>
        <w:bottom w:val="none" w:sz="0" w:space="0" w:color="auto"/>
        <w:right w:val="none" w:sz="0" w:space="0" w:color="auto"/>
      </w:divBdr>
    </w:div>
    <w:div w:id="1999268667">
      <w:bodyDiv w:val="1"/>
      <w:marLeft w:val="0"/>
      <w:marRight w:val="0"/>
      <w:marTop w:val="0"/>
      <w:marBottom w:val="0"/>
      <w:divBdr>
        <w:top w:val="none" w:sz="0" w:space="0" w:color="auto"/>
        <w:left w:val="none" w:sz="0" w:space="0" w:color="auto"/>
        <w:bottom w:val="none" w:sz="0" w:space="0" w:color="auto"/>
        <w:right w:val="none" w:sz="0" w:space="0" w:color="auto"/>
      </w:divBdr>
    </w:div>
    <w:div w:id="2002078000">
      <w:bodyDiv w:val="1"/>
      <w:marLeft w:val="0"/>
      <w:marRight w:val="0"/>
      <w:marTop w:val="0"/>
      <w:marBottom w:val="0"/>
      <w:divBdr>
        <w:top w:val="none" w:sz="0" w:space="0" w:color="auto"/>
        <w:left w:val="none" w:sz="0" w:space="0" w:color="auto"/>
        <w:bottom w:val="none" w:sz="0" w:space="0" w:color="auto"/>
        <w:right w:val="none" w:sz="0" w:space="0" w:color="auto"/>
      </w:divBdr>
    </w:div>
    <w:div w:id="2003046827">
      <w:bodyDiv w:val="1"/>
      <w:marLeft w:val="0"/>
      <w:marRight w:val="0"/>
      <w:marTop w:val="0"/>
      <w:marBottom w:val="0"/>
      <w:divBdr>
        <w:top w:val="none" w:sz="0" w:space="0" w:color="auto"/>
        <w:left w:val="none" w:sz="0" w:space="0" w:color="auto"/>
        <w:bottom w:val="none" w:sz="0" w:space="0" w:color="auto"/>
        <w:right w:val="none" w:sz="0" w:space="0" w:color="auto"/>
      </w:divBdr>
    </w:div>
    <w:div w:id="2003194817">
      <w:bodyDiv w:val="1"/>
      <w:marLeft w:val="0"/>
      <w:marRight w:val="0"/>
      <w:marTop w:val="0"/>
      <w:marBottom w:val="0"/>
      <w:divBdr>
        <w:top w:val="none" w:sz="0" w:space="0" w:color="auto"/>
        <w:left w:val="none" w:sz="0" w:space="0" w:color="auto"/>
        <w:bottom w:val="none" w:sz="0" w:space="0" w:color="auto"/>
        <w:right w:val="none" w:sz="0" w:space="0" w:color="auto"/>
      </w:divBdr>
    </w:div>
    <w:div w:id="2003392382">
      <w:bodyDiv w:val="1"/>
      <w:marLeft w:val="0"/>
      <w:marRight w:val="0"/>
      <w:marTop w:val="0"/>
      <w:marBottom w:val="0"/>
      <w:divBdr>
        <w:top w:val="none" w:sz="0" w:space="0" w:color="auto"/>
        <w:left w:val="none" w:sz="0" w:space="0" w:color="auto"/>
        <w:bottom w:val="none" w:sz="0" w:space="0" w:color="auto"/>
        <w:right w:val="none" w:sz="0" w:space="0" w:color="auto"/>
      </w:divBdr>
    </w:div>
    <w:div w:id="2004746584">
      <w:bodyDiv w:val="1"/>
      <w:marLeft w:val="0"/>
      <w:marRight w:val="0"/>
      <w:marTop w:val="0"/>
      <w:marBottom w:val="0"/>
      <w:divBdr>
        <w:top w:val="none" w:sz="0" w:space="0" w:color="auto"/>
        <w:left w:val="none" w:sz="0" w:space="0" w:color="auto"/>
        <w:bottom w:val="none" w:sz="0" w:space="0" w:color="auto"/>
        <w:right w:val="none" w:sz="0" w:space="0" w:color="auto"/>
      </w:divBdr>
    </w:div>
    <w:div w:id="2007900017">
      <w:bodyDiv w:val="1"/>
      <w:marLeft w:val="0"/>
      <w:marRight w:val="0"/>
      <w:marTop w:val="0"/>
      <w:marBottom w:val="0"/>
      <w:divBdr>
        <w:top w:val="none" w:sz="0" w:space="0" w:color="auto"/>
        <w:left w:val="none" w:sz="0" w:space="0" w:color="auto"/>
        <w:bottom w:val="none" w:sz="0" w:space="0" w:color="auto"/>
        <w:right w:val="none" w:sz="0" w:space="0" w:color="auto"/>
      </w:divBdr>
    </w:div>
    <w:div w:id="2010134261">
      <w:bodyDiv w:val="1"/>
      <w:marLeft w:val="0"/>
      <w:marRight w:val="0"/>
      <w:marTop w:val="0"/>
      <w:marBottom w:val="0"/>
      <w:divBdr>
        <w:top w:val="none" w:sz="0" w:space="0" w:color="auto"/>
        <w:left w:val="none" w:sz="0" w:space="0" w:color="auto"/>
        <w:bottom w:val="none" w:sz="0" w:space="0" w:color="auto"/>
        <w:right w:val="none" w:sz="0" w:space="0" w:color="auto"/>
      </w:divBdr>
    </w:div>
    <w:div w:id="2010671774">
      <w:bodyDiv w:val="1"/>
      <w:marLeft w:val="0"/>
      <w:marRight w:val="0"/>
      <w:marTop w:val="0"/>
      <w:marBottom w:val="0"/>
      <w:divBdr>
        <w:top w:val="none" w:sz="0" w:space="0" w:color="auto"/>
        <w:left w:val="none" w:sz="0" w:space="0" w:color="auto"/>
        <w:bottom w:val="none" w:sz="0" w:space="0" w:color="auto"/>
        <w:right w:val="none" w:sz="0" w:space="0" w:color="auto"/>
      </w:divBdr>
    </w:div>
    <w:div w:id="2012172539">
      <w:bodyDiv w:val="1"/>
      <w:marLeft w:val="0"/>
      <w:marRight w:val="0"/>
      <w:marTop w:val="0"/>
      <w:marBottom w:val="0"/>
      <w:divBdr>
        <w:top w:val="none" w:sz="0" w:space="0" w:color="auto"/>
        <w:left w:val="none" w:sz="0" w:space="0" w:color="auto"/>
        <w:bottom w:val="none" w:sz="0" w:space="0" w:color="auto"/>
        <w:right w:val="none" w:sz="0" w:space="0" w:color="auto"/>
      </w:divBdr>
      <w:divsChild>
        <w:div w:id="1800489917">
          <w:marLeft w:val="0"/>
          <w:marRight w:val="0"/>
          <w:marTop w:val="0"/>
          <w:marBottom w:val="0"/>
          <w:divBdr>
            <w:top w:val="none" w:sz="0" w:space="0" w:color="auto"/>
            <w:left w:val="none" w:sz="0" w:space="0" w:color="auto"/>
            <w:bottom w:val="none" w:sz="0" w:space="0" w:color="auto"/>
            <w:right w:val="none" w:sz="0" w:space="0" w:color="auto"/>
          </w:divBdr>
        </w:div>
      </w:divsChild>
    </w:div>
    <w:div w:id="2014987403">
      <w:bodyDiv w:val="1"/>
      <w:marLeft w:val="0"/>
      <w:marRight w:val="0"/>
      <w:marTop w:val="0"/>
      <w:marBottom w:val="0"/>
      <w:divBdr>
        <w:top w:val="none" w:sz="0" w:space="0" w:color="auto"/>
        <w:left w:val="none" w:sz="0" w:space="0" w:color="auto"/>
        <w:bottom w:val="none" w:sz="0" w:space="0" w:color="auto"/>
        <w:right w:val="none" w:sz="0" w:space="0" w:color="auto"/>
      </w:divBdr>
    </w:div>
    <w:div w:id="2016955806">
      <w:bodyDiv w:val="1"/>
      <w:marLeft w:val="0"/>
      <w:marRight w:val="0"/>
      <w:marTop w:val="0"/>
      <w:marBottom w:val="0"/>
      <w:divBdr>
        <w:top w:val="none" w:sz="0" w:space="0" w:color="auto"/>
        <w:left w:val="none" w:sz="0" w:space="0" w:color="auto"/>
        <w:bottom w:val="none" w:sz="0" w:space="0" w:color="auto"/>
        <w:right w:val="none" w:sz="0" w:space="0" w:color="auto"/>
      </w:divBdr>
    </w:div>
    <w:div w:id="2017658085">
      <w:bodyDiv w:val="1"/>
      <w:marLeft w:val="0"/>
      <w:marRight w:val="0"/>
      <w:marTop w:val="0"/>
      <w:marBottom w:val="0"/>
      <w:divBdr>
        <w:top w:val="none" w:sz="0" w:space="0" w:color="auto"/>
        <w:left w:val="none" w:sz="0" w:space="0" w:color="auto"/>
        <w:bottom w:val="none" w:sz="0" w:space="0" w:color="auto"/>
        <w:right w:val="none" w:sz="0" w:space="0" w:color="auto"/>
      </w:divBdr>
    </w:div>
    <w:div w:id="2018968815">
      <w:bodyDiv w:val="1"/>
      <w:marLeft w:val="0"/>
      <w:marRight w:val="0"/>
      <w:marTop w:val="0"/>
      <w:marBottom w:val="0"/>
      <w:divBdr>
        <w:top w:val="none" w:sz="0" w:space="0" w:color="auto"/>
        <w:left w:val="none" w:sz="0" w:space="0" w:color="auto"/>
        <w:bottom w:val="none" w:sz="0" w:space="0" w:color="auto"/>
        <w:right w:val="none" w:sz="0" w:space="0" w:color="auto"/>
      </w:divBdr>
    </w:div>
    <w:div w:id="2021270548">
      <w:bodyDiv w:val="1"/>
      <w:marLeft w:val="0"/>
      <w:marRight w:val="0"/>
      <w:marTop w:val="0"/>
      <w:marBottom w:val="0"/>
      <w:divBdr>
        <w:top w:val="none" w:sz="0" w:space="0" w:color="auto"/>
        <w:left w:val="none" w:sz="0" w:space="0" w:color="auto"/>
        <w:bottom w:val="none" w:sz="0" w:space="0" w:color="auto"/>
        <w:right w:val="none" w:sz="0" w:space="0" w:color="auto"/>
      </w:divBdr>
    </w:div>
    <w:div w:id="2021734734">
      <w:bodyDiv w:val="1"/>
      <w:marLeft w:val="0"/>
      <w:marRight w:val="0"/>
      <w:marTop w:val="0"/>
      <w:marBottom w:val="0"/>
      <w:divBdr>
        <w:top w:val="none" w:sz="0" w:space="0" w:color="auto"/>
        <w:left w:val="none" w:sz="0" w:space="0" w:color="auto"/>
        <w:bottom w:val="none" w:sz="0" w:space="0" w:color="auto"/>
        <w:right w:val="none" w:sz="0" w:space="0" w:color="auto"/>
      </w:divBdr>
    </w:div>
    <w:div w:id="2024548132">
      <w:bodyDiv w:val="1"/>
      <w:marLeft w:val="0"/>
      <w:marRight w:val="0"/>
      <w:marTop w:val="0"/>
      <w:marBottom w:val="0"/>
      <w:divBdr>
        <w:top w:val="none" w:sz="0" w:space="0" w:color="auto"/>
        <w:left w:val="none" w:sz="0" w:space="0" w:color="auto"/>
        <w:bottom w:val="none" w:sz="0" w:space="0" w:color="auto"/>
        <w:right w:val="none" w:sz="0" w:space="0" w:color="auto"/>
      </w:divBdr>
    </w:div>
    <w:div w:id="2030830979">
      <w:bodyDiv w:val="1"/>
      <w:marLeft w:val="0"/>
      <w:marRight w:val="0"/>
      <w:marTop w:val="0"/>
      <w:marBottom w:val="0"/>
      <w:divBdr>
        <w:top w:val="none" w:sz="0" w:space="0" w:color="auto"/>
        <w:left w:val="none" w:sz="0" w:space="0" w:color="auto"/>
        <w:bottom w:val="none" w:sz="0" w:space="0" w:color="auto"/>
        <w:right w:val="none" w:sz="0" w:space="0" w:color="auto"/>
      </w:divBdr>
    </w:div>
    <w:div w:id="2032339020">
      <w:bodyDiv w:val="1"/>
      <w:marLeft w:val="0"/>
      <w:marRight w:val="0"/>
      <w:marTop w:val="0"/>
      <w:marBottom w:val="0"/>
      <w:divBdr>
        <w:top w:val="none" w:sz="0" w:space="0" w:color="auto"/>
        <w:left w:val="none" w:sz="0" w:space="0" w:color="auto"/>
        <w:bottom w:val="none" w:sz="0" w:space="0" w:color="auto"/>
        <w:right w:val="none" w:sz="0" w:space="0" w:color="auto"/>
      </w:divBdr>
    </w:div>
    <w:div w:id="2033609122">
      <w:bodyDiv w:val="1"/>
      <w:marLeft w:val="0"/>
      <w:marRight w:val="0"/>
      <w:marTop w:val="0"/>
      <w:marBottom w:val="0"/>
      <w:divBdr>
        <w:top w:val="none" w:sz="0" w:space="0" w:color="auto"/>
        <w:left w:val="none" w:sz="0" w:space="0" w:color="auto"/>
        <w:bottom w:val="none" w:sz="0" w:space="0" w:color="auto"/>
        <w:right w:val="none" w:sz="0" w:space="0" w:color="auto"/>
      </w:divBdr>
    </w:div>
    <w:div w:id="2033875252">
      <w:bodyDiv w:val="1"/>
      <w:marLeft w:val="0"/>
      <w:marRight w:val="0"/>
      <w:marTop w:val="0"/>
      <w:marBottom w:val="0"/>
      <w:divBdr>
        <w:top w:val="none" w:sz="0" w:space="0" w:color="auto"/>
        <w:left w:val="none" w:sz="0" w:space="0" w:color="auto"/>
        <w:bottom w:val="none" w:sz="0" w:space="0" w:color="auto"/>
        <w:right w:val="none" w:sz="0" w:space="0" w:color="auto"/>
      </w:divBdr>
    </w:div>
    <w:div w:id="2036299476">
      <w:bodyDiv w:val="1"/>
      <w:marLeft w:val="0"/>
      <w:marRight w:val="0"/>
      <w:marTop w:val="0"/>
      <w:marBottom w:val="0"/>
      <w:divBdr>
        <w:top w:val="none" w:sz="0" w:space="0" w:color="auto"/>
        <w:left w:val="none" w:sz="0" w:space="0" w:color="auto"/>
        <w:bottom w:val="none" w:sz="0" w:space="0" w:color="auto"/>
        <w:right w:val="none" w:sz="0" w:space="0" w:color="auto"/>
      </w:divBdr>
    </w:div>
    <w:div w:id="2037343453">
      <w:bodyDiv w:val="1"/>
      <w:marLeft w:val="0"/>
      <w:marRight w:val="0"/>
      <w:marTop w:val="0"/>
      <w:marBottom w:val="0"/>
      <w:divBdr>
        <w:top w:val="none" w:sz="0" w:space="0" w:color="auto"/>
        <w:left w:val="none" w:sz="0" w:space="0" w:color="auto"/>
        <w:bottom w:val="none" w:sz="0" w:space="0" w:color="auto"/>
        <w:right w:val="none" w:sz="0" w:space="0" w:color="auto"/>
      </w:divBdr>
    </w:div>
    <w:div w:id="2038312537">
      <w:bodyDiv w:val="1"/>
      <w:marLeft w:val="0"/>
      <w:marRight w:val="0"/>
      <w:marTop w:val="0"/>
      <w:marBottom w:val="0"/>
      <w:divBdr>
        <w:top w:val="none" w:sz="0" w:space="0" w:color="auto"/>
        <w:left w:val="none" w:sz="0" w:space="0" w:color="auto"/>
        <w:bottom w:val="none" w:sz="0" w:space="0" w:color="auto"/>
        <w:right w:val="none" w:sz="0" w:space="0" w:color="auto"/>
      </w:divBdr>
    </w:div>
    <w:div w:id="2038579742">
      <w:bodyDiv w:val="1"/>
      <w:marLeft w:val="0"/>
      <w:marRight w:val="0"/>
      <w:marTop w:val="0"/>
      <w:marBottom w:val="0"/>
      <w:divBdr>
        <w:top w:val="none" w:sz="0" w:space="0" w:color="auto"/>
        <w:left w:val="none" w:sz="0" w:space="0" w:color="auto"/>
        <w:bottom w:val="none" w:sz="0" w:space="0" w:color="auto"/>
        <w:right w:val="none" w:sz="0" w:space="0" w:color="auto"/>
      </w:divBdr>
      <w:divsChild>
        <w:div w:id="1699970624">
          <w:marLeft w:val="547"/>
          <w:marRight w:val="0"/>
          <w:marTop w:val="106"/>
          <w:marBottom w:val="0"/>
          <w:divBdr>
            <w:top w:val="none" w:sz="0" w:space="0" w:color="auto"/>
            <w:left w:val="none" w:sz="0" w:space="0" w:color="auto"/>
            <w:bottom w:val="none" w:sz="0" w:space="0" w:color="auto"/>
            <w:right w:val="none" w:sz="0" w:space="0" w:color="auto"/>
          </w:divBdr>
        </w:div>
      </w:divsChild>
    </w:div>
    <w:div w:id="2039810340">
      <w:bodyDiv w:val="1"/>
      <w:marLeft w:val="0"/>
      <w:marRight w:val="0"/>
      <w:marTop w:val="0"/>
      <w:marBottom w:val="0"/>
      <w:divBdr>
        <w:top w:val="none" w:sz="0" w:space="0" w:color="auto"/>
        <w:left w:val="none" w:sz="0" w:space="0" w:color="auto"/>
        <w:bottom w:val="none" w:sz="0" w:space="0" w:color="auto"/>
        <w:right w:val="none" w:sz="0" w:space="0" w:color="auto"/>
      </w:divBdr>
    </w:div>
    <w:div w:id="2040936260">
      <w:bodyDiv w:val="1"/>
      <w:marLeft w:val="0"/>
      <w:marRight w:val="0"/>
      <w:marTop w:val="0"/>
      <w:marBottom w:val="0"/>
      <w:divBdr>
        <w:top w:val="none" w:sz="0" w:space="0" w:color="auto"/>
        <w:left w:val="none" w:sz="0" w:space="0" w:color="auto"/>
        <w:bottom w:val="none" w:sz="0" w:space="0" w:color="auto"/>
        <w:right w:val="none" w:sz="0" w:space="0" w:color="auto"/>
      </w:divBdr>
    </w:div>
    <w:div w:id="2041197485">
      <w:bodyDiv w:val="1"/>
      <w:marLeft w:val="0"/>
      <w:marRight w:val="0"/>
      <w:marTop w:val="0"/>
      <w:marBottom w:val="0"/>
      <w:divBdr>
        <w:top w:val="none" w:sz="0" w:space="0" w:color="auto"/>
        <w:left w:val="none" w:sz="0" w:space="0" w:color="auto"/>
        <w:bottom w:val="none" w:sz="0" w:space="0" w:color="auto"/>
        <w:right w:val="none" w:sz="0" w:space="0" w:color="auto"/>
      </w:divBdr>
    </w:div>
    <w:div w:id="2042052201">
      <w:bodyDiv w:val="1"/>
      <w:marLeft w:val="0"/>
      <w:marRight w:val="0"/>
      <w:marTop w:val="0"/>
      <w:marBottom w:val="0"/>
      <w:divBdr>
        <w:top w:val="none" w:sz="0" w:space="0" w:color="auto"/>
        <w:left w:val="none" w:sz="0" w:space="0" w:color="auto"/>
        <w:bottom w:val="none" w:sz="0" w:space="0" w:color="auto"/>
        <w:right w:val="none" w:sz="0" w:space="0" w:color="auto"/>
      </w:divBdr>
    </w:div>
    <w:div w:id="2042588959">
      <w:bodyDiv w:val="1"/>
      <w:marLeft w:val="0"/>
      <w:marRight w:val="0"/>
      <w:marTop w:val="0"/>
      <w:marBottom w:val="0"/>
      <w:divBdr>
        <w:top w:val="none" w:sz="0" w:space="0" w:color="auto"/>
        <w:left w:val="none" w:sz="0" w:space="0" w:color="auto"/>
        <w:bottom w:val="none" w:sz="0" w:space="0" w:color="auto"/>
        <w:right w:val="none" w:sz="0" w:space="0" w:color="auto"/>
      </w:divBdr>
    </w:div>
    <w:div w:id="2045519988">
      <w:bodyDiv w:val="1"/>
      <w:marLeft w:val="0"/>
      <w:marRight w:val="0"/>
      <w:marTop w:val="0"/>
      <w:marBottom w:val="0"/>
      <w:divBdr>
        <w:top w:val="none" w:sz="0" w:space="0" w:color="auto"/>
        <w:left w:val="none" w:sz="0" w:space="0" w:color="auto"/>
        <w:bottom w:val="none" w:sz="0" w:space="0" w:color="auto"/>
        <w:right w:val="none" w:sz="0" w:space="0" w:color="auto"/>
      </w:divBdr>
    </w:div>
    <w:div w:id="2046250333">
      <w:bodyDiv w:val="1"/>
      <w:marLeft w:val="0"/>
      <w:marRight w:val="0"/>
      <w:marTop w:val="0"/>
      <w:marBottom w:val="0"/>
      <w:divBdr>
        <w:top w:val="none" w:sz="0" w:space="0" w:color="auto"/>
        <w:left w:val="none" w:sz="0" w:space="0" w:color="auto"/>
        <w:bottom w:val="none" w:sz="0" w:space="0" w:color="auto"/>
        <w:right w:val="none" w:sz="0" w:space="0" w:color="auto"/>
      </w:divBdr>
    </w:div>
    <w:div w:id="2046520044">
      <w:bodyDiv w:val="1"/>
      <w:marLeft w:val="0"/>
      <w:marRight w:val="0"/>
      <w:marTop w:val="0"/>
      <w:marBottom w:val="0"/>
      <w:divBdr>
        <w:top w:val="none" w:sz="0" w:space="0" w:color="auto"/>
        <w:left w:val="none" w:sz="0" w:space="0" w:color="auto"/>
        <w:bottom w:val="none" w:sz="0" w:space="0" w:color="auto"/>
        <w:right w:val="none" w:sz="0" w:space="0" w:color="auto"/>
      </w:divBdr>
    </w:div>
    <w:div w:id="2047214172">
      <w:bodyDiv w:val="1"/>
      <w:marLeft w:val="0"/>
      <w:marRight w:val="0"/>
      <w:marTop w:val="0"/>
      <w:marBottom w:val="0"/>
      <w:divBdr>
        <w:top w:val="none" w:sz="0" w:space="0" w:color="auto"/>
        <w:left w:val="none" w:sz="0" w:space="0" w:color="auto"/>
        <w:bottom w:val="none" w:sz="0" w:space="0" w:color="auto"/>
        <w:right w:val="none" w:sz="0" w:space="0" w:color="auto"/>
      </w:divBdr>
    </w:div>
    <w:div w:id="2048336795">
      <w:bodyDiv w:val="1"/>
      <w:marLeft w:val="0"/>
      <w:marRight w:val="0"/>
      <w:marTop w:val="0"/>
      <w:marBottom w:val="0"/>
      <w:divBdr>
        <w:top w:val="none" w:sz="0" w:space="0" w:color="auto"/>
        <w:left w:val="none" w:sz="0" w:space="0" w:color="auto"/>
        <w:bottom w:val="none" w:sz="0" w:space="0" w:color="auto"/>
        <w:right w:val="none" w:sz="0" w:space="0" w:color="auto"/>
      </w:divBdr>
    </w:div>
    <w:div w:id="2049866814">
      <w:bodyDiv w:val="1"/>
      <w:marLeft w:val="0"/>
      <w:marRight w:val="0"/>
      <w:marTop w:val="0"/>
      <w:marBottom w:val="0"/>
      <w:divBdr>
        <w:top w:val="none" w:sz="0" w:space="0" w:color="auto"/>
        <w:left w:val="none" w:sz="0" w:space="0" w:color="auto"/>
        <w:bottom w:val="none" w:sz="0" w:space="0" w:color="auto"/>
        <w:right w:val="none" w:sz="0" w:space="0" w:color="auto"/>
      </w:divBdr>
    </w:div>
    <w:div w:id="2050378241">
      <w:bodyDiv w:val="1"/>
      <w:marLeft w:val="0"/>
      <w:marRight w:val="0"/>
      <w:marTop w:val="0"/>
      <w:marBottom w:val="0"/>
      <w:divBdr>
        <w:top w:val="none" w:sz="0" w:space="0" w:color="auto"/>
        <w:left w:val="none" w:sz="0" w:space="0" w:color="auto"/>
        <w:bottom w:val="none" w:sz="0" w:space="0" w:color="auto"/>
        <w:right w:val="none" w:sz="0" w:space="0" w:color="auto"/>
      </w:divBdr>
    </w:div>
    <w:div w:id="2052070826">
      <w:bodyDiv w:val="1"/>
      <w:marLeft w:val="0"/>
      <w:marRight w:val="0"/>
      <w:marTop w:val="0"/>
      <w:marBottom w:val="0"/>
      <w:divBdr>
        <w:top w:val="none" w:sz="0" w:space="0" w:color="auto"/>
        <w:left w:val="none" w:sz="0" w:space="0" w:color="auto"/>
        <w:bottom w:val="none" w:sz="0" w:space="0" w:color="auto"/>
        <w:right w:val="none" w:sz="0" w:space="0" w:color="auto"/>
      </w:divBdr>
    </w:div>
    <w:div w:id="2052877293">
      <w:bodyDiv w:val="1"/>
      <w:marLeft w:val="0"/>
      <w:marRight w:val="0"/>
      <w:marTop w:val="0"/>
      <w:marBottom w:val="0"/>
      <w:divBdr>
        <w:top w:val="none" w:sz="0" w:space="0" w:color="auto"/>
        <w:left w:val="none" w:sz="0" w:space="0" w:color="auto"/>
        <w:bottom w:val="none" w:sz="0" w:space="0" w:color="auto"/>
        <w:right w:val="none" w:sz="0" w:space="0" w:color="auto"/>
      </w:divBdr>
    </w:div>
    <w:div w:id="2055227387">
      <w:bodyDiv w:val="1"/>
      <w:marLeft w:val="0"/>
      <w:marRight w:val="0"/>
      <w:marTop w:val="0"/>
      <w:marBottom w:val="0"/>
      <w:divBdr>
        <w:top w:val="none" w:sz="0" w:space="0" w:color="auto"/>
        <w:left w:val="none" w:sz="0" w:space="0" w:color="auto"/>
        <w:bottom w:val="none" w:sz="0" w:space="0" w:color="auto"/>
        <w:right w:val="none" w:sz="0" w:space="0" w:color="auto"/>
      </w:divBdr>
    </w:div>
    <w:div w:id="2055306232">
      <w:bodyDiv w:val="1"/>
      <w:marLeft w:val="0"/>
      <w:marRight w:val="0"/>
      <w:marTop w:val="0"/>
      <w:marBottom w:val="0"/>
      <w:divBdr>
        <w:top w:val="none" w:sz="0" w:space="0" w:color="auto"/>
        <w:left w:val="none" w:sz="0" w:space="0" w:color="auto"/>
        <w:bottom w:val="none" w:sz="0" w:space="0" w:color="auto"/>
        <w:right w:val="none" w:sz="0" w:space="0" w:color="auto"/>
      </w:divBdr>
    </w:div>
    <w:div w:id="2056544784">
      <w:bodyDiv w:val="1"/>
      <w:marLeft w:val="0"/>
      <w:marRight w:val="0"/>
      <w:marTop w:val="0"/>
      <w:marBottom w:val="0"/>
      <w:divBdr>
        <w:top w:val="none" w:sz="0" w:space="0" w:color="auto"/>
        <w:left w:val="none" w:sz="0" w:space="0" w:color="auto"/>
        <w:bottom w:val="none" w:sz="0" w:space="0" w:color="auto"/>
        <w:right w:val="none" w:sz="0" w:space="0" w:color="auto"/>
      </w:divBdr>
    </w:div>
    <w:div w:id="2057846523">
      <w:bodyDiv w:val="1"/>
      <w:marLeft w:val="0"/>
      <w:marRight w:val="0"/>
      <w:marTop w:val="0"/>
      <w:marBottom w:val="0"/>
      <w:divBdr>
        <w:top w:val="none" w:sz="0" w:space="0" w:color="auto"/>
        <w:left w:val="none" w:sz="0" w:space="0" w:color="auto"/>
        <w:bottom w:val="none" w:sz="0" w:space="0" w:color="auto"/>
        <w:right w:val="none" w:sz="0" w:space="0" w:color="auto"/>
      </w:divBdr>
    </w:div>
    <w:div w:id="2058316921">
      <w:bodyDiv w:val="1"/>
      <w:marLeft w:val="0"/>
      <w:marRight w:val="0"/>
      <w:marTop w:val="0"/>
      <w:marBottom w:val="0"/>
      <w:divBdr>
        <w:top w:val="none" w:sz="0" w:space="0" w:color="auto"/>
        <w:left w:val="none" w:sz="0" w:space="0" w:color="auto"/>
        <w:bottom w:val="none" w:sz="0" w:space="0" w:color="auto"/>
        <w:right w:val="none" w:sz="0" w:space="0" w:color="auto"/>
      </w:divBdr>
    </w:div>
    <w:div w:id="2061971691">
      <w:bodyDiv w:val="1"/>
      <w:marLeft w:val="0"/>
      <w:marRight w:val="0"/>
      <w:marTop w:val="0"/>
      <w:marBottom w:val="0"/>
      <w:divBdr>
        <w:top w:val="none" w:sz="0" w:space="0" w:color="auto"/>
        <w:left w:val="none" w:sz="0" w:space="0" w:color="auto"/>
        <w:bottom w:val="none" w:sz="0" w:space="0" w:color="auto"/>
        <w:right w:val="none" w:sz="0" w:space="0" w:color="auto"/>
      </w:divBdr>
    </w:div>
    <w:div w:id="2064015842">
      <w:bodyDiv w:val="1"/>
      <w:marLeft w:val="0"/>
      <w:marRight w:val="0"/>
      <w:marTop w:val="0"/>
      <w:marBottom w:val="0"/>
      <w:divBdr>
        <w:top w:val="none" w:sz="0" w:space="0" w:color="auto"/>
        <w:left w:val="none" w:sz="0" w:space="0" w:color="auto"/>
        <w:bottom w:val="none" w:sz="0" w:space="0" w:color="auto"/>
        <w:right w:val="none" w:sz="0" w:space="0" w:color="auto"/>
      </w:divBdr>
    </w:div>
    <w:div w:id="2064869863">
      <w:bodyDiv w:val="1"/>
      <w:marLeft w:val="0"/>
      <w:marRight w:val="0"/>
      <w:marTop w:val="0"/>
      <w:marBottom w:val="0"/>
      <w:divBdr>
        <w:top w:val="none" w:sz="0" w:space="0" w:color="auto"/>
        <w:left w:val="none" w:sz="0" w:space="0" w:color="auto"/>
        <w:bottom w:val="none" w:sz="0" w:space="0" w:color="auto"/>
        <w:right w:val="none" w:sz="0" w:space="0" w:color="auto"/>
      </w:divBdr>
    </w:div>
    <w:div w:id="2064979398">
      <w:bodyDiv w:val="1"/>
      <w:marLeft w:val="0"/>
      <w:marRight w:val="0"/>
      <w:marTop w:val="0"/>
      <w:marBottom w:val="0"/>
      <w:divBdr>
        <w:top w:val="none" w:sz="0" w:space="0" w:color="auto"/>
        <w:left w:val="none" w:sz="0" w:space="0" w:color="auto"/>
        <w:bottom w:val="none" w:sz="0" w:space="0" w:color="auto"/>
        <w:right w:val="none" w:sz="0" w:space="0" w:color="auto"/>
      </w:divBdr>
    </w:div>
    <w:div w:id="2065525021">
      <w:bodyDiv w:val="1"/>
      <w:marLeft w:val="0"/>
      <w:marRight w:val="0"/>
      <w:marTop w:val="0"/>
      <w:marBottom w:val="0"/>
      <w:divBdr>
        <w:top w:val="none" w:sz="0" w:space="0" w:color="auto"/>
        <w:left w:val="none" w:sz="0" w:space="0" w:color="auto"/>
        <w:bottom w:val="none" w:sz="0" w:space="0" w:color="auto"/>
        <w:right w:val="none" w:sz="0" w:space="0" w:color="auto"/>
      </w:divBdr>
    </w:div>
    <w:div w:id="2065567218">
      <w:bodyDiv w:val="1"/>
      <w:marLeft w:val="0"/>
      <w:marRight w:val="0"/>
      <w:marTop w:val="0"/>
      <w:marBottom w:val="0"/>
      <w:divBdr>
        <w:top w:val="none" w:sz="0" w:space="0" w:color="auto"/>
        <w:left w:val="none" w:sz="0" w:space="0" w:color="auto"/>
        <w:bottom w:val="none" w:sz="0" w:space="0" w:color="auto"/>
        <w:right w:val="none" w:sz="0" w:space="0" w:color="auto"/>
      </w:divBdr>
    </w:div>
    <w:div w:id="2066759432">
      <w:bodyDiv w:val="1"/>
      <w:marLeft w:val="0"/>
      <w:marRight w:val="0"/>
      <w:marTop w:val="0"/>
      <w:marBottom w:val="0"/>
      <w:divBdr>
        <w:top w:val="none" w:sz="0" w:space="0" w:color="auto"/>
        <w:left w:val="none" w:sz="0" w:space="0" w:color="auto"/>
        <w:bottom w:val="none" w:sz="0" w:space="0" w:color="auto"/>
        <w:right w:val="none" w:sz="0" w:space="0" w:color="auto"/>
      </w:divBdr>
    </w:div>
    <w:div w:id="2068794522">
      <w:bodyDiv w:val="1"/>
      <w:marLeft w:val="0"/>
      <w:marRight w:val="0"/>
      <w:marTop w:val="0"/>
      <w:marBottom w:val="0"/>
      <w:divBdr>
        <w:top w:val="none" w:sz="0" w:space="0" w:color="auto"/>
        <w:left w:val="none" w:sz="0" w:space="0" w:color="auto"/>
        <w:bottom w:val="none" w:sz="0" w:space="0" w:color="auto"/>
        <w:right w:val="none" w:sz="0" w:space="0" w:color="auto"/>
      </w:divBdr>
    </w:div>
    <w:div w:id="2068994911">
      <w:bodyDiv w:val="1"/>
      <w:marLeft w:val="0"/>
      <w:marRight w:val="0"/>
      <w:marTop w:val="0"/>
      <w:marBottom w:val="0"/>
      <w:divBdr>
        <w:top w:val="none" w:sz="0" w:space="0" w:color="auto"/>
        <w:left w:val="none" w:sz="0" w:space="0" w:color="auto"/>
        <w:bottom w:val="none" w:sz="0" w:space="0" w:color="auto"/>
        <w:right w:val="none" w:sz="0" w:space="0" w:color="auto"/>
      </w:divBdr>
    </w:div>
    <w:div w:id="2069068341">
      <w:bodyDiv w:val="1"/>
      <w:marLeft w:val="0"/>
      <w:marRight w:val="0"/>
      <w:marTop w:val="0"/>
      <w:marBottom w:val="0"/>
      <w:divBdr>
        <w:top w:val="none" w:sz="0" w:space="0" w:color="auto"/>
        <w:left w:val="none" w:sz="0" w:space="0" w:color="auto"/>
        <w:bottom w:val="none" w:sz="0" w:space="0" w:color="auto"/>
        <w:right w:val="none" w:sz="0" w:space="0" w:color="auto"/>
      </w:divBdr>
    </w:div>
    <w:div w:id="2072072877">
      <w:bodyDiv w:val="1"/>
      <w:marLeft w:val="0"/>
      <w:marRight w:val="0"/>
      <w:marTop w:val="0"/>
      <w:marBottom w:val="0"/>
      <w:divBdr>
        <w:top w:val="none" w:sz="0" w:space="0" w:color="auto"/>
        <w:left w:val="none" w:sz="0" w:space="0" w:color="auto"/>
        <w:bottom w:val="none" w:sz="0" w:space="0" w:color="auto"/>
        <w:right w:val="none" w:sz="0" w:space="0" w:color="auto"/>
      </w:divBdr>
    </w:div>
    <w:div w:id="2072654460">
      <w:bodyDiv w:val="1"/>
      <w:marLeft w:val="0"/>
      <w:marRight w:val="0"/>
      <w:marTop w:val="0"/>
      <w:marBottom w:val="0"/>
      <w:divBdr>
        <w:top w:val="none" w:sz="0" w:space="0" w:color="auto"/>
        <w:left w:val="none" w:sz="0" w:space="0" w:color="auto"/>
        <w:bottom w:val="none" w:sz="0" w:space="0" w:color="auto"/>
        <w:right w:val="none" w:sz="0" w:space="0" w:color="auto"/>
      </w:divBdr>
    </w:div>
    <w:div w:id="2073234619">
      <w:bodyDiv w:val="1"/>
      <w:marLeft w:val="0"/>
      <w:marRight w:val="0"/>
      <w:marTop w:val="0"/>
      <w:marBottom w:val="0"/>
      <w:divBdr>
        <w:top w:val="none" w:sz="0" w:space="0" w:color="auto"/>
        <w:left w:val="none" w:sz="0" w:space="0" w:color="auto"/>
        <w:bottom w:val="none" w:sz="0" w:space="0" w:color="auto"/>
        <w:right w:val="none" w:sz="0" w:space="0" w:color="auto"/>
      </w:divBdr>
    </w:div>
    <w:div w:id="2077126015">
      <w:bodyDiv w:val="1"/>
      <w:marLeft w:val="0"/>
      <w:marRight w:val="0"/>
      <w:marTop w:val="0"/>
      <w:marBottom w:val="0"/>
      <w:divBdr>
        <w:top w:val="none" w:sz="0" w:space="0" w:color="auto"/>
        <w:left w:val="none" w:sz="0" w:space="0" w:color="auto"/>
        <w:bottom w:val="none" w:sz="0" w:space="0" w:color="auto"/>
        <w:right w:val="none" w:sz="0" w:space="0" w:color="auto"/>
      </w:divBdr>
    </w:div>
    <w:div w:id="2078089360">
      <w:bodyDiv w:val="1"/>
      <w:marLeft w:val="0"/>
      <w:marRight w:val="0"/>
      <w:marTop w:val="0"/>
      <w:marBottom w:val="0"/>
      <w:divBdr>
        <w:top w:val="none" w:sz="0" w:space="0" w:color="auto"/>
        <w:left w:val="none" w:sz="0" w:space="0" w:color="auto"/>
        <w:bottom w:val="none" w:sz="0" w:space="0" w:color="auto"/>
        <w:right w:val="none" w:sz="0" w:space="0" w:color="auto"/>
      </w:divBdr>
    </w:div>
    <w:div w:id="2078935237">
      <w:bodyDiv w:val="1"/>
      <w:marLeft w:val="0"/>
      <w:marRight w:val="0"/>
      <w:marTop w:val="0"/>
      <w:marBottom w:val="0"/>
      <w:divBdr>
        <w:top w:val="none" w:sz="0" w:space="0" w:color="auto"/>
        <w:left w:val="none" w:sz="0" w:space="0" w:color="auto"/>
        <w:bottom w:val="none" w:sz="0" w:space="0" w:color="auto"/>
        <w:right w:val="none" w:sz="0" w:space="0" w:color="auto"/>
      </w:divBdr>
    </w:div>
    <w:div w:id="2080858416">
      <w:bodyDiv w:val="1"/>
      <w:marLeft w:val="0"/>
      <w:marRight w:val="0"/>
      <w:marTop w:val="0"/>
      <w:marBottom w:val="0"/>
      <w:divBdr>
        <w:top w:val="none" w:sz="0" w:space="0" w:color="auto"/>
        <w:left w:val="none" w:sz="0" w:space="0" w:color="auto"/>
        <w:bottom w:val="none" w:sz="0" w:space="0" w:color="auto"/>
        <w:right w:val="none" w:sz="0" w:space="0" w:color="auto"/>
      </w:divBdr>
    </w:div>
    <w:div w:id="2082751950">
      <w:bodyDiv w:val="1"/>
      <w:marLeft w:val="0"/>
      <w:marRight w:val="0"/>
      <w:marTop w:val="0"/>
      <w:marBottom w:val="0"/>
      <w:divBdr>
        <w:top w:val="none" w:sz="0" w:space="0" w:color="auto"/>
        <w:left w:val="none" w:sz="0" w:space="0" w:color="auto"/>
        <w:bottom w:val="none" w:sz="0" w:space="0" w:color="auto"/>
        <w:right w:val="none" w:sz="0" w:space="0" w:color="auto"/>
      </w:divBdr>
    </w:div>
    <w:div w:id="2083408425">
      <w:bodyDiv w:val="1"/>
      <w:marLeft w:val="0"/>
      <w:marRight w:val="0"/>
      <w:marTop w:val="0"/>
      <w:marBottom w:val="0"/>
      <w:divBdr>
        <w:top w:val="none" w:sz="0" w:space="0" w:color="auto"/>
        <w:left w:val="none" w:sz="0" w:space="0" w:color="auto"/>
        <w:bottom w:val="none" w:sz="0" w:space="0" w:color="auto"/>
        <w:right w:val="none" w:sz="0" w:space="0" w:color="auto"/>
      </w:divBdr>
    </w:div>
    <w:div w:id="2083746856">
      <w:bodyDiv w:val="1"/>
      <w:marLeft w:val="0"/>
      <w:marRight w:val="0"/>
      <w:marTop w:val="0"/>
      <w:marBottom w:val="0"/>
      <w:divBdr>
        <w:top w:val="none" w:sz="0" w:space="0" w:color="auto"/>
        <w:left w:val="none" w:sz="0" w:space="0" w:color="auto"/>
        <w:bottom w:val="none" w:sz="0" w:space="0" w:color="auto"/>
        <w:right w:val="none" w:sz="0" w:space="0" w:color="auto"/>
      </w:divBdr>
    </w:div>
    <w:div w:id="2084527402">
      <w:bodyDiv w:val="1"/>
      <w:marLeft w:val="0"/>
      <w:marRight w:val="0"/>
      <w:marTop w:val="0"/>
      <w:marBottom w:val="0"/>
      <w:divBdr>
        <w:top w:val="none" w:sz="0" w:space="0" w:color="auto"/>
        <w:left w:val="none" w:sz="0" w:space="0" w:color="auto"/>
        <w:bottom w:val="none" w:sz="0" w:space="0" w:color="auto"/>
        <w:right w:val="none" w:sz="0" w:space="0" w:color="auto"/>
      </w:divBdr>
    </w:div>
    <w:div w:id="2087461350">
      <w:bodyDiv w:val="1"/>
      <w:marLeft w:val="0"/>
      <w:marRight w:val="0"/>
      <w:marTop w:val="0"/>
      <w:marBottom w:val="0"/>
      <w:divBdr>
        <w:top w:val="none" w:sz="0" w:space="0" w:color="auto"/>
        <w:left w:val="none" w:sz="0" w:space="0" w:color="auto"/>
        <w:bottom w:val="none" w:sz="0" w:space="0" w:color="auto"/>
        <w:right w:val="none" w:sz="0" w:space="0" w:color="auto"/>
      </w:divBdr>
    </w:div>
    <w:div w:id="2089962890">
      <w:bodyDiv w:val="1"/>
      <w:marLeft w:val="0"/>
      <w:marRight w:val="0"/>
      <w:marTop w:val="0"/>
      <w:marBottom w:val="0"/>
      <w:divBdr>
        <w:top w:val="none" w:sz="0" w:space="0" w:color="auto"/>
        <w:left w:val="none" w:sz="0" w:space="0" w:color="auto"/>
        <w:bottom w:val="none" w:sz="0" w:space="0" w:color="auto"/>
        <w:right w:val="none" w:sz="0" w:space="0" w:color="auto"/>
      </w:divBdr>
    </w:div>
    <w:div w:id="2092265694">
      <w:bodyDiv w:val="1"/>
      <w:marLeft w:val="0"/>
      <w:marRight w:val="0"/>
      <w:marTop w:val="0"/>
      <w:marBottom w:val="0"/>
      <w:divBdr>
        <w:top w:val="none" w:sz="0" w:space="0" w:color="auto"/>
        <w:left w:val="none" w:sz="0" w:space="0" w:color="auto"/>
        <w:bottom w:val="none" w:sz="0" w:space="0" w:color="auto"/>
        <w:right w:val="none" w:sz="0" w:space="0" w:color="auto"/>
      </w:divBdr>
    </w:div>
    <w:div w:id="2092310170">
      <w:bodyDiv w:val="1"/>
      <w:marLeft w:val="0"/>
      <w:marRight w:val="0"/>
      <w:marTop w:val="0"/>
      <w:marBottom w:val="0"/>
      <w:divBdr>
        <w:top w:val="none" w:sz="0" w:space="0" w:color="auto"/>
        <w:left w:val="none" w:sz="0" w:space="0" w:color="auto"/>
        <w:bottom w:val="none" w:sz="0" w:space="0" w:color="auto"/>
        <w:right w:val="none" w:sz="0" w:space="0" w:color="auto"/>
      </w:divBdr>
    </w:div>
    <w:div w:id="2093236032">
      <w:bodyDiv w:val="1"/>
      <w:marLeft w:val="0"/>
      <w:marRight w:val="0"/>
      <w:marTop w:val="0"/>
      <w:marBottom w:val="0"/>
      <w:divBdr>
        <w:top w:val="none" w:sz="0" w:space="0" w:color="auto"/>
        <w:left w:val="none" w:sz="0" w:space="0" w:color="auto"/>
        <w:bottom w:val="none" w:sz="0" w:space="0" w:color="auto"/>
        <w:right w:val="none" w:sz="0" w:space="0" w:color="auto"/>
      </w:divBdr>
    </w:div>
    <w:div w:id="2093310407">
      <w:bodyDiv w:val="1"/>
      <w:marLeft w:val="0"/>
      <w:marRight w:val="0"/>
      <w:marTop w:val="0"/>
      <w:marBottom w:val="0"/>
      <w:divBdr>
        <w:top w:val="none" w:sz="0" w:space="0" w:color="auto"/>
        <w:left w:val="none" w:sz="0" w:space="0" w:color="auto"/>
        <w:bottom w:val="none" w:sz="0" w:space="0" w:color="auto"/>
        <w:right w:val="none" w:sz="0" w:space="0" w:color="auto"/>
      </w:divBdr>
    </w:div>
    <w:div w:id="2093354547">
      <w:bodyDiv w:val="1"/>
      <w:marLeft w:val="0"/>
      <w:marRight w:val="0"/>
      <w:marTop w:val="0"/>
      <w:marBottom w:val="0"/>
      <w:divBdr>
        <w:top w:val="none" w:sz="0" w:space="0" w:color="auto"/>
        <w:left w:val="none" w:sz="0" w:space="0" w:color="auto"/>
        <w:bottom w:val="none" w:sz="0" w:space="0" w:color="auto"/>
        <w:right w:val="none" w:sz="0" w:space="0" w:color="auto"/>
      </w:divBdr>
    </w:div>
    <w:div w:id="2094550082">
      <w:bodyDiv w:val="1"/>
      <w:marLeft w:val="0"/>
      <w:marRight w:val="0"/>
      <w:marTop w:val="0"/>
      <w:marBottom w:val="0"/>
      <w:divBdr>
        <w:top w:val="none" w:sz="0" w:space="0" w:color="auto"/>
        <w:left w:val="none" w:sz="0" w:space="0" w:color="auto"/>
        <w:bottom w:val="none" w:sz="0" w:space="0" w:color="auto"/>
        <w:right w:val="none" w:sz="0" w:space="0" w:color="auto"/>
      </w:divBdr>
    </w:div>
    <w:div w:id="2095976795">
      <w:bodyDiv w:val="1"/>
      <w:marLeft w:val="0"/>
      <w:marRight w:val="0"/>
      <w:marTop w:val="0"/>
      <w:marBottom w:val="0"/>
      <w:divBdr>
        <w:top w:val="none" w:sz="0" w:space="0" w:color="auto"/>
        <w:left w:val="none" w:sz="0" w:space="0" w:color="auto"/>
        <w:bottom w:val="none" w:sz="0" w:space="0" w:color="auto"/>
        <w:right w:val="none" w:sz="0" w:space="0" w:color="auto"/>
      </w:divBdr>
    </w:div>
    <w:div w:id="2096170311">
      <w:bodyDiv w:val="1"/>
      <w:marLeft w:val="0"/>
      <w:marRight w:val="0"/>
      <w:marTop w:val="0"/>
      <w:marBottom w:val="0"/>
      <w:divBdr>
        <w:top w:val="none" w:sz="0" w:space="0" w:color="auto"/>
        <w:left w:val="none" w:sz="0" w:space="0" w:color="auto"/>
        <w:bottom w:val="none" w:sz="0" w:space="0" w:color="auto"/>
        <w:right w:val="none" w:sz="0" w:space="0" w:color="auto"/>
      </w:divBdr>
    </w:div>
    <w:div w:id="2096896596">
      <w:bodyDiv w:val="1"/>
      <w:marLeft w:val="0"/>
      <w:marRight w:val="0"/>
      <w:marTop w:val="0"/>
      <w:marBottom w:val="0"/>
      <w:divBdr>
        <w:top w:val="none" w:sz="0" w:space="0" w:color="auto"/>
        <w:left w:val="none" w:sz="0" w:space="0" w:color="auto"/>
        <w:bottom w:val="none" w:sz="0" w:space="0" w:color="auto"/>
        <w:right w:val="none" w:sz="0" w:space="0" w:color="auto"/>
      </w:divBdr>
    </w:div>
    <w:div w:id="2098090781">
      <w:bodyDiv w:val="1"/>
      <w:marLeft w:val="0"/>
      <w:marRight w:val="0"/>
      <w:marTop w:val="0"/>
      <w:marBottom w:val="0"/>
      <w:divBdr>
        <w:top w:val="none" w:sz="0" w:space="0" w:color="auto"/>
        <w:left w:val="none" w:sz="0" w:space="0" w:color="auto"/>
        <w:bottom w:val="none" w:sz="0" w:space="0" w:color="auto"/>
        <w:right w:val="none" w:sz="0" w:space="0" w:color="auto"/>
      </w:divBdr>
    </w:div>
    <w:div w:id="2098866789">
      <w:bodyDiv w:val="1"/>
      <w:marLeft w:val="0"/>
      <w:marRight w:val="0"/>
      <w:marTop w:val="0"/>
      <w:marBottom w:val="0"/>
      <w:divBdr>
        <w:top w:val="none" w:sz="0" w:space="0" w:color="auto"/>
        <w:left w:val="none" w:sz="0" w:space="0" w:color="auto"/>
        <w:bottom w:val="none" w:sz="0" w:space="0" w:color="auto"/>
        <w:right w:val="none" w:sz="0" w:space="0" w:color="auto"/>
      </w:divBdr>
    </w:div>
    <w:div w:id="2102336848">
      <w:bodyDiv w:val="1"/>
      <w:marLeft w:val="0"/>
      <w:marRight w:val="0"/>
      <w:marTop w:val="0"/>
      <w:marBottom w:val="0"/>
      <w:divBdr>
        <w:top w:val="none" w:sz="0" w:space="0" w:color="auto"/>
        <w:left w:val="none" w:sz="0" w:space="0" w:color="auto"/>
        <w:bottom w:val="none" w:sz="0" w:space="0" w:color="auto"/>
        <w:right w:val="none" w:sz="0" w:space="0" w:color="auto"/>
      </w:divBdr>
    </w:div>
    <w:div w:id="2105346065">
      <w:bodyDiv w:val="1"/>
      <w:marLeft w:val="0"/>
      <w:marRight w:val="0"/>
      <w:marTop w:val="0"/>
      <w:marBottom w:val="0"/>
      <w:divBdr>
        <w:top w:val="none" w:sz="0" w:space="0" w:color="auto"/>
        <w:left w:val="none" w:sz="0" w:space="0" w:color="auto"/>
        <w:bottom w:val="none" w:sz="0" w:space="0" w:color="auto"/>
        <w:right w:val="none" w:sz="0" w:space="0" w:color="auto"/>
      </w:divBdr>
      <w:divsChild>
        <w:div w:id="798763761">
          <w:marLeft w:val="1166"/>
          <w:marRight w:val="0"/>
          <w:marTop w:val="115"/>
          <w:marBottom w:val="0"/>
          <w:divBdr>
            <w:top w:val="none" w:sz="0" w:space="0" w:color="auto"/>
            <w:left w:val="none" w:sz="0" w:space="0" w:color="auto"/>
            <w:bottom w:val="none" w:sz="0" w:space="0" w:color="auto"/>
            <w:right w:val="none" w:sz="0" w:space="0" w:color="auto"/>
          </w:divBdr>
        </w:div>
      </w:divsChild>
    </w:div>
    <w:div w:id="2105683652">
      <w:bodyDiv w:val="1"/>
      <w:marLeft w:val="0"/>
      <w:marRight w:val="0"/>
      <w:marTop w:val="0"/>
      <w:marBottom w:val="0"/>
      <w:divBdr>
        <w:top w:val="none" w:sz="0" w:space="0" w:color="auto"/>
        <w:left w:val="none" w:sz="0" w:space="0" w:color="auto"/>
        <w:bottom w:val="none" w:sz="0" w:space="0" w:color="auto"/>
        <w:right w:val="none" w:sz="0" w:space="0" w:color="auto"/>
      </w:divBdr>
    </w:div>
    <w:div w:id="2107916981">
      <w:bodyDiv w:val="1"/>
      <w:marLeft w:val="0"/>
      <w:marRight w:val="0"/>
      <w:marTop w:val="0"/>
      <w:marBottom w:val="0"/>
      <w:divBdr>
        <w:top w:val="none" w:sz="0" w:space="0" w:color="auto"/>
        <w:left w:val="none" w:sz="0" w:space="0" w:color="auto"/>
        <w:bottom w:val="none" w:sz="0" w:space="0" w:color="auto"/>
        <w:right w:val="none" w:sz="0" w:space="0" w:color="auto"/>
      </w:divBdr>
    </w:div>
    <w:div w:id="2108303237">
      <w:bodyDiv w:val="1"/>
      <w:marLeft w:val="0"/>
      <w:marRight w:val="0"/>
      <w:marTop w:val="0"/>
      <w:marBottom w:val="0"/>
      <w:divBdr>
        <w:top w:val="none" w:sz="0" w:space="0" w:color="auto"/>
        <w:left w:val="none" w:sz="0" w:space="0" w:color="auto"/>
        <w:bottom w:val="none" w:sz="0" w:space="0" w:color="auto"/>
        <w:right w:val="none" w:sz="0" w:space="0" w:color="auto"/>
      </w:divBdr>
    </w:div>
    <w:div w:id="2108578897">
      <w:bodyDiv w:val="1"/>
      <w:marLeft w:val="0"/>
      <w:marRight w:val="0"/>
      <w:marTop w:val="0"/>
      <w:marBottom w:val="0"/>
      <w:divBdr>
        <w:top w:val="none" w:sz="0" w:space="0" w:color="auto"/>
        <w:left w:val="none" w:sz="0" w:space="0" w:color="auto"/>
        <w:bottom w:val="none" w:sz="0" w:space="0" w:color="auto"/>
        <w:right w:val="none" w:sz="0" w:space="0" w:color="auto"/>
      </w:divBdr>
      <w:divsChild>
        <w:div w:id="433861963">
          <w:marLeft w:val="0"/>
          <w:marRight w:val="0"/>
          <w:marTop w:val="0"/>
          <w:marBottom w:val="0"/>
          <w:divBdr>
            <w:top w:val="none" w:sz="0" w:space="0" w:color="auto"/>
            <w:left w:val="none" w:sz="0" w:space="0" w:color="auto"/>
            <w:bottom w:val="none" w:sz="0" w:space="0" w:color="auto"/>
            <w:right w:val="none" w:sz="0" w:space="0" w:color="auto"/>
          </w:divBdr>
        </w:div>
        <w:div w:id="544100317">
          <w:marLeft w:val="0"/>
          <w:marRight w:val="0"/>
          <w:marTop w:val="0"/>
          <w:marBottom w:val="0"/>
          <w:divBdr>
            <w:top w:val="none" w:sz="0" w:space="0" w:color="auto"/>
            <w:left w:val="none" w:sz="0" w:space="0" w:color="auto"/>
            <w:bottom w:val="none" w:sz="0" w:space="0" w:color="auto"/>
            <w:right w:val="none" w:sz="0" w:space="0" w:color="auto"/>
          </w:divBdr>
        </w:div>
        <w:div w:id="954285811">
          <w:marLeft w:val="0"/>
          <w:marRight w:val="0"/>
          <w:marTop w:val="0"/>
          <w:marBottom w:val="0"/>
          <w:divBdr>
            <w:top w:val="none" w:sz="0" w:space="0" w:color="auto"/>
            <w:left w:val="none" w:sz="0" w:space="0" w:color="auto"/>
            <w:bottom w:val="none" w:sz="0" w:space="0" w:color="auto"/>
            <w:right w:val="none" w:sz="0" w:space="0" w:color="auto"/>
          </w:divBdr>
        </w:div>
      </w:divsChild>
    </w:div>
    <w:div w:id="2112428243">
      <w:bodyDiv w:val="1"/>
      <w:marLeft w:val="0"/>
      <w:marRight w:val="0"/>
      <w:marTop w:val="0"/>
      <w:marBottom w:val="0"/>
      <w:divBdr>
        <w:top w:val="none" w:sz="0" w:space="0" w:color="auto"/>
        <w:left w:val="none" w:sz="0" w:space="0" w:color="auto"/>
        <w:bottom w:val="none" w:sz="0" w:space="0" w:color="auto"/>
        <w:right w:val="none" w:sz="0" w:space="0" w:color="auto"/>
      </w:divBdr>
    </w:div>
    <w:div w:id="2114084468">
      <w:bodyDiv w:val="1"/>
      <w:marLeft w:val="0"/>
      <w:marRight w:val="0"/>
      <w:marTop w:val="0"/>
      <w:marBottom w:val="0"/>
      <w:divBdr>
        <w:top w:val="none" w:sz="0" w:space="0" w:color="auto"/>
        <w:left w:val="none" w:sz="0" w:space="0" w:color="auto"/>
        <w:bottom w:val="none" w:sz="0" w:space="0" w:color="auto"/>
        <w:right w:val="none" w:sz="0" w:space="0" w:color="auto"/>
      </w:divBdr>
    </w:div>
    <w:div w:id="2114468703">
      <w:bodyDiv w:val="1"/>
      <w:marLeft w:val="0"/>
      <w:marRight w:val="0"/>
      <w:marTop w:val="0"/>
      <w:marBottom w:val="0"/>
      <w:divBdr>
        <w:top w:val="none" w:sz="0" w:space="0" w:color="auto"/>
        <w:left w:val="none" w:sz="0" w:space="0" w:color="auto"/>
        <w:bottom w:val="none" w:sz="0" w:space="0" w:color="auto"/>
        <w:right w:val="none" w:sz="0" w:space="0" w:color="auto"/>
      </w:divBdr>
    </w:div>
    <w:div w:id="2114662093">
      <w:bodyDiv w:val="1"/>
      <w:marLeft w:val="0"/>
      <w:marRight w:val="0"/>
      <w:marTop w:val="0"/>
      <w:marBottom w:val="0"/>
      <w:divBdr>
        <w:top w:val="none" w:sz="0" w:space="0" w:color="auto"/>
        <w:left w:val="none" w:sz="0" w:space="0" w:color="auto"/>
        <w:bottom w:val="none" w:sz="0" w:space="0" w:color="auto"/>
        <w:right w:val="none" w:sz="0" w:space="0" w:color="auto"/>
      </w:divBdr>
    </w:div>
    <w:div w:id="2115250451">
      <w:bodyDiv w:val="1"/>
      <w:marLeft w:val="0"/>
      <w:marRight w:val="0"/>
      <w:marTop w:val="0"/>
      <w:marBottom w:val="0"/>
      <w:divBdr>
        <w:top w:val="none" w:sz="0" w:space="0" w:color="auto"/>
        <w:left w:val="none" w:sz="0" w:space="0" w:color="auto"/>
        <w:bottom w:val="none" w:sz="0" w:space="0" w:color="auto"/>
        <w:right w:val="none" w:sz="0" w:space="0" w:color="auto"/>
      </w:divBdr>
    </w:div>
    <w:div w:id="2115395876">
      <w:bodyDiv w:val="1"/>
      <w:marLeft w:val="0"/>
      <w:marRight w:val="0"/>
      <w:marTop w:val="0"/>
      <w:marBottom w:val="0"/>
      <w:divBdr>
        <w:top w:val="none" w:sz="0" w:space="0" w:color="auto"/>
        <w:left w:val="none" w:sz="0" w:space="0" w:color="auto"/>
        <w:bottom w:val="none" w:sz="0" w:space="0" w:color="auto"/>
        <w:right w:val="none" w:sz="0" w:space="0" w:color="auto"/>
      </w:divBdr>
    </w:div>
    <w:div w:id="2116437120">
      <w:bodyDiv w:val="1"/>
      <w:marLeft w:val="0"/>
      <w:marRight w:val="0"/>
      <w:marTop w:val="0"/>
      <w:marBottom w:val="0"/>
      <w:divBdr>
        <w:top w:val="none" w:sz="0" w:space="0" w:color="auto"/>
        <w:left w:val="none" w:sz="0" w:space="0" w:color="auto"/>
        <w:bottom w:val="none" w:sz="0" w:space="0" w:color="auto"/>
        <w:right w:val="none" w:sz="0" w:space="0" w:color="auto"/>
      </w:divBdr>
    </w:div>
    <w:div w:id="2123916017">
      <w:bodyDiv w:val="1"/>
      <w:marLeft w:val="0"/>
      <w:marRight w:val="0"/>
      <w:marTop w:val="0"/>
      <w:marBottom w:val="0"/>
      <w:divBdr>
        <w:top w:val="none" w:sz="0" w:space="0" w:color="auto"/>
        <w:left w:val="none" w:sz="0" w:space="0" w:color="auto"/>
        <w:bottom w:val="none" w:sz="0" w:space="0" w:color="auto"/>
        <w:right w:val="none" w:sz="0" w:space="0" w:color="auto"/>
      </w:divBdr>
    </w:div>
    <w:div w:id="2125728020">
      <w:bodyDiv w:val="1"/>
      <w:marLeft w:val="0"/>
      <w:marRight w:val="0"/>
      <w:marTop w:val="0"/>
      <w:marBottom w:val="0"/>
      <w:divBdr>
        <w:top w:val="none" w:sz="0" w:space="0" w:color="auto"/>
        <w:left w:val="none" w:sz="0" w:space="0" w:color="auto"/>
        <w:bottom w:val="none" w:sz="0" w:space="0" w:color="auto"/>
        <w:right w:val="none" w:sz="0" w:space="0" w:color="auto"/>
      </w:divBdr>
    </w:div>
    <w:div w:id="2126535736">
      <w:bodyDiv w:val="1"/>
      <w:marLeft w:val="0"/>
      <w:marRight w:val="0"/>
      <w:marTop w:val="0"/>
      <w:marBottom w:val="0"/>
      <w:divBdr>
        <w:top w:val="none" w:sz="0" w:space="0" w:color="auto"/>
        <w:left w:val="none" w:sz="0" w:space="0" w:color="auto"/>
        <w:bottom w:val="none" w:sz="0" w:space="0" w:color="auto"/>
        <w:right w:val="none" w:sz="0" w:space="0" w:color="auto"/>
      </w:divBdr>
    </w:div>
    <w:div w:id="2130007147">
      <w:bodyDiv w:val="1"/>
      <w:marLeft w:val="0"/>
      <w:marRight w:val="0"/>
      <w:marTop w:val="0"/>
      <w:marBottom w:val="0"/>
      <w:divBdr>
        <w:top w:val="none" w:sz="0" w:space="0" w:color="auto"/>
        <w:left w:val="none" w:sz="0" w:space="0" w:color="auto"/>
        <w:bottom w:val="none" w:sz="0" w:space="0" w:color="auto"/>
        <w:right w:val="none" w:sz="0" w:space="0" w:color="auto"/>
      </w:divBdr>
    </w:div>
    <w:div w:id="2133018822">
      <w:bodyDiv w:val="1"/>
      <w:marLeft w:val="0"/>
      <w:marRight w:val="0"/>
      <w:marTop w:val="0"/>
      <w:marBottom w:val="0"/>
      <w:divBdr>
        <w:top w:val="none" w:sz="0" w:space="0" w:color="auto"/>
        <w:left w:val="none" w:sz="0" w:space="0" w:color="auto"/>
        <w:bottom w:val="none" w:sz="0" w:space="0" w:color="auto"/>
        <w:right w:val="none" w:sz="0" w:space="0" w:color="auto"/>
      </w:divBdr>
    </w:div>
    <w:div w:id="2133747431">
      <w:bodyDiv w:val="1"/>
      <w:marLeft w:val="0"/>
      <w:marRight w:val="0"/>
      <w:marTop w:val="0"/>
      <w:marBottom w:val="0"/>
      <w:divBdr>
        <w:top w:val="none" w:sz="0" w:space="0" w:color="auto"/>
        <w:left w:val="none" w:sz="0" w:space="0" w:color="auto"/>
        <w:bottom w:val="none" w:sz="0" w:space="0" w:color="auto"/>
        <w:right w:val="none" w:sz="0" w:space="0" w:color="auto"/>
      </w:divBdr>
    </w:div>
    <w:div w:id="2134248694">
      <w:bodyDiv w:val="1"/>
      <w:marLeft w:val="0"/>
      <w:marRight w:val="0"/>
      <w:marTop w:val="0"/>
      <w:marBottom w:val="0"/>
      <w:divBdr>
        <w:top w:val="none" w:sz="0" w:space="0" w:color="auto"/>
        <w:left w:val="none" w:sz="0" w:space="0" w:color="auto"/>
        <w:bottom w:val="none" w:sz="0" w:space="0" w:color="auto"/>
        <w:right w:val="none" w:sz="0" w:space="0" w:color="auto"/>
      </w:divBdr>
    </w:div>
    <w:div w:id="2136482504">
      <w:bodyDiv w:val="1"/>
      <w:marLeft w:val="0"/>
      <w:marRight w:val="0"/>
      <w:marTop w:val="0"/>
      <w:marBottom w:val="0"/>
      <w:divBdr>
        <w:top w:val="none" w:sz="0" w:space="0" w:color="auto"/>
        <w:left w:val="none" w:sz="0" w:space="0" w:color="auto"/>
        <w:bottom w:val="none" w:sz="0" w:space="0" w:color="auto"/>
        <w:right w:val="none" w:sz="0" w:space="0" w:color="auto"/>
      </w:divBdr>
    </w:div>
    <w:div w:id="2138520740">
      <w:bodyDiv w:val="1"/>
      <w:marLeft w:val="0"/>
      <w:marRight w:val="0"/>
      <w:marTop w:val="0"/>
      <w:marBottom w:val="0"/>
      <w:divBdr>
        <w:top w:val="none" w:sz="0" w:space="0" w:color="auto"/>
        <w:left w:val="none" w:sz="0" w:space="0" w:color="auto"/>
        <w:bottom w:val="none" w:sz="0" w:space="0" w:color="auto"/>
        <w:right w:val="none" w:sz="0" w:space="0" w:color="auto"/>
      </w:divBdr>
    </w:div>
    <w:div w:id="2138529433">
      <w:bodyDiv w:val="1"/>
      <w:marLeft w:val="0"/>
      <w:marRight w:val="0"/>
      <w:marTop w:val="0"/>
      <w:marBottom w:val="0"/>
      <w:divBdr>
        <w:top w:val="none" w:sz="0" w:space="0" w:color="auto"/>
        <w:left w:val="none" w:sz="0" w:space="0" w:color="auto"/>
        <w:bottom w:val="none" w:sz="0" w:space="0" w:color="auto"/>
        <w:right w:val="none" w:sz="0" w:space="0" w:color="auto"/>
      </w:divBdr>
    </w:div>
    <w:div w:id="2139177892">
      <w:bodyDiv w:val="1"/>
      <w:marLeft w:val="0"/>
      <w:marRight w:val="0"/>
      <w:marTop w:val="0"/>
      <w:marBottom w:val="0"/>
      <w:divBdr>
        <w:top w:val="none" w:sz="0" w:space="0" w:color="auto"/>
        <w:left w:val="none" w:sz="0" w:space="0" w:color="auto"/>
        <w:bottom w:val="none" w:sz="0" w:space="0" w:color="auto"/>
        <w:right w:val="none" w:sz="0" w:space="0" w:color="auto"/>
      </w:divBdr>
    </w:div>
    <w:div w:id="2142647965">
      <w:bodyDiv w:val="1"/>
      <w:marLeft w:val="0"/>
      <w:marRight w:val="0"/>
      <w:marTop w:val="0"/>
      <w:marBottom w:val="0"/>
      <w:divBdr>
        <w:top w:val="none" w:sz="0" w:space="0" w:color="auto"/>
        <w:left w:val="none" w:sz="0" w:space="0" w:color="auto"/>
        <w:bottom w:val="none" w:sz="0" w:space="0" w:color="auto"/>
        <w:right w:val="none" w:sz="0" w:space="0" w:color="auto"/>
      </w:divBdr>
    </w:div>
    <w:div w:id="2142728968">
      <w:bodyDiv w:val="1"/>
      <w:marLeft w:val="0"/>
      <w:marRight w:val="0"/>
      <w:marTop w:val="0"/>
      <w:marBottom w:val="0"/>
      <w:divBdr>
        <w:top w:val="none" w:sz="0" w:space="0" w:color="auto"/>
        <w:left w:val="none" w:sz="0" w:space="0" w:color="auto"/>
        <w:bottom w:val="none" w:sz="0" w:space="0" w:color="auto"/>
        <w:right w:val="none" w:sz="0" w:space="0" w:color="auto"/>
      </w:divBdr>
    </w:div>
    <w:div w:id="2146043678">
      <w:bodyDiv w:val="1"/>
      <w:marLeft w:val="0"/>
      <w:marRight w:val="0"/>
      <w:marTop w:val="0"/>
      <w:marBottom w:val="0"/>
      <w:divBdr>
        <w:top w:val="none" w:sz="0" w:space="0" w:color="auto"/>
        <w:left w:val="none" w:sz="0" w:space="0" w:color="auto"/>
        <w:bottom w:val="none" w:sz="0" w:space="0" w:color="auto"/>
        <w:right w:val="none" w:sz="0" w:space="0" w:color="auto"/>
      </w:divBdr>
    </w:div>
    <w:div w:id="214643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em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Mao03</b:Tag>
    <b:SourceType>Book</b:SourceType>
    <b:Guid>{68A7AAB4-4684-44DE-864C-A8C7FE632A26}</b:Guid>
    <b:Author>
      <b:Author>
        <b:NameList>
          <b:Person>
            <b:Last>Mao</b:Last>
            <b:First>Wenbo</b:First>
          </b:Person>
        </b:NameList>
      </b:Author>
    </b:Author>
    <b:Title>Modern Cryptography: Theory and Practice</b:Title>
    <b:Year>2003</b:Year>
    <b:Pages>672-722</b:Pages>
    <b:Publisher>Prentice-Hall</b:Publisher>
    <b:RefOrder>2</b:RefOrder>
  </b:Source>
  <b:Source>
    <b:Tag>X800</b:Tag>
    <b:SourceType>ArticleInAPeriodical</b:SourceType>
    <b:Guid>{FEB96654-E52F-4DA0-89C8-D7AAE59E0EBF}</b:Guid>
    <b:Title>CCITT X.800: Security Architecture for Open Systems Interconnection for CCITT Applications</b:Title>
    <b:Year>1991</b:Year>
    <b:RefOrder>3</b:RefOrder>
  </b:Source>
  <b:Source>
    <b:Tag>X805</b:Tag>
    <b:SourceType>ArticleInAPeriodical</b:SourceType>
    <b:Guid>{DDF0C4CD-A8D7-4F16-B482-4B5E33B37FD0}</b:Guid>
    <b:Title>ITU-T X.805: Security Architecture for System Providing End-to-end Communications</b:Title>
    <b:Year>2003</b:Year>
    <b:RefOrder>4</b:RefOrder>
  </b:Source>
  <b:Source>
    <b:Tag>Schnorr</b:Tag>
    <b:SourceType>ArticleInAPeriodical</b:SourceType>
    <b:Guid>{118EB9E2-04E8-4BEF-8976-752745CB2C69}</b:Guid>
    <b:Author>
      <b:Author>
        <b:NameList>
          <b:Person>
            <b:Last>Schnorr</b:Last>
            <b:First>Claus</b:First>
            <b:Middle>Peter</b:Middle>
          </b:Person>
        </b:NameList>
      </b:Author>
    </b:Author>
    <b:Title>Efficient signature generation by smart cards</b:Title>
    <b:Year>1991</b:Year>
    <b:PeriodicalTitle>Journal of Cryptology</b:PeriodicalTitle>
    <b:Pages>161-174</b:Pages>
    <b:RefOrder>5</b:RefOrder>
  </b:Source>
  <b:Source>
    <b:Tag>ECDLPZKP</b:Tag>
    <b:SourceType>ArticleInAPeriodical</b:SourceType>
    <b:Guid>{02C0B0D2-5ADE-4D39-A7BB-D2714CA73297}</b:Guid>
    <b:Author>
      <b:Author>
        <b:NameList>
          <b:Person>
            <b:Last>Chatzigiannakis</b:Last>
            <b:First>Ioannis</b:First>
          </b:Person>
          <b:Person>
            <b:Last>Pyrgelis</b:Last>
            <b:First>Apostolos</b:First>
          </b:Person>
          <b:Person>
            <b:Last>Spirakis</b:Last>
            <b:First>Paul</b:First>
            <b:Middle>G.</b:Middle>
          </b:Person>
          <b:Person>
            <b:Last>Stamatiou</b:Last>
            <b:First>Yannis</b:First>
            <b:Middle>C.</b:Middle>
          </b:Person>
        </b:NameList>
      </b:Author>
    </b:Author>
    <b:Title>Elliptic Curve Based Zero Knowledge Proofs and their Applicability on Resource Constrained Devices</b:Title>
    <b:PeriodicalTitle>IEEE Eighth International Conference on Mobile Ad-Hoc and Sensor Systems</b:PeriodicalTitle>
    <b:Pages>715-720</b:Pages>
    <b:Year>2011</b:Year>
    <b:RefOrder>6</b:RefOrder>
  </b:Source>
  <b:Source>
    <b:Tag>NIST</b:Tag>
    <b:SourceType>ElectronicSource</b:SourceType>
    <b:Guid>{530CC4C7-7FA9-4203-9463-5F9603F550D3}</b:Guid>
    <b:Title>NIST Recommendation</b:Title>
    <b:Year>2012</b:Year>
    <b:URL>http://www.keylength.com</b:URL>
    <b:RefOrder>7</b:RefOrder>
  </b:Source>
  <b:Source>
    <b:Tag>Microecc</b:Tag>
    <b:SourceType>InternetSite</b:SourceType>
    <b:Guid>{933655E6-3AF0-454C-A0D1-3350078A04B9}</b:Guid>
    <b:Title>micro-ecc</b:Title>
    <b:Year>2014</b:Year>
    <b:Author>
      <b:Author>
        <b:NameList>
          <b:Person>
            <b:Last>MacKay</b:Last>
            <b:First>Kenneth</b:First>
          </b:Person>
        </b:NameList>
      </b:Author>
    </b:Author>
    <b:URL>https://github.com/kmackay/micro-ecc</b:URL>
    <b:RefOrder>8</b:RefOrder>
  </b:Source>
  <b:Source>
    <b:Tag>Int05</b:Tag>
    <b:SourceType>ElectronicSource</b:SourceType>
    <b:Guid>{0BCD7DE1-2BA4-43A8-AB88-53E221E17C3C}</b:Guid>
    <b:Title>ITU Internet Reports 2005: The Internet of Things</b:Title>
    <b:Year>2005</b:Year>
    <b:Author>
      <b:Author>
        <b:NameList>
          <b:Person>
            <b:Last>Union</b:Last>
            <b:First>International</b:First>
            <b:Middle>Telecommunication</b:Middle>
          </b:Person>
        </b:NameList>
      </b:Author>
    </b:Author>
    <b:RefOrder>9</b:RefOrder>
  </b:Source>
  <b:Source>
    <b:Tag>Cis</b:Tag>
    <b:SourceType>InternetSite</b:SourceType>
    <b:Guid>{26D203DC-AA24-4E34-9572-B7887EB28373}</b:Guid>
    <b:Title>The Internet of Things</b:Title>
    <b:URL>http://share.cisco.com/internet-of-things.</b:URL>
    <b:Author>
      <b:Author>
        <b:NameList>
          <b:Person>
            <b:Last>Cisco</b:Last>
          </b:Person>
        </b:NameList>
      </b:Author>
    </b:Author>
    <b:RefOrder>10</b:RefOrder>
  </b:Source>
  <b:Source>
    <b:Tag>SIoT1</b:Tag>
    <b:SourceType>ArticleInAPeriodical</b:SourceType>
    <b:Guid>{3B25F20C-B3C9-4E3E-AAC6-62CDC0232CA1}</b:Guid>
    <b:Title>The Social Internet of Things (SIoT) – When social networks meet the Internet of Things: Concept, architecture and network characterization</b:Title>
    <b:Year>2012</b:Year>
    <b:Author>
      <b:Author>
        <b:NameList>
          <b:Person>
            <b:Last>Atzori</b:Last>
            <b:First>Luigi</b:First>
          </b:Person>
          <b:Person>
            <b:Last>Iera</b:Last>
            <b:First>Antonio</b:First>
          </b:Person>
          <b:Person>
            <b:Last>Morabito</b:Last>
            <b:First>Giacomo</b:First>
          </b:Person>
          <b:Person>
            <b:Last>Nitti</b:Last>
            <b:First>Michele</b:First>
          </b:Person>
        </b:NameList>
      </b:Author>
    </b:Author>
    <b:PeriodicalTitle>Computer Networks</b:PeriodicalTitle>
    <b:Pages>3594-3608</b:Pages>
    <b:RefOrder>11</b:RefOrder>
  </b:Source>
  <b:Source>
    <b:Tag>SIoT2</b:Tag>
    <b:SourceType>ArticleInAPeriodical</b:SourceType>
    <b:Guid>{8791E599-E4E2-46C6-80A6-A89656E6D521}</b:Guid>
    <b:Author>
      <b:Author>
        <b:NameList>
          <b:Person>
            <b:Last>Nitti</b:Last>
            <b:First>Michele</b:First>
          </b:Person>
          <b:Person>
            <b:Last>Atzori</b:Last>
            <b:First>Luigi</b:First>
          </b:Person>
          <b:Person>
            <b:Last>Cvijikj</b:Last>
            <b:First>Irena</b:First>
            <b:Middle>Pletikosa</b:Middle>
          </b:Person>
        </b:NameList>
      </b:Author>
    </b:Author>
    <b:Title>Friendship Selection in the Social Internet of Things: Challenges and Possible Strategies</b:Title>
    <b:PeriodicalTitle>IEEE Internet of Things Journal</b:PeriodicalTitle>
    <b:Year>2015</b:Year>
    <b:Pages>240-247</b:Pages>
    <b:RefOrder>12</b:RefOrder>
  </b:Source>
  <b:Source>
    <b:Tag>IoT1</b:Tag>
    <b:SourceType>ArticleInAPeriodical</b:SourceType>
    <b:Guid>{4C497F95-A92E-4851-892D-040C52595F53}</b:Guid>
    <b:Author>
      <b:Author>
        <b:NameList>
          <b:Person>
            <b:Last>Keoh</b:Last>
            <b:First>Sye</b:First>
            <b:Middle>Loong</b:Middle>
          </b:Person>
          <b:Person>
            <b:Last>Kumar</b:Last>
            <b:First>Sandeep</b:First>
            <b:Middle>S.</b:Middle>
          </b:Person>
          <b:Person>
            <b:Last>Tschofenig</b:Last>
            <b:First>Hannes</b:First>
          </b:Person>
        </b:NameList>
      </b:Author>
    </b:Author>
    <b:Title>Securing the Internet of Things: A Standardization Perspective</b:Title>
    <b:PeriodicalTitle>IEEE Internet of Things Journal</b:PeriodicalTitle>
    <b:Year>2014</b:Year>
    <b:Pages>265-275</b:Pages>
    <b:RefOrder>13</b:RefOrder>
  </b:Source>
  <b:Source>
    <b:Tag>ZKP1</b:Tag>
    <b:SourceType>ArticleInAPeriodical</b:SourceType>
    <b:Guid>{76F60305-569F-42F5-BAA9-62B742F0F439}</b:Guid>
    <b:Author>
      <b:Author>
        <b:NameList>
          <b:Person>
            <b:Last>Goldwasser</b:Last>
            <b:First>Shafi</b:First>
          </b:Person>
          <b:Person>
            <b:Last>Micali</b:Last>
            <b:First>Silvio</b:First>
          </b:Person>
          <b:Person>
            <b:Last>Rackoff</b:Last>
            <b:First>Charles</b:First>
          </b:Person>
        </b:NameList>
      </b:Author>
    </b:Author>
    <b:Title>The knowledge complexity of interactive proof-systems</b:Title>
    <b:Year>1985</b:Year>
    <b:PeriodicalTitle>Proceedings of 17th Ann. ACM Symposium on Theory of Computing</b:PeriodicalTitle>
    <b:Pages>291-304</b:Pages>
    <b:RefOrder>14</b:RefOrder>
  </b:Source>
  <b:Source>
    <b:Tag>GMW2</b:Tag>
    <b:SourceType>BookSection</b:SourceType>
    <b:Guid>{3B8FA869-6BF6-44B4-84DC-C96F8D020F32}</b:Guid>
    <b:Author>
      <b:Author>
        <b:NameList>
          <b:Person>
            <b:Last>Goldreich</b:Last>
            <b:First>Oded</b:First>
          </b:Person>
          <b:Person>
            <b:Last>Micali</b:Last>
            <b:First>Silvio</b:First>
          </b:Person>
          <b:Person>
            <b:Last>Wigderson</b:Last>
            <b:First>Avi</b:First>
          </b:Person>
        </b:NameList>
      </b:Author>
    </b:Author>
    <b:Title>How to Prove All NP Statements in Zero-Knowledge and a Methodology of Cryptographic Protocol Design (Extended Abstract)</b:Title>
    <b:PeriodicalTitle>Lecture Notes in Computer Science</b:PeriodicalTitle>
    <b:Year>1987</b:Year>
    <b:Pages>171-185</b:Pages>
    <b:BookTitle>Lecture Notes in Computer Science</b:BookTitle>
    <b:RefOrder>15</b:RefOrder>
  </b:Source>
  <b:Source>
    <b:Tag>GMW3</b:Tag>
    <b:SourceType>ArticleInAPeriodical</b:SourceType>
    <b:Guid>{54CCADCA-3B03-4537-B55C-41EA473783D2}</b:Guid>
    <b:Author>
      <b:Author>
        <b:NameList>
          <b:Person>
            <b:Last>Flood</b:Last>
            <b:First>Pádraig</b:First>
          </b:Person>
          <b:Person>
            <b:Last>Schukat</b:Last>
            <b:First>Michael</b:First>
          </b:Person>
        </b:NameList>
      </b:Author>
    </b:Author>
    <b:Title>Peer to peer authentication for small embedded systems: A zero-knowledge-based approach to security for the Internet of Things</b:Title>
    <b:PeriodicalTitle>10th International Conference on Digital Technologies (DT)</b:PeriodicalTitle>
    <b:Pages>68-72</b:Pages>
    <b:Year>2014</b:Year>
    <b:RefOrder>16</b:RefOrder>
  </b:Source>
  <b:Source>
    <b:Tag>ZKP2</b:Tag>
    <b:SourceType>ArticleInAPeriodical</b:SourceType>
    <b:Guid>{A159458E-8E21-43C4-835B-B991410E93B1}</b:Guid>
    <b:Title>Research on zero-knowledge proof protocol</b:Title>
    <b:Year>2013</b:Year>
    <b:Pages>194-200</b:Pages>
    <b:Author>
      <b:Author>
        <b:NameList>
          <b:Person>
            <b:Last>Huqing</b:Last>
            <b:First>Wang</b:First>
          </b:Person>
          <b:Person>
            <b:Last>Zhixin</b:Last>
            <b:First>Sun</b:First>
          </b:Person>
        </b:NameList>
      </b:Author>
    </b:Author>
    <b:PeriodicalTitle>International Journal of Computer Science Issues, IJCSI, 10(1)</b:PeriodicalTitle>
    <b:RefOrder>17</b:RefOrder>
  </b:Source>
  <b:Source>
    <b:Tag>WDi76</b:Tag>
    <b:SourceType>ArticleInAPeriodical</b:SourceType>
    <b:Guid>{01A31A3B-5AB1-4E71-8E62-8EDFDE04861D}</b:Guid>
    <b:Author>
      <b:Author>
        <b:NameList>
          <b:Person>
            <b:Last>Diffie</b:Last>
            <b:First>W.</b:First>
          </b:Person>
          <b:Person>
            <b:Last>Hellman</b:Last>
            <b:First>M.</b:First>
          </b:Person>
        </b:NameList>
      </b:Author>
    </b:Author>
    <b:Title>New directions in cryptography</b:Title>
    <b:PeriodicalTitle>IEEE Transactions on Information Theory, 22(6)</b:PeriodicalTitle>
    <b:Year>1976</b:Year>
    <b:Pages>644-654</b:Pages>
    <b:RefOrder>18</b:RefOrder>
  </b:Source>
  <b:Source>
    <b:Tag>Ela07</b:Tag>
    <b:SourceType>ArticleInAPeriodical</b:SourceType>
    <b:Guid>{06861DC3-331A-4F33-964F-DEA49514FFAD}</b:Guid>
    <b:Author>
      <b:Author>
        <b:NameList>
          <b:Person>
            <b:Last>Barker</b:Last>
            <b:First>Elaine</b:First>
            <b:Middle>B.</b:Middle>
          </b:Person>
          <b:Person>
            <b:Last>Johnson</b:Last>
            <b:First>Don</b:First>
          </b:Person>
          <b:Person>
            <b:Last>Smid</b:Last>
            <b:First>Miles</b:First>
            <b:Middle>E.</b:Middle>
          </b:Person>
        </b:NameList>
      </b:Author>
    </b:Author>
    <b:Title>Recommendation for Pair-Wise Key Establishment Using Discrete Logarithm Cryptography</b:Title>
    <b:PeriodicalTitle>Special Publication (NIST SP) - 800-56A Rev</b:PeriodicalTitle>
    <b:Year>2007</b:Year>
    <b:RefOrder>19</b:RefOrder>
  </b:Source>
  <b:Source>
    <b:Tag>Mik06</b:Tag>
    <b:SourceType>ArticleInAPeriodical</b:SourceType>
    <b:Guid>{9988028D-3662-4E43-85B6-0295B96827F7}</b:Guid>
    <b:Author>
      <b:Author>
        <b:NameList>
          <b:Person>
            <b:Last>Burmester</b:Last>
            <b:First>Mike</b:First>
          </b:Person>
          <b:Person>
            <b:Last>Desmedt</b:Last>
            <b:First>Yvo</b:First>
          </b:Person>
        </b:NameList>
      </b:Author>
    </b:Author>
    <b:Title>A secure and efficient conference key distribution system</b:Title>
    <b:PeriodicalTitle>Lecture Notes in Computer Science, Vol. 950</b:PeriodicalTitle>
    <b:Year>2006</b:Year>
    <b:Pages>275-286</b:Pages>
    <b:RefOrder>20</b:RefOrder>
  </b:Source>
  <b:Source>
    <b:Tag>Joa99</b:Tag>
    <b:SourceType>ArticleInAPeriodical</b:SourceType>
    <b:Guid>{E335E821-0A42-4334-9D2B-1C4C489F6E2F}</b:Guid>
    <b:Author>
      <b:Author>
        <b:NameList>
          <b:Person>
            <b:Last>Daemen</b:Last>
            <b:First>Joan</b:First>
          </b:Person>
          <b:Person>
            <b:Last>Rijmen</b:Last>
            <b:First>Vincent</b:First>
          </b:Person>
        </b:NameList>
      </b:Author>
    </b:Author>
    <b:Title>AES Proposal: Rijndael</b:Title>
    <b:Year>1999</b:Year>
    <b:RefOrder>21</b:RefOrder>
  </b:Source>
  <b:Source>
    <b:Tag>ANS05</b:Tag>
    <b:SourceType>ArticleInAPeriodical</b:SourceType>
    <b:Guid>{EA8CD394-B5E0-45D8-928D-850C48D79D41}</b:Guid>
    <b:Author>
      <b:Author>
        <b:NameList>
          <b:Person>
            <b:Last>ANSI X9.62-2005</b:Last>
            <b:First>American</b:First>
            <b:Middle>National Standard for Financial Services</b:Middle>
          </b:Person>
        </b:NameList>
      </b:Author>
    </b:Author>
    <b:Title>The Elliptic Curve Digital Signature Algorithm (ECDSA)</b:Title>
    <b:Year>2005</b:Year>
    <b:RefOrder>1</b:RefOrder>
  </b:Source>
  <b:Source>
    <b:Tag>IHs11</b:Tag>
    <b:SourceType>JournalArticle</b:SourceType>
    <b:Guid>{6B05D890-5E80-4CB8-8262-B2DCBF24EA59}</b:Guid>
    <b:Title>An adaptive cross-layer design approach for network security management</b:Title>
    <b:Year>2011</b:Year>
    <b:Pages>1085-1089</b:Pages>
    <b:Author>
      <b:Author>
        <b:NameList>
          <b:Person>
            <b:Last>Chuang</b:Last>
            <b:First>I-Hsun</b:First>
          </b:Person>
          <b:Person>
            <b:Last>Hsieh</b:Last>
            <b:First>Chou-Ting</b:First>
          </b:Person>
          <b:Person>
            <b:Last>Kuo</b:Last>
            <b:First>Yau-Hwang</b:First>
          </b:Person>
        </b:NameList>
      </b:Author>
    </b:Author>
    <b:JournalName>2011 13th International Conference on Advanced Communication Technology (ICACT)</b:JournalName>
    <b:RefOrder>22</b:RefOrder>
  </b:Source>
  <b:Source>
    <b:Tag>Len00</b:Tag>
    <b:SourceType>ArticleInAPeriodical</b:SourceType>
    <b:Guid>{36B4CC6F-EC3D-47E0-8759-F8BBDC23257D}</b:Guid>
    <b:Author>
      <b:Author>
        <b:NameList>
          <b:Person>
            <b:Last>Lenstra</b:Last>
            <b:First>Arjen</b:First>
            <b:Middle>K.</b:Middle>
          </b:Person>
          <b:Person>
            <b:Last>Verheul</b:Last>
            <b:First>Eric</b:First>
            <b:Middle>R.</b:Middle>
          </b:Person>
        </b:NameList>
      </b:Author>
    </b:Author>
    <b:Title>Selecting Cryptographic Key Sizes</b:Title>
    <b:JournalName>Lecture Notes in Computer Science, Vol. 1751</b:JournalName>
    <b:Year>2000</b:Year>
    <b:Pages>446-465</b:Pages>
    <b:PeriodicalTitle>Lecture Notes in Computer Science, Vol. 1751</b:PeriodicalTitle>
    <b:RefOrder>23</b:RefOrder>
  </b:Source>
  <b:Source>
    <b:Tag>MRa08</b:Tag>
    <b:SourceType>ConferenceProceedings</b:SourceType>
    <b:Guid>{D2F953EE-8552-4A4C-88AA-ABBAEBD78F6A}</b:Guid>
    <b:Title>On Data-Centric Trust Establishment in Ephemeral Ad Hoc Networks</b:Title>
    <b:Year>2008</b:Year>
    <b:Author>
      <b:Author>
        <b:NameList>
          <b:Person>
            <b:Last>Raya</b:Last>
            <b:First>M.</b:First>
          </b:Person>
          <b:Person>
            <b:Last>EPFL</b:Last>
            <b:First>Lausanne</b:First>
          </b:Person>
          <b:Person>
            <b:Last>Papadimitratos</b:Last>
            <b:First>P.</b:First>
          </b:Person>
          <b:Person>
            <b:Last>Gligor</b:Last>
            <b:First>V.</b:First>
            <b:Middle>D.</b:Middle>
          </b:Person>
          <b:Person>
            <b:Last>Hubaux</b:Last>
            <b:First>J.</b:First>
            <b:Middle>-P.</b:Middle>
          </b:Person>
        </b:NameList>
      </b:Author>
    </b:Author>
    <b:ConferenceName>2008 INFOCOM, The 27th IEEE Conference on Computer Communications</b:ConferenceName>
    <b:RefOrder>24</b:RefOrder>
  </b:Source>
  <b:Source>
    <b:Tag>LiM10</b:Tag>
    <b:SourceType>ConferenceProceedings</b:SourceType>
    <b:Guid>{7AD0A021-9949-4037-8B0B-9B9C76948358}</b:Guid>
    <b:Author>
      <b:Author>
        <b:NameList>
          <b:Person>
            <b:Last>Li</b:Last>
            <b:First>Mingming</b:First>
          </b:Person>
          <b:Person>
            <b:Last>Hu</b:Last>
            <b:First>Jianbin</b:First>
          </b:Person>
          <b:Person>
            <b:Last>Du</b:Last>
            <b:First>Jiang</b:First>
          </b:Person>
        </b:NameList>
      </b:Author>
    </b:Author>
    <b:Title>A Data-Centric Trust Evaluation Mechanism in Wireless Sensor Networks</b:Title>
    <b:Year>2010</b:Year>
    <b:ConferenceName>2010 Ninth International Symposium on Distributed Computing and Applications to Business Engineering and Science (DCABES)</b:ConferenceName>
    <b:Pages>466-470</b:Pages>
    <b:RefOrder>25</b:RefOrder>
  </b:Source>
  <b:Source>
    <b:Tag>Ric96</b:Tag>
    <b:SourceType>ArticleInAPeriodical</b:SourceType>
    <b:Guid>{0710A778-8F81-4716-A36D-AEC890B573A7}</b:Guid>
    <b:Title>Beyond accuracy: what data quality means to data consumers</b:Title>
    <b:Year>1996</b:Year>
    <b:Author>
      <b:Author>
        <b:NameList>
          <b:Person>
            <b:Last>Wang</b:Last>
            <b:First>Richard</b:First>
            <b:Middle>Y.</b:Middle>
          </b:Person>
          <b:Person>
            <b:Last>Strong</b:Last>
            <b:First>Diane</b:First>
            <b:Middle>M.</b:Middle>
          </b:Person>
        </b:NameList>
      </b:Author>
    </b:Author>
    <b:PeriodicalTitle>Journal of Management Information Systems, 12(4)</b:PeriodicalTitle>
    <b:Pages>5-33</b:Pages>
    <b:RefOrder>26</b:RefOrder>
  </b:Source>
  <b:Source>
    <b:Tag>Sey12</b:Tag>
    <b:SourceType>JournalArticle</b:SourceType>
    <b:Guid>{566B47E6-B2AA-4BB1-837D-030F81F0C860}</b:Guid>
    <b:Title>A new approach to measure believability dimension of data quality</b:Title>
    <b:Year>2012</b:Year>
    <b:Pages>2565-2570</b:Pages>
    <b:Author>
      <b:Author>
        <b:NameList>
          <b:Person>
            <b:Last>Moossavizadeh</b:Last>
            <b:First>Seyed</b:First>
            <b:Middle>Mohammad Hossein</b:Middle>
          </b:Person>
          <b:Person>
            <b:Last>Mohsenzadeh</b:Last>
            <b:First>Mehran</b:First>
          </b:Person>
          <b:Person>
            <b:Last>Arshadi</b:Last>
            <b:First>Nasrin</b:First>
          </b:Person>
        </b:NameList>
      </b:Author>
    </b:Author>
    <b:JournalName>Management Science Letters, 2(7)</b:JournalName>
    <b:RefOrder>27</b:RefOrder>
  </b:Source>
  <b:Source>
    <b:Tag>Szu12</b:Tag>
    <b:SourceType>Book</b:SourceType>
    <b:Guid>{29B67BC7-B4C6-4884-B68E-59C5A6166501}</b:Guid>
    <b:Title>Trust Evaluation for Opportunistic Networks</b:Title>
    <b:Year>2012</b:Year>
    <b:Author>
      <b:Author>
        <b:NameList>
          <b:Person>
            <b:Last>Chen</b:Last>
            <b:First>Szu-Ying</b:First>
          </b:Person>
          <b:Person>
            <b:Last>Kuo</b:Last>
            <b:First>Yau-Hwang</b:First>
          </b:Person>
        </b:NameList>
      </b:Author>
    </b:Author>
    <b:RefOrder>28</b:RefOrder>
  </b:Source>
  <b:Source>
    <b:Tag>Tri10</b:Tag>
    <b:SourceType>ConferenceProceedings</b:SourceType>
    <b:Guid>{028BD851-4F6A-4E9C-B459-0F2363A298C3}</b:Guid>
    <b:Author>
      <b:Author>
        <b:NameList>
          <b:Person>
            <b:Last>Trifunovic</b:Last>
            <b:First>Sacha</b:First>
          </b:Person>
          <b:Person>
            <b:Last>Legendre</b:Last>
            <b:First>Franck</b:First>
          </b:Person>
          <b:Person>
            <b:Last>Anastasiades</b:Last>
            <b:First>Carlos</b:First>
          </b:Person>
        </b:NameList>
      </b:Author>
    </b:Author>
    <b:Title>Social Trust in Opportunistic Networks</b:Title>
    <b:Year>2010</b:Year>
    <b:ConferenceName>2010 INFOCOM IEEE Conference on Computer Communications Workshops</b:ConferenceName>
    <b:Pages>1-6</b:Pages>
    <b:RefOrder>29</b:RefOrder>
  </b:Source>
  <b:Source>
    <b:Tag>Ada10</b:Tag>
    <b:SourceType>ConferenceProceedings</b:SourceType>
    <b:Guid>{B2033FE0-F53E-4032-9826-9EA99CA00FB2}</b:Guid>
    <b:Author>
      <b:Author>
        <b:NameList>
          <b:Person>
            <b:Last>Adali</b:Last>
            <b:First>Sibel</b:First>
          </b:Person>
          <b:Person>
            <b:Last>Escriva</b:Last>
            <b:First>Robert</b:First>
          </b:Person>
          <b:Person>
            <b:Last>Goldberg</b:Last>
            <b:First>Mark</b:First>
            <b:Middle>K.</b:Middle>
          </b:Person>
          <b:Person>
            <b:Last>Hayvanovych</b:Last>
            <b:First>Mykola</b:First>
          </b:Person>
        </b:NameList>
      </b:Author>
    </b:Author>
    <b:Title>Measuring behavioral trust in social networks</b:Title>
    <b:Year>2010</b:Year>
    <b:ConferenceName>2010 IEEE International Conference on Intelligence and Security Informatics (ISI)</b:ConferenceName>
    <b:Pages>150-152</b:Pages>
    <b:RefOrder>30</b:RefOrder>
  </b:Source>
  <b:Source>
    <b:Tag>Hua10</b:Tag>
    <b:SourceType>ConferenceProceedings</b:SourceType>
    <b:Guid>{527E815F-3388-46D4-9037-205645D2D4E8}</b:Guid>
    <b:Author>
      <b:Author>
        <b:NameList>
          <b:Person>
            <b:Last>Huang</b:Last>
            <b:First>Dijiang</b:First>
          </b:Person>
          <b:Person>
            <b:Last>Zhou</b:Last>
            <b:First>Zhibin</b:First>
          </b:Person>
          <b:Person>
            <b:Last>Hong</b:Last>
            <b:First>Xiaoyan</b:First>
          </b:Person>
          <b:Person>
            <b:Last>Gerla</b:Last>
            <b:First>Mario</b:First>
          </b:Person>
        </b:NameList>
      </b:Author>
    </b:Author>
    <b:Title>Establishing Email-Based Social Network Trust for Vehicular Networks</b:Title>
    <b:Year>2010</b:Year>
    <b:ConferenceName>2010 7th IEEE Consumer Communications and Networking Conference</b:ConferenceName>
    <b:Pages>1-5</b:Pages>
    <b:RefOrder>31</b:RefOrder>
  </b:Source>
  <b:Source>
    <b:Tag>Mti11</b:Tag>
    <b:SourceType>ConferenceProceedings</b:SourceType>
    <b:Guid>{AE71DAE0-E2BA-4D0C-A5EC-63DF135D2AA9}</b:Guid>
    <b:Author>
      <b:Author>
        <b:NameList>
          <b:Person>
            <b:Last>Mtibaa</b:Last>
            <b:First>Abderrahmen</b:First>
          </b:Person>
          <b:Person>
            <b:Last>Harras</b:Last>
            <b:First>Khaled</b:First>
            <b:Middle>A.</b:Middle>
          </b:Person>
        </b:NameList>
      </b:Author>
    </b:Author>
    <b:Title>Social-Based Trust in Mobile Opportunistic Networks</b:Title>
    <b:Year>2011</b:Year>
    <b:ConferenceName>2011 Proceedings of 20th International Conference on Computer Communications and Networks (ICCCN)</b:ConferenceName>
    <b:Pages>1-6</b:Pages>
    <b:RefOrder>32</b:RefOrder>
  </b:Source>
  <b:Source>
    <b:Tag>GMW</b:Tag>
    <b:SourceType>ArticleInAPeriodical</b:SourceType>
    <b:Guid>{F2AC6DC0-DD2F-4691-A0B0-FFE81B57D371}</b:Guid>
    <b:Author>
      <b:Author>
        <b:NameList>
          <b:Person>
            <b:Last>Goldreich</b:Last>
            <b:First>Oded</b:First>
          </b:Person>
          <b:Person>
            <b:Last>Micali</b:Last>
            <b:First>Silvio</b:First>
          </b:Person>
          <b:Person>
            <b:Last>Wigderson</b:Last>
            <b:First>Avi</b:First>
          </b:Person>
        </b:NameList>
      </b:Author>
    </b:Author>
    <b:Title>Proofs that Yield Nothing But Their Validity or All Languages in NP Have Zero-Knowledge Proof Systems</b:Title>
    <b:PeriodicalTitle>Journal of the ACM, 38(3)</b:PeriodicalTitle>
    <b:Year>1986</b:Year>
    <b:Pages>691-729</b:Pages>
    <b:RefOrder>33</b:RefOrder>
  </b:Source>
  <b:Source>
    <b:Tag>Mic14</b:Tag>
    <b:SourceType>ArticleInAPeriodical</b:SourceType>
    <b:Guid>{CF10F608-1B91-424D-8D83-B9241B3B330B}</b:Guid>
    <b:Title>Trustworthiness Management in the Social Internet of Things</b:Title>
    <b:Year>2014</b:Year>
    <b:Author>
      <b:Author>
        <b:NameList>
          <b:Person>
            <b:Last>Nitti</b:Last>
            <b:First>Michele</b:First>
          </b:Person>
          <b:Person>
            <b:Last>Girau</b:Last>
            <b:First>Roberto</b:First>
          </b:Person>
          <b:Person>
            <b:Last>Atzori</b:Last>
            <b:First>Luigi</b:First>
          </b:Person>
        </b:NameList>
      </b:Author>
    </b:Author>
    <b:PeriodicalTitle>IEEE Transaction on Knowledge and Data Engineering, 26(5)</b:PeriodicalTitle>
    <b:Pages>1253-1266</b:Pages>
    <b:RefOrder>34</b:RefOrder>
  </b:Source>
  <b:Source>
    <b:Tag>Ing15</b:Tag>
    <b:SourceType>ArticleInAPeriodical</b:SourceType>
    <b:Guid>{27547CCB-191B-4772-B6DF-FE1040EC4C50}</b:Guid>
    <b:Author>
      <b:Author>
        <b:NameList>
          <b:Person>
            <b:Last>Chen</b:Last>
            <b:First>Ing-Ray</b:First>
          </b:Person>
          <b:Person>
            <b:Last>Bao</b:Last>
            <b:First>Fenye</b:First>
          </b:Person>
          <b:Person>
            <b:Last>Guo</b:Last>
            <b:First>Jia</b:First>
          </b:Person>
        </b:NameList>
      </b:Author>
    </b:Author>
    <b:Title>Trust-based Service Management for Social Internet of Things Systems</b:Title>
    <b:PeriodicalTitle>IEEE Transactions on Dependable and Secure Computing</b:PeriodicalTitle>
    <b:Year>2015</b:Year>
    <b:RefOrder>35</b:RefOrder>
  </b:Source>
  <b:Source>
    <b:Tag>Rod11</b:Tag>
    <b:SourceType>ArticleInAPeriodical</b:SourceType>
    <b:Guid>{EB2C5346-4948-4111-B6EE-90E4AA2DCF6A}</b:Guid>
    <b:Author>
      <b:Author>
        <b:NameList>
          <b:Person>
            <b:Last>Roman</b:Last>
            <b:First>Rodrigo</b:First>
          </b:Person>
          <b:Person>
            <b:Last>Najera</b:Last>
            <b:First>Pablo</b:First>
          </b:Person>
          <b:Person>
            <b:Last>Lopez</b:Last>
            <b:First>Javier</b:First>
          </b:Person>
        </b:NameList>
      </b:Author>
    </b:Author>
    <b:Title>Securing the Internet of Things</b:Title>
    <b:PeriodicalTitle>Computer</b:PeriodicalTitle>
    <b:Year>2011</b:Year>
    <b:Pages>51-58</b:Pages>
    <b:RefOrder>36</b:RefOrder>
  </b:Source>
</b:Sources>
</file>

<file path=customXml/itemProps1.xml><?xml version="1.0" encoding="utf-8"?>
<ds:datastoreItem xmlns:ds="http://schemas.openxmlformats.org/officeDocument/2006/customXml" ds:itemID="{B8E8C451-2683-6B4A-8EB7-0E9C61D58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51</Pages>
  <Words>8414</Words>
  <Characters>47966</Characters>
  <Application>Microsoft Office Word</Application>
  <DocSecurity>0</DocSecurity>
  <Lines>399</Lines>
  <Paragraphs>112</Paragraphs>
  <ScaleCrop>false</ScaleCrop>
  <Company/>
  <LinksUpToDate>false</LinksUpToDate>
  <CharactersWithSpaces>56268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基於可撤銷式區塊鏈架構之GDPR相容高顆粒度物聯網資料管理系統</dc:title>
  <dc:subject/>
  <dc:creator>p76064499@ismp.csie.ncku.edu.tw</dc:creator>
  <cp:keywords>物聯網、區塊鏈、GDPR、資料管理、高顆粒度存取控制</cp:keywords>
  <dc:description/>
  <cp:lastModifiedBy>USER</cp:lastModifiedBy>
  <cp:revision>27</cp:revision>
  <cp:lastPrinted>2020-07-08T13:51:00Z</cp:lastPrinted>
  <dcterms:created xsi:type="dcterms:W3CDTF">2020-07-08T13:51:00Z</dcterms:created>
  <dcterms:modified xsi:type="dcterms:W3CDTF">2020-07-14T10:33:00Z</dcterms:modified>
</cp:coreProperties>
</file>